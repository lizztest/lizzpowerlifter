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E4881A" w14:textId="77777777" w:rsidR="007F08B1" w:rsidRPr="00A00890" w:rsidRDefault="007F08B1" w:rsidP="00E82EE6"/>
    <w:p w14:paraId="43465B5C" w14:textId="77777777" w:rsidR="00195CC8" w:rsidRDefault="00195CC8" w:rsidP="00EF5587"/>
    <w:p w14:paraId="71C0663D" w14:textId="77777777" w:rsidR="00546A38" w:rsidRDefault="00546A38" w:rsidP="00EF5587"/>
    <w:p w14:paraId="7D1F1C2E" w14:textId="77777777" w:rsidR="00546A38" w:rsidRDefault="00546A38" w:rsidP="00EF5587"/>
    <w:p w14:paraId="0642D31F" w14:textId="77777777" w:rsidR="00805FE1" w:rsidRDefault="00805FE1" w:rsidP="00EF5587"/>
    <w:p w14:paraId="4CAA0A27" w14:textId="77777777" w:rsidR="00805FE1" w:rsidRPr="00A00890" w:rsidRDefault="00805FE1" w:rsidP="00EF5587"/>
    <w:p w14:paraId="7D2BB375" w14:textId="77777777" w:rsidR="007F08B1" w:rsidRPr="00A00890" w:rsidRDefault="00372658" w:rsidP="00D42C4D">
      <w:pPr>
        <w:pStyle w:val="Figure"/>
        <w:rPr>
          <w:sz w:val="36"/>
        </w:rPr>
      </w:pPr>
      <w:r>
        <w:rPr>
          <w:noProof/>
        </w:rPr>
        <w:drawing>
          <wp:inline distT="0" distB="0" distL="0" distR="0" wp14:anchorId="685961F0" wp14:editId="480F22B5">
            <wp:extent cx="4123944" cy="969264"/>
            <wp:effectExtent l="0" t="0" r="0" b="2540"/>
            <wp:docPr id="1" name="Picture 1" descr="Astronics AeroSat Logo Pantone Solid Coated 648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tronics AeroSat Logo Pantone Solid Coated 648C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3944" cy="969264"/>
                    </a:xfrm>
                    <a:prstGeom prst="rect">
                      <a:avLst/>
                    </a:prstGeom>
                    <a:noFill/>
                    <a:ln>
                      <a:noFill/>
                    </a:ln>
                  </pic:spPr>
                </pic:pic>
              </a:graphicData>
            </a:graphic>
          </wp:inline>
        </w:drawing>
      </w:r>
    </w:p>
    <w:p w14:paraId="109083F2" w14:textId="77777777" w:rsidR="007F08B1" w:rsidRPr="00A00890" w:rsidRDefault="007F08B1" w:rsidP="00EF5587"/>
    <w:p w14:paraId="132298E2" w14:textId="77777777" w:rsidR="005B1B68" w:rsidRDefault="005B1B68" w:rsidP="005B1B68">
      <w:pPr>
        <w:pStyle w:val="CoverTitle2"/>
      </w:pPr>
    </w:p>
    <w:p w14:paraId="7F567240" w14:textId="77777777" w:rsidR="00302A89" w:rsidRPr="0073001D" w:rsidRDefault="00302A89">
      <w:pPr>
        <w:pStyle w:val="CoverTitle2"/>
        <w:contextualSpacing/>
        <w:rPr>
          <w:ins w:id="0" w:author="Smullen, Lizz" w:date="2016-02-10T20:21:00Z"/>
          <w:color w:val="002C4E"/>
          <w:sz w:val="40"/>
          <w:szCs w:val="40"/>
          <w:rPrChange w:id="1" w:author="Smullen, Lizz" w:date="2016-02-10T21:58:00Z">
            <w:rPr>
              <w:ins w:id="2" w:author="Smullen, Lizz" w:date="2016-02-10T20:21:00Z"/>
              <w:color w:val="002060"/>
              <w:sz w:val="36"/>
              <w:szCs w:val="36"/>
            </w:rPr>
          </w:rPrChange>
        </w:rPr>
        <w:pPrChange w:id="3" w:author="Smullen, Lizz" w:date="2016-02-10T20:21:00Z">
          <w:pPr>
            <w:pStyle w:val="CoverTitle2"/>
          </w:pPr>
        </w:pPrChange>
      </w:pPr>
      <w:ins w:id="4" w:author="Smullen, Lizz" w:date="2016-02-10T20:21:00Z">
        <w:r w:rsidRPr="0073001D">
          <w:rPr>
            <w:color w:val="002C4E"/>
            <w:sz w:val="40"/>
            <w:szCs w:val="40"/>
            <w:rPrChange w:id="5" w:author="Smullen, Lizz" w:date="2016-02-10T21:58:00Z">
              <w:rPr>
                <w:color w:val="002060"/>
                <w:sz w:val="36"/>
                <w:szCs w:val="36"/>
              </w:rPr>
            </w:rPrChange>
          </w:rPr>
          <w:t xml:space="preserve">HR133/HR160 </w:t>
        </w:r>
      </w:ins>
      <w:r w:rsidR="00C4034A" w:rsidRPr="0073001D">
        <w:rPr>
          <w:color w:val="002C4E"/>
          <w:sz w:val="40"/>
          <w:szCs w:val="40"/>
          <w:rPrChange w:id="6" w:author="Smullen, Lizz" w:date="2016-02-10T21:58:00Z">
            <w:rPr>
              <w:sz w:val="36"/>
              <w:szCs w:val="36"/>
            </w:rPr>
          </w:rPrChange>
        </w:rPr>
        <w:t xml:space="preserve">SATCOM System </w:t>
      </w:r>
    </w:p>
    <w:p w14:paraId="7FE85DB8" w14:textId="3269F338" w:rsidR="00616679" w:rsidRPr="0073001D" w:rsidRDefault="00E9239E">
      <w:pPr>
        <w:pStyle w:val="CoverTitle2"/>
        <w:contextualSpacing/>
        <w:rPr>
          <w:color w:val="002C4E"/>
          <w:sz w:val="40"/>
          <w:szCs w:val="40"/>
          <w:rPrChange w:id="7" w:author="Smullen, Lizz" w:date="2016-02-10T21:58:00Z">
            <w:rPr>
              <w:sz w:val="36"/>
              <w:szCs w:val="36"/>
            </w:rPr>
          </w:rPrChange>
        </w:rPr>
        <w:pPrChange w:id="8" w:author="Smullen, Lizz" w:date="2016-02-10T20:21:00Z">
          <w:pPr>
            <w:pStyle w:val="CoverTitle2"/>
          </w:pPr>
        </w:pPrChange>
      </w:pPr>
      <w:r w:rsidRPr="0073001D">
        <w:rPr>
          <w:color w:val="002C4E"/>
          <w:sz w:val="40"/>
          <w:szCs w:val="40"/>
          <w:rPrChange w:id="9" w:author="Smullen, Lizz" w:date="2016-02-10T21:58:00Z">
            <w:rPr>
              <w:sz w:val="36"/>
              <w:szCs w:val="36"/>
            </w:rPr>
          </w:rPrChange>
        </w:rPr>
        <w:t>User</w:t>
      </w:r>
      <w:r w:rsidR="00D91892" w:rsidRPr="0073001D">
        <w:rPr>
          <w:color w:val="002C4E"/>
          <w:sz w:val="40"/>
          <w:szCs w:val="40"/>
          <w:rPrChange w:id="10" w:author="Smullen, Lizz" w:date="2016-02-10T21:58:00Z">
            <w:rPr>
              <w:sz w:val="36"/>
              <w:szCs w:val="36"/>
            </w:rPr>
          </w:rPrChange>
        </w:rPr>
        <w:t xml:space="preserve"> </w:t>
      </w:r>
      <w:r w:rsidRPr="0073001D">
        <w:rPr>
          <w:color w:val="002C4E"/>
          <w:sz w:val="40"/>
          <w:szCs w:val="40"/>
          <w:rPrChange w:id="11" w:author="Smullen, Lizz" w:date="2016-02-10T21:58:00Z">
            <w:rPr>
              <w:sz w:val="36"/>
              <w:szCs w:val="36"/>
            </w:rPr>
          </w:rPrChange>
        </w:rPr>
        <w:t xml:space="preserve">and </w:t>
      </w:r>
      <w:r w:rsidR="00D91892" w:rsidRPr="0073001D">
        <w:rPr>
          <w:color w:val="002C4E"/>
          <w:sz w:val="40"/>
          <w:szCs w:val="40"/>
          <w:rPrChange w:id="12" w:author="Smullen, Lizz" w:date="2016-02-10T21:58:00Z">
            <w:rPr>
              <w:sz w:val="36"/>
              <w:szCs w:val="36"/>
            </w:rPr>
          </w:rPrChange>
        </w:rPr>
        <w:t>Troubleshooting</w:t>
      </w:r>
      <w:r w:rsidR="00616679" w:rsidRPr="0073001D">
        <w:rPr>
          <w:color w:val="002C4E"/>
          <w:sz w:val="40"/>
          <w:szCs w:val="40"/>
          <w:rPrChange w:id="13" w:author="Smullen, Lizz" w:date="2016-02-10T21:58:00Z">
            <w:rPr>
              <w:sz w:val="36"/>
              <w:szCs w:val="36"/>
            </w:rPr>
          </w:rPrChange>
        </w:rPr>
        <w:t xml:space="preserve"> </w:t>
      </w:r>
      <w:r w:rsidR="008C341B" w:rsidRPr="0073001D">
        <w:rPr>
          <w:color w:val="002C4E"/>
          <w:sz w:val="40"/>
          <w:szCs w:val="40"/>
          <w:rPrChange w:id="14" w:author="Smullen, Lizz" w:date="2016-02-10T21:58:00Z">
            <w:rPr>
              <w:sz w:val="36"/>
              <w:szCs w:val="36"/>
            </w:rPr>
          </w:rPrChange>
        </w:rPr>
        <w:t>Guide</w:t>
      </w:r>
    </w:p>
    <w:p w14:paraId="6A639F0D" w14:textId="2F6E9D99" w:rsidR="008C341B" w:rsidRPr="00302A89" w:rsidDel="00302A89" w:rsidRDefault="00E9239E" w:rsidP="002573CE">
      <w:pPr>
        <w:pStyle w:val="NonTOC"/>
        <w:jc w:val="center"/>
        <w:rPr>
          <w:del w:id="15" w:author="Smullen, Lizz" w:date="2016-02-10T20:21:00Z"/>
          <w:color w:val="002060"/>
          <w:rPrChange w:id="16" w:author="Smullen, Lizz" w:date="2016-02-10T20:21:00Z">
            <w:rPr>
              <w:del w:id="17" w:author="Smullen, Lizz" w:date="2016-02-10T20:21:00Z"/>
            </w:rPr>
          </w:rPrChange>
        </w:rPr>
      </w:pPr>
      <w:del w:id="18" w:author="Smullen, Lizz" w:date="2016-02-10T20:21:00Z">
        <w:r w:rsidRPr="00302A89" w:rsidDel="00302A89">
          <w:rPr>
            <w:color w:val="002060"/>
            <w:rPrChange w:id="19" w:author="Smullen, Lizz" w:date="2016-02-10T20:21:00Z">
              <w:rPr/>
            </w:rPrChange>
          </w:rPr>
          <w:delText>(HR133 and HR160)</w:delText>
        </w:r>
      </w:del>
    </w:p>
    <w:p w14:paraId="4DD80C39" w14:textId="11EBFBCE" w:rsidR="00EF5587" w:rsidRPr="00A00890" w:rsidRDefault="00CD7462" w:rsidP="002573CE">
      <w:pPr>
        <w:pStyle w:val="Heading1"/>
        <w:numPr>
          <w:ilvl w:val="0"/>
          <w:numId w:val="0"/>
        </w:numPr>
      </w:pPr>
      <w:bookmarkStart w:id="20" w:name="_Toc402784588"/>
      <w:r w:rsidRPr="00A00890">
        <w:br w:type="page"/>
      </w:r>
      <w:bookmarkStart w:id="21" w:name="_Toc442905207"/>
      <w:r w:rsidR="00E01A4E">
        <w:lastRenderedPageBreak/>
        <w:t>[A]</w:t>
      </w:r>
      <w:r w:rsidR="00A40731" w:rsidRPr="00A00890">
        <w:t xml:space="preserve"> R</w:t>
      </w:r>
      <w:r w:rsidR="00EF5587" w:rsidRPr="00A00890">
        <w:t>evision History</w:t>
      </w:r>
      <w:bookmarkEnd w:id="20"/>
      <w:bookmarkEnd w:id="21"/>
    </w:p>
    <w:p w14:paraId="7459B3F5" w14:textId="77777777" w:rsidR="00EF5587" w:rsidRDefault="00EF5587">
      <w:r w:rsidRPr="00A00890">
        <w:t>Changes to this document are controlled by paragraph rather than by sheet to facilitate word processing and change control.</w:t>
      </w:r>
      <w:r w:rsidR="002779D5" w:rsidRPr="00A00890">
        <w:t xml:space="preserve"> </w:t>
      </w:r>
      <w:r w:rsidRPr="00A00890">
        <w:t xml:space="preserve">The revision level for this document is the latest revision </w:t>
      </w:r>
      <w:r w:rsidR="00E121EA" w:rsidRPr="00A00890">
        <w:t>number</w:t>
      </w:r>
      <w:r w:rsidRPr="00A00890">
        <w:t xml:space="preserve"> of any paragraph, figure, or table.</w:t>
      </w:r>
      <w:r w:rsidR="002779D5" w:rsidRPr="00A00890">
        <w:t xml:space="preserve"> </w:t>
      </w:r>
      <w:r w:rsidRPr="00A00890">
        <w:t>Each paragraph, figure, or table has its revision letter enclosed in brackets between its number and its title or caption.</w:t>
      </w:r>
      <w:r w:rsidR="002779D5" w:rsidRPr="00A00890">
        <w:t xml:space="preserve"> </w:t>
      </w:r>
      <w:r w:rsidRPr="00A00890">
        <w:t>The table of contents following the title sheet shall serve as the revision index for all paragraphs, figures, and tables within this document.</w:t>
      </w:r>
      <w:r w:rsidR="002779D5" w:rsidRPr="00A00890">
        <w:t xml:space="preserve"> </w:t>
      </w:r>
      <w:r w:rsidRPr="00A00890">
        <w:t>This index identifies the portion of the document affected by the latest change.</w:t>
      </w:r>
      <w:r w:rsidR="002779D5" w:rsidRPr="00A00890">
        <w:t xml:space="preserve"> </w:t>
      </w:r>
      <w:r w:rsidRPr="00A00890">
        <w:t xml:space="preserve">The revision chronology for changes to this document </w:t>
      </w:r>
      <w:r w:rsidR="00285E18" w:rsidRPr="00A00890">
        <w:t xml:space="preserve">is listed </w:t>
      </w:r>
      <w:r w:rsidR="00A76BDB" w:rsidRPr="00A00890">
        <w:t>as follows</w:t>
      </w:r>
      <w:r w:rsidRPr="00A00890">
        <w:t>.</w:t>
      </w:r>
    </w:p>
    <w:p w14:paraId="3059A242" w14:textId="77777777" w:rsidR="00FF4314" w:rsidRDefault="00FF4314" w:rsidP="002573CE">
      <w:pPr>
        <w:pStyle w:val="Caption"/>
      </w:pPr>
      <w:r>
        <w:t>Revision History Table</w:t>
      </w:r>
    </w:p>
    <w:tbl>
      <w:tblPr>
        <w:tblW w:w="0" w:type="auto"/>
        <w:tblInd w:w="108" w:type="dxa"/>
        <w:tblBorders>
          <w:top w:val="single" w:sz="8" w:space="0" w:color="1F497D" w:themeColor="text2"/>
          <w:left w:val="single" w:sz="8" w:space="0" w:color="1F497D" w:themeColor="text2"/>
          <w:bottom w:val="single" w:sz="8" w:space="0" w:color="1F497D" w:themeColor="text2"/>
          <w:right w:val="single" w:sz="8" w:space="0" w:color="1F497D" w:themeColor="text2"/>
          <w:insideH w:val="single" w:sz="8" w:space="0" w:color="1F497D" w:themeColor="text2"/>
          <w:insideV w:val="single" w:sz="8" w:space="0" w:color="1F497D" w:themeColor="text2"/>
        </w:tblBorders>
        <w:tblLayout w:type="fixed"/>
        <w:tblLook w:val="0000" w:firstRow="0" w:lastRow="0" w:firstColumn="0" w:lastColumn="0" w:noHBand="0" w:noVBand="0"/>
        <w:tblPrChange w:id="22" w:author="Smullen, Lizz" w:date="2016-02-11T08:59:00Z">
          <w:tblPr>
            <w:tblW w:w="0" w:type="auto"/>
            <w:tblInd w:w="108" w:type="dxa"/>
            <w:tblBorders>
              <w:top w:val="single" w:sz="8" w:space="0" w:color="1F497D" w:themeColor="text2"/>
              <w:left w:val="single" w:sz="8" w:space="0" w:color="1F497D" w:themeColor="text2"/>
              <w:bottom w:val="single" w:sz="8" w:space="0" w:color="1F497D" w:themeColor="text2"/>
              <w:right w:val="single" w:sz="8" w:space="0" w:color="1F497D" w:themeColor="text2"/>
              <w:insideH w:val="single" w:sz="8" w:space="0" w:color="1F497D" w:themeColor="text2"/>
              <w:insideV w:val="single" w:sz="8" w:space="0" w:color="1F497D" w:themeColor="text2"/>
            </w:tblBorders>
            <w:tblLayout w:type="fixed"/>
            <w:tblLook w:val="0000" w:firstRow="0" w:lastRow="0" w:firstColumn="0" w:lastColumn="0" w:noHBand="0" w:noVBand="0"/>
          </w:tblPr>
        </w:tblPrChange>
      </w:tblPr>
      <w:tblGrid>
        <w:gridCol w:w="1080"/>
        <w:gridCol w:w="1260"/>
        <w:gridCol w:w="1404"/>
        <w:gridCol w:w="1026"/>
        <w:gridCol w:w="4140"/>
        <w:tblGridChange w:id="23">
          <w:tblGrid>
            <w:gridCol w:w="108"/>
            <w:gridCol w:w="972"/>
            <w:gridCol w:w="108"/>
            <w:gridCol w:w="1152"/>
            <w:gridCol w:w="108"/>
            <w:gridCol w:w="1296"/>
            <w:gridCol w:w="108"/>
            <w:gridCol w:w="918"/>
            <w:gridCol w:w="108"/>
            <w:gridCol w:w="4032"/>
            <w:gridCol w:w="108"/>
          </w:tblGrid>
        </w:tblGridChange>
      </w:tblGrid>
      <w:tr w:rsidR="00EF5587" w:rsidRPr="00B362CD" w14:paraId="1ED3D81B" w14:textId="77777777" w:rsidTr="00155C6D">
        <w:trPr>
          <w:trHeight w:val="385"/>
          <w:tblHeader/>
          <w:trPrChange w:id="24" w:author="Smullen, Lizz" w:date="2016-02-11T08:59:00Z">
            <w:trPr>
              <w:gridAfter w:val="0"/>
              <w:trHeight w:val="385"/>
              <w:tblHeader/>
            </w:trPr>
          </w:trPrChange>
        </w:trPr>
        <w:tc>
          <w:tcPr>
            <w:tcW w:w="1080" w:type="dxa"/>
            <w:shd w:val="clear" w:color="auto" w:fill="4F81BD" w:themeFill="accent1"/>
            <w:vAlign w:val="center"/>
            <w:tcPrChange w:id="25" w:author="Smullen, Lizz" w:date="2016-02-11T08:59:00Z">
              <w:tcPr>
                <w:tcW w:w="1080" w:type="dxa"/>
                <w:gridSpan w:val="2"/>
                <w:shd w:val="clear" w:color="auto" w:fill="4F81BD" w:themeFill="accent1"/>
                <w:vAlign w:val="center"/>
              </w:tcPr>
            </w:tcPrChange>
          </w:tcPr>
          <w:p w14:paraId="79B29950" w14:textId="77777777" w:rsidR="00EF5587" w:rsidRPr="00B362CD" w:rsidRDefault="00EF5587" w:rsidP="00356035">
            <w:pPr>
              <w:pStyle w:val="TableHead1"/>
            </w:pPr>
            <w:r w:rsidRPr="00B362CD">
              <w:t>Revision</w:t>
            </w:r>
          </w:p>
        </w:tc>
        <w:tc>
          <w:tcPr>
            <w:tcW w:w="1260" w:type="dxa"/>
            <w:shd w:val="clear" w:color="auto" w:fill="4F81BD" w:themeFill="accent1"/>
            <w:vAlign w:val="center"/>
            <w:tcPrChange w:id="26" w:author="Smullen, Lizz" w:date="2016-02-11T08:59:00Z">
              <w:tcPr>
                <w:tcW w:w="1260" w:type="dxa"/>
                <w:gridSpan w:val="2"/>
                <w:shd w:val="clear" w:color="auto" w:fill="4F81BD" w:themeFill="accent1"/>
                <w:vAlign w:val="center"/>
              </w:tcPr>
            </w:tcPrChange>
          </w:tcPr>
          <w:p w14:paraId="53B07C03" w14:textId="77777777" w:rsidR="00EF5587" w:rsidRPr="00B362CD" w:rsidRDefault="00EF5587" w:rsidP="00356035">
            <w:pPr>
              <w:pStyle w:val="TableHead1"/>
            </w:pPr>
            <w:r w:rsidRPr="00B362CD">
              <w:t>Date</w:t>
            </w:r>
          </w:p>
        </w:tc>
        <w:tc>
          <w:tcPr>
            <w:tcW w:w="1404" w:type="dxa"/>
            <w:shd w:val="clear" w:color="auto" w:fill="4F81BD" w:themeFill="accent1"/>
            <w:vAlign w:val="center"/>
            <w:tcPrChange w:id="27" w:author="Smullen, Lizz" w:date="2016-02-11T08:59:00Z">
              <w:tcPr>
                <w:tcW w:w="1404" w:type="dxa"/>
                <w:gridSpan w:val="2"/>
                <w:shd w:val="clear" w:color="auto" w:fill="4F81BD" w:themeFill="accent1"/>
                <w:vAlign w:val="center"/>
              </w:tcPr>
            </w:tcPrChange>
          </w:tcPr>
          <w:p w14:paraId="349252F0" w14:textId="77777777" w:rsidR="00EF5587" w:rsidRPr="00B362CD" w:rsidRDefault="00EF5587" w:rsidP="00356035">
            <w:pPr>
              <w:pStyle w:val="TableHead1"/>
            </w:pPr>
            <w:r w:rsidRPr="00B362CD">
              <w:t>By</w:t>
            </w:r>
          </w:p>
        </w:tc>
        <w:tc>
          <w:tcPr>
            <w:tcW w:w="1026" w:type="dxa"/>
            <w:shd w:val="clear" w:color="auto" w:fill="4F81BD" w:themeFill="accent1"/>
            <w:vAlign w:val="center"/>
            <w:tcPrChange w:id="28" w:author="Smullen, Lizz" w:date="2016-02-11T08:59:00Z">
              <w:tcPr>
                <w:tcW w:w="1026" w:type="dxa"/>
                <w:gridSpan w:val="2"/>
                <w:shd w:val="clear" w:color="auto" w:fill="4F81BD" w:themeFill="accent1"/>
                <w:vAlign w:val="center"/>
              </w:tcPr>
            </w:tcPrChange>
          </w:tcPr>
          <w:p w14:paraId="6C847E7A" w14:textId="77777777" w:rsidR="00EF5587" w:rsidRPr="00B362CD" w:rsidRDefault="007739BF" w:rsidP="00356035">
            <w:pPr>
              <w:pStyle w:val="TableHead1"/>
            </w:pPr>
            <w:r w:rsidRPr="00B362CD">
              <w:t xml:space="preserve">ECO </w:t>
            </w:r>
          </w:p>
        </w:tc>
        <w:tc>
          <w:tcPr>
            <w:tcW w:w="4140" w:type="dxa"/>
            <w:shd w:val="clear" w:color="auto" w:fill="4F81BD" w:themeFill="accent1"/>
            <w:vAlign w:val="center"/>
            <w:tcPrChange w:id="29" w:author="Smullen, Lizz" w:date="2016-02-11T08:59:00Z">
              <w:tcPr>
                <w:tcW w:w="4140" w:type="dxa"/>
                <w:gridSpan w:val="2"/>
                <w:shd w:val="clear" w:color="auto" w:fill="4F81BD" w:themeFill="accent1"/>
                <w:vAlign w:val="center"/>
              </w:tcPr>
            </w:tcPrChange>
          </w:tcPr>
          <w:p w14:paraId="31F4FE7D" w14:textId="77777777" w:rsidR="00EF5587" w:rsidRPr="00B362CD" w:rsidRDefault="00EF5587" w:rsidP="00356035">
            <w:pPr>
              <w:pStyle w:val="TableHead1"/>
            </w:pPr>
            <w:r w:rsidRPr="00B362CD">
              <w:t>Description</w:t>
            </w:r>
          </w:p>
        </w:tc>
      </w:tr>
      <w:tr w:rsidR="00EF5587" w:rsidRPr="00A00890" w14:paraId="077FEB03" w14:textId="77777777" w:rsidTr="002573CE">
        <w:tc>
          <w:tcPr>
            <w:tcW w:w="1080" w:type="dxa"/>
          </w:tcPr>
          <w:p w14:paraId="40163D5B" w14:textId="139925DD" w:rsidR="00EF5587" w:rsidRPr="00A00890" w:rsidRDefault="00E01A4E" w:rsidP="003D5199">
            <w:pPr>
              <w:jc w:val="center"/>
            </w:pPr>
            <w:r>
              <w:t>A</w:t>
            </w:r>
          </w:p>
        </w:tc>
        <w:tc>
          <w:tcPr>
            <w:tcW w:w="1260" w:type="dxa"/>
          </w:tcPr>
          <w:p w14:paraId="303C92B8" w14:textId="754E520B" w:rsidR="00EF5587" w:rsidRPr="00A00890" w:rsidRDefault="00E01A4E" w:rsidP="003D5199">
            <w:r>
              <w:t>11/13/15</w:t>
            </w:r>
          </w:p>
        </w:tc>
        <w:tc>
          <w:tcPr>
            <w:tcW w:w="1404" w:type="dxa"/>
          </w:tcPr>
          <w:p w14:paraId="1ED55B56" w14:textId="77777777" w:rsidR="00EF5587" w:rsidRPr="00A00890" w:rsidRDefault="003D5199" w:rsidP="00F61235">
            <w:r>
              <w:t>A. Laflamme</w:t>
            </w:r>
          </w:p>
        </w:tc>
        <w:tc>
          <w:tcPr>
            <w:tcW w:w="1026" w:type="dxa"/>
          </w:tcPr>
          <w:p w14:paraId="7A1DB872" w14:textId="362A50D3" w:rsidR="00EF5587" w:rsidRPr="00A00890" w:rsidRDefault="00E01A4E" w:rsidP="00F61235">
            <w:r>
              <w:t>1538</w:t>
            </w:r>
          </w:p>
        </w:tc>
        <w:tc>
          <w:tcPr>
            <w:tcW w:w="4140" w:type="dxa"/>
          </w:tcPr>
          <w:p w14:paraId="6139F52F" w14:textId="08ADB7F5" w:rsidR="00EF5587" w:rsidRPr="00A00890" w:rsidRDefault="00E01A4E" w:rsidP="00A77ACB">
            <w:r>
              <w:t>Initial release</w:t>
            </w:r>
            <w:r w:rsidR="00EF5587" w:rsidRPr="00A00890">
              <w:t xml:space="preserve"> </w:t>
            </w:r>
          </w:p>
        </w:tc>
      </w:tr>
      <w:tr w:rsidR="004E0BB7" w:rsidRPr="00A00890" w14:paraId="0561F21E" w14:textId="77777777" w:rsidTr="002573CE">
        <w:tc>
          <w:tcPr>
            <w:tcW w:w="1080" w:type="dxa"/>
          </w:tcPr>
          <w:p w14:paraId="4A70E5A4" w14:textId="19921209" w:rsidR="004E0BB7" w:rsidRPr="00E9239E" w:rsidRDefault="004E0BB7" w:rsidP="003D5199">
            <w:pPr>
              <w:jc w:val="center"/>
            </w:pPr>
            <w:r w:rsidRPr="00E9239E">
              <w:t>B</w:t>
            </w:r>
          </w:p>
        </w:tc>
        <w:tc>
          <w:tcPr>
            <w:tcW w:w="1260" w:type="dxa"/>
          </w:tcPr>
          <w:p w14:paraId="68269F3D" w14:textId="694F7E3B" w:rsidR="004E0BB7" w:rsidRPr="00E9239E" w:rsidRDefault="004E0BB7" w:rsidP="003D5199">
            <w:pPr>
              <w:ind w:left="360"/>
            </w:pPr>
            <w:r w:rsidRPr="00E9239E">
              <w:t>TBD</w:t>
            </w:r>
          </w:p>
        </w:tc>
        <w:tc>
          <w:tcPr>
            <w:tcW w:w="1404" w:type="dxa"/>
          </w:tcPr>
          <w:p w14:paraId="2CB7DF1F" w14:textId="683F4312" w:rsidR="004E0BB7" w:rsidRPr="00E9239E" w:rsidRDefault="00AE25C3" w:rsidP="002573CE">
            <w:r w:rsidRPr="00E9239E">
              <w:t>A. Laflamme</w:t>
            </w:r>
            <w:r w:rsidR="00E9239E" w:rsidRPr="002573CE">
              <w:t>/</w:t>
            </w:r>
            <w:r w:rsidRPr="00E9239E">
              <w:t xml:space="preserve"> </w:t>
            </w:r>
            <w:r w:rsidR="004E0BB7" w:rsidRPr="00E9239E">
              <w:t>B. Kelley</w:t>
            </w:r>
          </w:p>
        </w:tc>
        <w:tc>
          <w:tcPr>
            <w:tcW w:w="1026" w:type="dxa"/>
          </w:tcPr>
          <w:p w14:paraId="24F77AAF" w14:textId="5DFCF5E2" w:rsidR="004E0BB7" w:rsidRPr="00E9239E" w:rsidRDefault="004E0BB7" w:rsidP="002573CE"/>
        </w:tc>
        <w:tc>
          <w:tcPr>
            <w:tcW w:w="4140" w:type="dxa"/>
          </w:tcPr>
          <w:p w14:paraId="33A882C1" w14:textId="77777777" w:rsidR="00AE25C3" w:rsidRPr="00E9239E" w:rsidRDefault="00AE25C3" w:rsidP="002573CE">
            <w:r w:rsidRPr="00E9239E">
              <w:t>Added information about ESM functionality.</w:t>
            </w:r>
          </w:p>
          <w:p w14:paraId="452A5DEC" w14:textId="418E91CB" w:rsidR="004E0BB7" w:rsidRPr="00E9239E" w:rsidRDefault="004E0BB7" w:rsidP="002573CE">
            <w:r w:rsidRPr="00E9239E">
              <w:t>Revise Software loading procedures</w:t>
            </w:r>
            <w:r w:rsidR="00AE25C3" w:rsidRPr="002573CE">
              <w:t xml:space="preserve">, added </w:t>
            </w:r>
            <w:r w:rsidR="003842B9" w:rsidRPr="002573CE">
              <w:t>Troubleshooting section</w:t>
            </w:r>
          </w:p>
        </w:tc>
      </w:tr>
    </w:tbl>
    <w:p w14:paraId="23E9D33B" w14:textId="4AA4005C" w:rsidR="00FF4314" w:rsidRPr="00FF4314" w:rsidRDefault="00E01A4E" w:rsidP="00FF4314">
      <w:pPr>
        <w:spacing w:before="240"/>
        <w:rPr>
          <w:b/>
          <w:sz w:val="22"/>
          <w:szCs w:val="22"/>
        </w:rPr>
      </w:pPr>
      <w:r>
        <w:rPr>
          <w:b/>
          <w:sz w:val="22"/>
          <w:szCs w:val="22"/>
        </w:rPr>
        <w:t>[A]</w:t>
      </w:r>
      <w:r w:rsidR="00FF4314" w:rsidRPr="00FF4314">
        <w:rPr>
          <w:b/>
          <w:sz w:val="22"/>
          <w:szCs w:val="22"/>
        </w:rPr>
        <w:t xml:space="preserve"> Proprietary Information</w:t>
      </w:r>
    </w:p>
    <w:p w14:paraId="5C5932A8" w14:textId="77777777" w:rsidR="00FF4314" w:rsidRDefault="00FF4314" w:rsidP="00FF4314">
      <w:pPr>
        <w:pStyle w:val="CoverFooter"/>
      </w:pPr>
      <w:r w:rsidRPr="00954A1B">
        <w:t>This manual contains proprietary information that belongs to Astronics AeroSat Corporation and is intended for use during the installation and mai</w:t>
      </w:r>
      <w:r>
        <w:t xml:space="preserve">ntenance of the AeroSat SATCOM System. </w:t>
      </w:r>
      <w:r w:rsidRPr="00954A1B">
        <w:t>The information in this manual may not be used, reproduced, or disclosed to any other party for any other purpose without the expressed written consent of Astronics AeroSat Corporation</w:t>
      </w:r>
      <w:r w:rsidRPr="00424417">
        <w:t xml:space="preserve">. </w:t>
      </w:r>
    </w:p>
    <w:p w14:paraId="64F94805" w14:textId="19B9907C" w:rsidR="00FF4314" w:rsidRPr="00FF4314" w:rsidRDefault="00E01A4E" w:rsidP="00FF4314">
      <w:pPr>
        <w:pStyle w:val="CoverFooter"/>
        <w:spacing w:before="240" w:after="200"/>
        <w:rPr>
          <w:b/>
          <w:sz w:val="22"/>
          <w:szCs w:val="22"/>
        </w:rPr>
      </w:pPr>
      <w:r>
        <w:rPr>
          <w:b/>
          <w:sz w:val="22"/>
          <w:szCs w:val="22"/>
        </w:rPr>
        <w:t>[A]</w:t>
      </w:r>
      <w:r w:rsidR="00FF4314" w:rsidRPr="00FF4314">
        <w:rPr>
          <w:b/>
          <w:sz w:val="22"/>
          <w:szCs w:val="22"/>
        </w:rPr>
        <w:t xml:space="preserve"> Technical Support</w:t>
      </w:r>
    </w:p>
    <w:p w14:paraId="4A4CE4B9" w14:textId="77777777" w:rsidR="00FF4314" w:rsidRDefault="00FF4314" w:rsidP="00FF4314">
      <w:r>
        <w:t>The AeroSat SATCOM System is manufactured and supported by:</w:t>
      </w:r>
    </w:p>
    <w:p w14:paraId="045AC55C" w14:textId="162797DC" w:rsidR="006966FF" w:rsidDel="0073001D" w:rsidRDefault="006966FF" w:rsidP="00AB5BFE">
      <w:pPr>
        <w:rPr>
          <w:del w:id="30" w:author="Smullen, Lizz" w:date="2016-02-10T21:59:00Z"/>
          <w:b/>
        </w:rPr>
      </w:pPr>
    </w:p>
    <w:p w14:paraId="02EF5F2F" w14:textId="77777777" w:rsidR="00FF4314" w:rsidRPr="00121BBD" w:rsidRDefault="00FF4314" w:rsidP="00AB5BFE">
      <w:pPr>
        <w:rPr>
          <w:b/>
        </w:rPr>
      </w:pPr>
      <w:r w:rsidRPr="00121BBD">
        <w:rPr>
          <w:b/>
        </w:rPr>
        <w:t>Astronics AeroSat Corporation</w:t>
      </w:r>
    </w:p>
    <w:p w14:paraId="3423369D" w14:textId="77777777" w:rsidR="00FF4314" w:rsidRDefault="00FF4314">
      <w:pPr>
        <w:contextualSpacing/>
        <w:pPrChange w:id="31" w:author="Smullen, Lizz" w:date="2016-02-10T16:49:00Z">
          <w:pPr/>
        </w:pPrChange>
      </w:pPr>
      <w:r>
        <w:t>62 Route 101A</w:t>
      </w:r>
    </w:p>
    <w:p w14:paraId="45F2E2C7" w14:textId="77777777" w:rsidR="00FF4314" w:rsidRDefault="00FF4314">
      <w:pPr>
        <w:contextualSpacing/>
        <w:pPrChange w:id="32" w:author="Smullen, Lizz" w:date="2016-02-10T16:49:00Z">
          <w:pPr/>
        </w:pPrChange>
      </w:pPr>
      <w:r>
        <w:t>Amherst, NH 03031</w:t>
      </w:r>
    </w:p>
    <w:p w14:paraId="11F2D08D" w14:textId="164D0459" w:rsidR="00FF4314" w:rsidRDefault="00AE25C3">
      <w:pPr>
        <w:contextualSpacing/>
        <w:pPrChange w:id="33" w:author="Smullen, Lizz" w:date="2016-02-10T16:49:00Z">
          <w:pPr/>
        </w:pPrChange>
      </w:pPr>
      <w:r>
        <w:t xml:space="preserve">Main Office phone: </w:t>
      </w:r>
      <w:r w:rsidR="00FF4314">
        <w:t>+1 603 879 0205</w:t>
      </w:r>
    </w:p>
    <w:p w14:paraId="2B37660C" w14:textId="77777777" w:rsidR="00FF4314" w:rsidRDefault="00FF4314">
      <w:pPr>
        <w:contextualSpacing/>
        <w:pPrChange w:id="34" w:author="Smullen, Lizz" w:date="2016-02-10T16:49:00Z">
          <w:pPr/>
        </w:pPrChange>
      </w:pPr>
      <w:r>
        <w:t>Emergency Support Number: +1 603 400 2528</w:t>
      </w:r>
    </w:p>
    <w:p w14:paraId="0752B660" w14:textId="07F980A2" w:rsidR="00FF4314" w:rsidDel="0073001D" w:rsidRDefault="00FF4314" w:rsidP="00FF4314">
      <w:pPr>
        <w:pStyle w:val="CoverFooter"/>
        <w:rPr>
          <w:del w:id="35" w:author="Smullen, Lizz" w:date="2016-02-10T21:59:00Z"/>
        </w:rPr>
      </w:pPr>
    </w:p>
    <w:p w14:paraId="0B2B3674" w14:textId="4C71D1F7" w:rsidR="00FF4314" w:rsidRPr="00EC44E6" w:rsidRDefault="00FF4314" w:rsidP="00FF4314">
      <w:pPr>
        <w:pStyle w:val="CoverFooter"/>
      </w:pPr>
      <w:r w:rsidRPr="009509BD">
        <w:rPr>
          <w:vertAlign w:val="superscript"/>
        </w:rPr>
        <w:t>©</w:t>
      </w:r>
      <w:r w:rsidR="00E9239E" w:rsidRPr="00424417">
        <w:t>201</w:t>
      </w:r>
      <w:r w:rsidR="00E9239E">
        <w:t>6</w:t>
      </w:r>
      <w:r w:rsidR="00E9239E" w:rsidRPr="00424417">
        <w:t xml:space="preserve"> </w:t>
      </w:r>
      <w:r w:rsidRPr="00424417">
        <w:t>Astronics AeroSat Corporation. All rights reserved.</w:t>
      </w:r>
    </w:p>
    <w:p w14:paraId="13D4AEC0" w14:textId="77777777" w:rsidR="00FF4314" w:rsidRDefault="00FF4314" w:rsidP="00437E04"/>
    <w:p w14:paraId="6140AE7A" w14:textId="02AAACD1" w:rsidR="00B62359" w:rsidRPr="0073001D" w:rsidRDefault="007261EC">
      <w:pPr>
        <w:pStyle w:val="TOCTitle"/>
        <w:jc w:val="center"/>
        <w:rPr>
          <w:rFonts w:ascii="Arial" w:hAnsi="Arial" w:cs="Arial"/>
          <w:b/>
          <w:color w:val="002C4E"/>
          <w:sz w:val="24"/>
          <w:szCs w:val="24"/>
          <w:rPrChange w:id="36" w:author="Smullen, Lizz" w:date="2016-02-10T22:00:00Z">
            <w:rPr/>
          </w:rPrChange>
        </w:rPr>
        <w:pPrChange w:id="37" w:author="Smullen, Lizz" w:date="2016-02-10T22:00:00Z">
          <w:pPr>
            <w:pStyle w:val="TOCTitle"/>
          </w:pPr>
        </w:pPrChange>
      </w:pPr>
      <w:r w:rsidRPr="00A00890">
        <w:br w:type="page"/>
      </w:r>
      <w:r w:rsidR="00B62359" w:rsidRPr="0073001D">
        <w:rPr>
          <w:rFonts w:ascii="Arial" w:hAnsi="Arial" w:cs="Arial"/>
          <w:b/>
          <w:color w:val="002C4E"/>
          <w:sz w:val="24"/>
          <w:szCs w:val="24"/>
          <w:rPrChange w:id="38" w:author="Smullen, Lizz" w:date="2016-02-10T22:00:00Z">
            <w:rPr/>
          </w:rPrChange>
        </w:rPr>
        <w:lastRenderedPageBreak/>
        <w:t>Table of Contents</w:t>
      </w:r>
    </w:p>
    <w:p w14:paraId="59FFA541" w14:textId="5FF6EE6D" w:rsidR="00E82EE6" w:rsidDel="00A97CB7" w:rsidRDefault="00F32E3B">
      <w:pPr>
        <w:pStyle w:val="TOC1"/>
        <w:rPr>
          <w:del w:id="39" w:author="Smullen, Lizz" w:date="2016-02-10T16:03:00Z"/>
          <w:rFonts w:eastAsiaTheme="minorEastAsia" w:cstheme="minorBidi"/>
          <w:noProof/>
          <w:sz w:val="22"/>
          <w:szCs w:val="22"/>
        </w:rPr>
      </w:pPr>
      <w:del w:id="40" w:author="Smullen, Lizz" w:date="2016-02-10T22:04:00Z">
        <w:r w:rsidRPr="00D07F57" w:rsidDel="0024598B">
          <w:rPr>
            <w:b/>
          </w:rPr>
          <w:fldChar w:fldCharType="begin"/>
        </w:r>
        <w:r w:rsidRPr="00D07F57" w:rsidDel="0024598B">
          <w:delInstrText xml:space="preserve"> TOC \o "2-3" \h \z \t "Heading 1,1,Heading 7,1,Heading 8,2,Heading 9,3,Preface 1,1" </w:delInstrText>
        </w:r>
        <w:r w:rsidRPr="00D07F57" w:rsidDel="0024598B">
          <w:rPr>
            <w:b/>
          </w:rPr>
          <w:fldChar w:fldCharType="separate"/>
        </w:r>
      </w:del>
      <w:del w:id="41" w:author="Smullen, Lizz" w:date="2016-02-10T16:03:00Z">
        <w:r w:rsidR="00E82EE6" w:rsidRPr="00A97CB7" w:rsidDel="00A97CB7">
          <w:rPr>
            <w:rPrChange w:id="42" w:author="Smullen, Lizz" w:date="2016-02-10T16:03:00Z">
              <w:rPr>
                <w:rStyle w:val="Hyperlink"/>
                <w:noProof/>
              </w:rPr>
            </w:rPrChange>
          </w:rPr>
          <w:delText>[A] Revision History</w:delText>
        </w:r>
        <w:r w:rsidR="00E82EE6" w:rsidDel="00A97CB7">
          <w:rPr>
            <w:noProof/>
            <w:webHidden/>
          </w:rPr>
          <w:tab/>
        </w:r>
        <w:r w:rsidR="00805FE1" w:rsidDel="00A97CB7">
          <w:rPr>
            <w:noProof/>
            <w:webHidden/>
          </w:rPr>
          <w:delText>ii</w:delText>
        </w:r>
      </w:del>
    </w:p>
    <w:p w14:paraId="3F738588" w14:textId="77777777" w:rsidR="00E82EE6" w:rsidDel="00A97CB7" w:rsidRDefault="00E82EE6">
      <w:pPr>
        <w:pStyle w:val="TOC1"/>
        <w:rPr>
          <w:del w:id="43" w:author="Smullen, Lizz" w:date="2016-02-10T16:03:00Z"/>
          <w:rFonts w:eastAsiaTheme="minorEastAsia" w:cstheme="minorBidi"/>
          <w:noProof/>
          <w:sz w:val="22"/>
          <w:szCs w:val="22"/>
        </w:rPr>
      </w:pPr>
      <w:del w:id="44" w:author="Smullen, Lizz" w:date="2016-02-10T16:03:00Z">
        <w:r w:rsidRPr="00A97CB7" w:rsidDel="00A97CB7">
          <w:rPr>
            <w:rPrChange w:id="45" w:author="Smullen, Lizz" w:date="2016-02-10T16:03:00Z">
              <w:rPr>
                <w:rStyle w:val="Hyperlink"/>
                <w:noProof/>
              </w:rPr>
            </w:rPrChange>
          </w:rPr>
          <w:delText>1</w:delText>
        </w:r>
        <w:r w:rsidDel="00A97CB7">
          <w:rPr>
            <w:rFonts w:eastAsiaTheme="minorEastAsia" w:cstheme="minorBidi"/>
            <w:noProof/>
            <w:sz w:val="22"/>
            <w:szCs w:val="22"/>
          </w:rPr>
          <w:tab/>
        </w:r>
        <w:r w:rsidRPr="00A97CB7" w:rsidDel="00A97CB7">
          <w:rPr>
            <w:rPrChange w:id="46" w:author="Smullen, Lizz" w:date="2016-02-10T16:03:00Z">
              <w:rPr>
                <w:rStyle w:val="Hyperlink"/>
                <w:noProof/>
              </w:rPr>
            </w:rPrChange>
          </w:rPr>
          <w:delText>[A]  Introduction</w:delText>
        </w:r>
        <w:r w:rsidDel="00A97CB7">
          <w:rPr>
            <w:noProof/>
            <w:webHidden/>
          </w:rPr>
          <w:tab/>
        </w:r>
        <w:r w:rsidR="00805FE1" w:rsidDel="00A97CB7">
          <w:rPr>
            <w:noProof/>
            <w:webHidden/>
          </w:rPr>
          <w:delText>1-1</w:delText>
        </w:r>
      </w:del>
    </w:p>
    <w:p w14:paraId="4DD680DB" w14:textId="77777777" w:rsidR="00E82EE6" w:rsidDel="00A97CB7" w:rsidRDefault="00E82EE6">
      <w:pPr>
        <w:pStyle w:val="TOC2"/>
        <w:rPr>
          <w:del w:id="47" w:author="Smullen, Lizz" w:date="2016-02-10T16:03:00Z"/>
          <w:rFonts w:eastAsiaTheme="minorEastAsia" w:cstheme="minorBidi"/>
          <w:sz w:val="22"/>
          <w:szCs w:val="22"/>
        </w:rPr>
      </w:pPr>
      <w:del w:id="48" w:author="Smullen, Lizz" w:date="2016-02-10T16:03:00Z">
        <w:r w:rsidRPr="00A97CB7" w:rsidDel="00A97CB7">
          <w:rPr>
            <w:rPrChange w:id="49" w:author="Smullen, Lizz" w:date="2016-02-10T16:03:00Z">
              <w:rPr>
                <w:rStyle w:val="Hyperlink"/>
              </w:rPr>
            </w:rPrChange>
          </w:rPr>
          <w:delText>1.1</w:delText>
        </w:r>
        <w:r w:rsidDel="00A97CB7">
          <w:rPr>
            <w:rFonts w:eastAsiaTheme="minorEastAsia" w:cstheme="minorBidi"/>
            <w:sz w:val="22"/>
            <w:szCs w:val="22"/>
          </w:rPr>
          <w:tab/>
        </w:r>
        <w:r w:rsidRPr="00A97CB7" w:rsidDel="00A97CB7">
          <w:rPr>
            <w:rPrChange w:id="50" w:author="Smullen, Lizz" w:date="2016-02-10T16:03:00Z">
              <w:rPr>
                <w:rStyle w:val="Hyperlink"/>
              </w:rPr>
            </w:rPrChange>
          </w:rPr>
          <w:delText>[A] User Manual Purpose</w:delText>
        </w:r>
        <w:r w:rsidDel="00A97CB7">
          <w:rPr>
            <w:webHidden/>
          </w:rPr>
          <w:tab/>
        </w:r>
        <w:r w:rsidR="00805FE1" w:rsidDel="00A97CB7">
          <w:rPr>
            <w:webHidden/>
          </w:rPr>
          <w:delText>1-1</w:delText>
        </w:r>
      </w:del>
    </w:p>
    <w:p w14:paraId="391A3238" w14:textId="77777777" w:rsidR="00E82EE6" w:rsidDel="00A97CB7" w:rsidRDefault="00E82EE6">
      <w:pPr>
        <w:pStyle w:val="TOC2"/>
        <w:rPr>
          <w:del w:id="51" w:author="Smullen, Lizz" w:date="2016-02-10T16:03:00Z"/>
          <w:rFonts w:eastAsiaTheme="minorEastAsia" w:cstheme="minorBidi"/>
          <w:sz w:val="22"/>
          <w:szCs w:val="22"/>
        </w:rPr>
      </w:pPr>
      <w:del w:id="52" w:author="Smullen, Lizz" w:date="2016-02-10T16:03:00Z">
        <w:r w:rsidRPr="00A97CB7" w:rsidDel="00A97CB7">
          <w:rPr>
            <w:rPrChange w:id="53" w:author="Smullen, Lizz" w:date="2016-02-10T16:03:00Z">
              <w:rPr>
                <w:rStyle w:val="Hyperlink"/>
              </w:rPr>
            </w:rPrChange>
          </w:rPr>
          <w:delText>1.2</w:delText>
        </w:r>
        <w:r w:rsidDel="00A97CB7">
          <w:rPr>
            <w:rFonts w:eastAsiaTheme="minorEastAsia" w:cstheme="minorBidi"/>
            <w:sz w:val="22"/>
            <w:szCs w:val="22"/>
          </w:rPr>
          <w:tab/>
        </w:r>
        <w:r w:rsidRPr="00A97CB7" w:rsidDel="00A97CB7">
          <w:rPr>
            <w:rPrChange w:id="54" w:author="Smullen, Lizz" w:date="2016-02-10T16:03:00Z">
              <w:rPr>
                <w:rStyle w:val="Hyperlink"/>
              </w:rPr>
            </w:rPrChange>
          </w:rPr>
          <w:delText>[A]  Troubleshooting Guide Purpose</w:delText>
        </w:r>
        <w:r w:rsidDel="00A97CB7">
          <w:rPr>
            <w:webHidden/>
          </w:rPr>
          <w:tab/>
        </w:r>
        <w:r w:rsidR="00805FE1" w:rsidDel="00A97CB7">
          <w:rPr>
            <w:webHidden/>
          </w:rPr>
          <w:delText>1-1</w:delText>
        </w:r>
      </w:del>
    </w:p>
    <w:p w14:paraId="3D054DF5" w14:textId="77777777" w:rsidR="00E82EE6" w:rsidDel="00A97CB7" w:rsidRDefault="00E82EE6">
      <w:pPr>
        <w:pStyle w:val="TOC2"/>
        <w:rPr>
          <w:del w:id="55" w:author="Smullen, Lizz" w:date="2016-02-10T16:03:00Z"/>
          <w:rFonts w:eastAsiaTheme="minorEastAsia" w:cstheme="minorBidi"/>
          <w:sz w:val="22"/>
          <w:szCs w:val="22"/>
        </w:rPr>
      </w:pPr>
      <w:del w:id="56" w:author="Smullen, Lizz" w:date="2016-02-10T16:03:00Z">
        <w:r w:rsidRPr="00A97CB7" w:rsidDel="00A97CB7">
          <w:rPr>
            <w:rPrChange w:id="57" w:author="Smullen, Lizz" w:date="2016-02-10T16:03:00Z">
              <w:rPr>
                <w:rStyle w:val="Hyperlink"/>
              </w:rPr>
            </w:rPrChange>
          </w:rPr>
          <w:delText>1.3</w:delText>
        </w:r>
        <w:r w:rsidDel="00A97CB7">
          <w:rPr>
            <w:rFonts w:eastAsiaTheme="minorEastAsia" w:cstheme="minorBidi"/>
            <w:sz w:val="22"/>
            <w:szCs w:val="22"/>
          </w:rPr>
          <w:tab/>
        </w:r>
        <w:r w:rsidRPr="00A97CB7" w:rsidDel="00A97CB7">
          <w:rPr>
            <w:rPrChange w:id="58" w:author="Smullen, Lizz" w:date="2016-02-10T16:03:00Z">
              <w:rPr>
                <w:rStyle w:val="Hyperlink"/>
              </w:rPr>
            </w:rPrChange>
          </w:rPr>
          <w:delText>[A]  User Manual Scope</w:delText>
        </w:r>
        <w:r w:rsidDel="00A97CB7">
          <w:rPr>
            <w:webHidden/>
          </w:rPr>
          <w:tab/>
        </w:r>
        <w:r w:rsidR="00805FE1" w:rsidDel="00A97CB7">
          <w:rPr>
            <w:webHidden/>
          </w:rPr>
          <w:delText>1-1</w:delText>
        </w:r>
      </w:del>
    </w:p>
    <w:p w14:paraId="0F8C9203" w14:textId="77777777" w:rsidR="00E82EE6" w:rsidDel="00A97CB7" w:rsidRDefault="00E82EE6">
      <w:pPr>
        <w:pStyle w:val="TOC2"/>
        <w:rPr>
          <w:del w:id="59" w:author="Smullen, Lizz" w:date="2016-02-10T16:03:00Z"/>
          <w:rFonts w:eastAsiaTheme="minorEastAsia" w:cstheme="minorBidi"/>
          <w:sz w:val="22"/>
          <w:szCs w:val="22"/>
        </w:rPr>
      </w:pPr>
      <w:del w:id="60" w:author="Smullen, Lizz" w:date="2016-02-10T16:03:00Z">
        <w:r w:rsidRPr="00A97CB7" w:rsidDel="00A97CB7">
          <w:rPr>
            <w:rPrChange w:id="61" w:author="Smullen, Lizz" w:date="2016-02-10T16:03:00Z">
              <w:rPr>
                <w:rStyle w:val="Hyperlink"/>
              </w:rPr>
            </w:rPrChange>
          </w:rPr>
          <w:delText>1.4</w:delText>
        </w:r>
        <w:r w:rsidDel="00A97CB7">
          <w:rPr>
            <w:rFonts w:eastAsiaTheme="minorEastAsia" w:cstheme="minorBidi"/>
            <w:sz w:val="22"/>
            <w:szCs w:val="22"/>
          </w:rPr>
          <w:tab/>
        </w:r>
        <w:r w:rsidRPr="00A97CB7" w:rsidDel="00A97CB7">
          <w:rPr>
            <w:rPrChange w:id="62" w:author="Smullen, Lizz" w:date="2016-02-10T16:03:00Z">
              <w:rPr>
                <w:rStyle w:val="Hyperlink"/>
              </w:rPr>
            </w:rPrChange>
          </w:rPr>
          <w:delText>[A] Troubleshooting Guide Scope</w:delText>
        </w:r>
        <w:r w:rsidDel="00A97CB7">
          <w:rPr>
            <w:webHidden/>
          </w:rPr>
          <w:tab/>
        </w:r>
        <w:r w:rsidR="00805FE1" w:rsidDel="00A97CB7">
          <w:rPr>
            <w:webHidden/>
          </w:rPr>
          <w:delText>1-1</w:delText>
        </w:r>
      </w:del>
    </w:p>
    <w:p w14:paraId="1ECA470C" w14:textId="77777777" w:rsidR="00E82EE6" w:rsidDel="00A97CB7" w:rsidRDefault="00E82EE6">
      <w:pPr>
        <w:pStyle w:val="TOC2"/>
        <w:rPr>
          <w:del w:id="63" w:author="Smullen, Lizz" w:date="2016-02-10T16:03:00Z"/>
          <w:rFonts w:eastAsiaTheme="minorEastAsia" w:cstheme="minorBidi"/>
          <w:sz w:val="22"/>
          <w:szCs w:val="22"/>
        </w:rPr>
      </w:pPr>
      <w:del w:id="64" w:author="Smullen, Lizz" w:date="2016-02-10T16:03:00Z">
        <w:r w:rsidRPr="00A97CB7" w:rsidDel="00A97CB7">
          <w:rPr>
            <w:rPrChange w:id="65" w:author="Smullen, Lizz" w:date="2016-02-10T16:03:00Z">
              <w:rPr>
                <w:rStyle w:val="Hyperlink"/>
              </w:rPr>
            </w:rPrChange>
          </w:rPr>
          <w:delText>1.5</w:delText>
        </w:r>
        <w:r w:rsidDel="00A97CB7">
          <w:rPr>
            <w:rFonts w:eastAsiaTheme="minorEastAsia" w:cstheme="minorBidi"/>
            <w:sz w:val="22"/>
            <w:szCs w:val="22"/>
          </w:rPr>
          <w:tab/>
        </w:r>
        <w:r w:rsidRPr="00A97CB7" w:rsidDel="00A97CB7">
          <w:rPr>
            <w:rPrChange w:id="66" w:author="Smullen, Lizz" w:date="2016-02-10T16:03:00Z">
              <w:rPr>
                <w:rStyle w:val="Hyperlink"/>
              </w:rPr>
            </w:rPrChange>
          </w:rPr>
          <w:delText>[A] Audience</w:delText>
        </w:r>
        <w:r w:rsidDel="00A97CB7">
          <w:rPr>
            <w:webHidden/>
          </w:rPr>
          <w:tab/>
        </w:r>
        <w:r w:rsidR="00805FE1" w:rsidDel="00A97CB7">
          <w:rPr>
            <w:webHidden/>
          </w:rPr>
          <w:delText>1-1</w:delText>
        </w:r>
      </w:del>
    </w:p>
    <w:p w14:paraId="5114558D" w14:textId="77777777" w:rsidR="00E82EE6" w:rsidDel="00A97CB7" w:rsidRDefault="00E82EE6">
      <w:pPr>
        <w:pStyle w:val="TOC2"/>
        <w:rPr>
          <w:del w:id="67" w:author="Smullen, Lizz" w:date="2016-02-10T16:03:00Z"/>
          <w:rFonts w:eastAsiaTheme="minorEastAsia" w:cstheme="minorBidi"/>
          <w:sz w:val="22"/>
          <w:szCs w:val="22"/>
        </w:rPr>
      </w:pPr>
      <w:del w:id="68" w:author="Smullen, Lizz" w:date="2016-02-10T16:03:00Z">
        <w:r w:rsidRPr="00A97CB7" w:rsidDel="00A97CB7">
          <w:rPr>
            <w:rPrChange w:id="69" w:author="Smullen, Lizz" w:date="2016-02-10T16:03:00Z">
              <w:rPr>
                <w:rStyle w:val="Hyperlink"/>
              </w:rPr>
            </w:rPrChange>
          </w:rPr>
          <w:delText>1.6</w:delText>
        </w:r>
        <w:r w:rsidDel="00A97CB7">
          <w:rPr>
            <w:rFonts w:eastAsiaTheme="minorEastAsia" w:cstheme="minorBidi"/>
            <w:sz w:val="22"/>
            <w:szCs w:val="22"/>
          </w:rPr>
          <w:tab/>
        </w:r>
        <w:r w:rsidRPr="00A97CB7" w:rsidDel="00A97CB7">
          <w:rPr>
            <w:rPrChange w:id="70" w:author="Smullen, Lizz" w:date="2016-02-10T16:03:00Z">
              <w:rPr>
                <w:rStyle w:val="Hyperlink"/>
              </w:rPr>
            </w:rPrChange>
          </w:rPr>
          <w:delText>[A] Reference Documentation</w:delText>
        </w:r>
        <w:r w:rsidDel="00A97CB7">
          <w:rPr>
            <w:webHidden/>
          </w:rPr>
          <w:tab/>
        </w:r>
        <w:r w:rsidR="00805FE1" w:rsidDel="00A97CB7">
          <w:rPr>
            <w:webHidden/>
          </w:rPr>
          <w:delText>1-1</w:delText>
        </w:r>
      </w:del>
    </w:p>
    <w:p w14:paraId="1422D2EC" w14:textId="77777777" w:rsidR="00E82EE6" w:rsidDel="00A97CB7" w:rsidRDefault="00E82EE6">
      <w:pPr>
        <w:pStyle w:val="TOC2"/>
        <w:rPr>
          <w:del w:id="71" w:author="Smullen, Lizz" w:date="2016-02-10T16:03:00Z"/>
          <w:rFonts w:eastAsiaTheme="minorEastAsia" w:cstheme="minorBidi"/>
          <w:sz w:val="22"/>
          <w:szCs w:val="22"/>
        </w:rPr>
      </w:pPr>
      <w:del w:id="72" w:author="Smullen, Lizz" w:date="2016-02-10T16:03:00Z">
        <w:r w:rsidRPr="00A97CB7" w:rsidDel="00A97CB7">
          <w:rPr>
            <w:rPrChange w:id="73" w:author="Smullen, Lizz" w:date="2016-02-10T16:03:00Z">
              <w:rPr>
                <w:rStyle w:val="Hyperlink"/>
              </w:rPr>
            </w:rPrChange>
          </w:rPr>
          <w:delText>1.7</w:delText>
        </w:r>
        <w:r w:rsidDel="00A97CB7">
          <w:rPr>
            <w:rFonts w:eastAsiaTheme="minorEastAsia" w:cstheme="minorBidi"/>
            <w:sz w:val="22"/>
            <w:szCs w:val="22"/>
          </w:rPr>
          <w:tab/>
        </w:r>
        <w:r w:rsidRPr="00A97CB7" w:rsidDel="00A97CB7">
          <w:rPr>
            <w:rPrChange w:id="74" w:author="Smullen, Lizz" w:date="2016-02-10T16:03:00Z">
              <w:rPr>
                <w:rStyle w:val="Hyperlink"/>
              </w:rPr>
            </w:rPrChange>
          </w:rPr>
          <w:delText>[A] Document Conventions</w:delText>
        </w:r>
        <w:r w:rsidDel="00A97CB7">
          <w:rPr>
            <w:webHidden/>
          </w:rPr>
          <w:tab/>
        </w:r>
        <w:r w:rsidR="00805FE1" w:rsidDel="00A97CB7">
          <w:rPr>
            <w:webHidden/>
          </w:rPr>
          <w:delText>1-2</w:delText>
        </w:r>
      </w:del>
    </w:p>
    <w:p w14:paraId="17027344" w14:textId="77777777" w:rsidR="00E82EE6" w:rsidDel="00A97CB7" w:rsidRDefault="00E82EE6">
      <w:pPr>
        <w:pStyle w:val="TOC2"/>
        <w:rPr>
          <w:del w:id="75" w:author="Smullen, Lizz" w:date="2016-02-10T16:03:00Z"/>
          <w:rFonts w:eastAsiaTheme="minorEastAsia" w:cstheme="minorBidi"/>
          <w:sz w:val="22"/>
          <w:szCs w:val="22"/>
        </w:rPr>
      </w:pPr>
      <w:del w:id="76" w:author="Smullen, Lizz" w:date="2016-02-10T16:03:00Z">
        <w:r w:rsidRPr="00A97CB7" w:rsidDel="00A97CB7">
          <w:rPr>
            <w:rPrChange w:id="77" w:author="Smullen, Lizz" w:date="2016-02-10T16:03:00Z">
              <w:rPr>
                <w:rStyle w:val="Hyperlink"/>
              </w:rPr>
            </w:rPrChange>
          </w:rPr>
          <w:delText>1.8</w:delText>
        </w:r>
        <w:r w:rsidDel="00A97CB7">
          <w:rPr>
            <w:rFonts w:eastAsiaTheme="minorEastAsia" w:cstheme="minorBidi"/>
            <w:sz w:val="22"/>
            <w:szCs w:val="22"/>
          </w:rPr>
          <w:tab/>
        </w:r>
        <w:r w:rsidRPr="00A97CB7" w:rsidDel="00A97CB7">
          <w:rPr>
            <w:rPrChange w:id="78" w:author="Smullen, Lizz" w:date="2016-02-10T16:03:00Z">
              <w:rPr>
                <w:rStyle w:val="Hyperlink"/>
              </w:rPr>
            </w:rPrChange>
          </w:rPr>
          <w:delText>[A] Acronym and Term Definitions</w:delText>
        </w:r>
        <w:r w:rsidDel="00A97CB7">
          <w:rPr>
            <w:webHidden/>
          </w:rPr>
          <w:tab/>
        </w:r>
        <w:r w:rsidR="00805FE1" w:rsidDel="00A97CB7">
          <w:rPr>
            <w:webHidden/>
          </w:rPr>
          <w:delText>1-2</w:delText>
        </w:r>
      </w:del>
    </w:p>
    <w:p w14:paraId="540CAEC6" w14:textId="77777777" w:rsidR="00E82EE6" w:rsidDel="00A97CB7" w:rsidRDefault="00E82EE6">
      <w:pPr>
        <w:pStyle w:val="TOC1"/>
        <w:rPr>
          <w:del w:id="79" w:author="Smullen, Lizz" w:date="2016-02-10T16:03:00Z"/>
          <w:rFonts w:eastAsiaTheme="minorEastAsia" w:cstheme="minorBidi"/>
          <w:noProof/>
          <w:sz w:val="22"/>
          <w:szCs w:val="22"/>
        </w:rPr>
      </w:pPr>
      <w:del w:id="80" w:author="Smullen, Lizz" w:date="2016-02-10T16:03:00Z">
        <w:r w:rsidRPr="00A97CB7" w:rsidDel="00A97CB7">
          <w:rPr>
            <w:rPrChange w:id="81" w:author="Smullen, Lizz" w:date="2016-02-10T16:03:00Z">
              <w:rPr>
                <w:rStyle w:val="Hyperlink"/>
                <w:noProof/>
              </w:rPr>
            </w:rPrChange>
          </w:rPr>
          <w:delText>2</w:delText>
        </w:r>
        <w:r w:rsidDel="00A97CB7">
          <w:rPr>
            <w:rFonts w:eastAsiaTheme="minorEastAsia" w:cstheme="minorBidi"/>
            <w:noProof/>
            <w:sz w:val="22"/>
            <w:szCs w:val="22"/>
          </w:rPr>
          <w:tab/>
        </w:r>
        <w:r w:rsidRPr="00A97CB7" w:rsidDel="00A97CB7">
          <w:rPr>
            <w:rPrChange w:id="82" w:author="Smullen, Lizz" w:date="2016-02-10T16:03:00Z">
              <w:rPr>
                <w:rStyle w:val="Hyperlink"/>
                <w:noProof/>
              </w:rPr>
            </w:rPrChange>
          </w:rPr>
          <w:delText>[B] KU-Band System Overview</w:delText>
        </w:r>
        <w:r w:rsidDel="00A97CB7">
          <w:rPr>
            <w:noProof/>
            <w:webHidden/>
          </w:rPr>
          <w:tab/>
        </w:r>
        <w:r w:rsidR="00805FE1" w:rsidDel="00A97CB7">
          <w:rPr>
            <w:noProof/>
            <w:webHidden/>
          </w:rPr>
          <w:delText>2-1</w:delText>
        </w:r>
      </w:del>
    </w:p>
    <w:p w14:paraId="0599CF2E" w14:textId="77777777" w:rsidR="00E82EE6" w:rsidDel="00A97CB7" w:rsidRDefault="00E82EE6">
      <w:pPr>
        <w:pStyle w:val="TOC1"/>
        <w:rPr>
          <w:del w:id="83" w:author="Smullen, Lizz" w:date="2016-02-10T16:03:00Z"/>
          <w:rFonts w:eastAsiaTheme="minorEastAsia" w:cstheme="minorBidi"/>
          <w:noProof/>
          <w:sz w:val="22"/>
          <w:szCs w:val="22"/>
        </w:rPr>
      </w:pPr>
      <w:del w:id="84" w:author="Smullen, Lizz" w:date="2016-02-10T16:03:00Z">
        <w:r w:rsidRPr="00A97CB7" w:rsidDel="00A97CB7">
          <w:rPr>
            <w:rPrChange w:id="85" w:author="Smullen, Lizz" w:date="2016-02-10T16:03:00Z">
              <w:rPr>
                <w:rStyle w:val="Hyperlink"/>
                <w:noProof/>
              </w:rPr>
            </w:rPrChange>
          </w:rPr>
          <w:delText>3</w:delText>
        </w:r>
        <w:r w:rsidDel="00A97CB7">
          <w:rPr>
            <w:rFonts w:eastAsiaTheme="minorEastAsia" w:cstheme="minorBidi"/>
            <w:noProof/>
            <w:sz w:val="22"/>
            <w:szCs w:val="22"/>
          </w:rPr>
          <w:tab/>
        </w:r>
        <w:r w:rsidRPr="00A97CB7" w:rsidDel="00A97CB7">
          <w:rPr>
            <w:rPrChange w:id="86" w:author="Smullen, Lizz" w:date="2016-02-10T16:03:00Z">
              <w:rPr>
                <w:rStyle w:val="Hyperlink"/>
                <w:noProof/>
              </w:rPr>
            </w:rPrChange>
          </w:rPr>
          <w:delText>[B] Line replaceable Units</w:delText>
        </w:r>
        <w:r w:rsidDel="00A97CB7">
          <w:rPr>
            <w:noProof/>
            <w:webHidden/>
          </w:rPr>
          <w:tab/>
        </w:r>
        <w:r w:rsidR="00805FE1" w:rsidDel="00A97CB7">
          <w:rPr>
            <w:noProof/>
            <w:webHidden/>
          </w:rPr>
          <w:delText>3-1</w:delText>
        </w:r>
      </w:del>
    </w:p>
    <w:p w14:paraId="78ADC4BD" w14:textId="77777777" w:rsidR="00E82EE6" w:rsidDel="00A97CB7" w:rsidRDefault="00E82EE6">
      <w:pPr>
        <w:pStyle w:val="TOC2"/>
        <w:rPr>
          <w:del w:id="87" w:author="Smullen, Lizz" w:date="2016-02-10T16:03:00Z"/>
          <w:rFonts w:eastAsiaTheme="minorEastAsia" w:cstheme="minorBidi"/>
          <w:sz w:val="22"/>
          <w:szCs w:val="22"/>
        </w:rPr>
      </w:pPr>
      <w:del w:id="88" w:author="Smullen, Lizz" w:date="2016-02-10T16:03:00Z">
        <w:r w:rsidRPr="00A97CB7" w:rsidDel="00A97CB7">
          <w:rPr>
            <w:rPrChange w:id="89" w:author="Smullen, Lizz" w:date="2016-02-10T16:03:00Z">
              <w:rPr>
                <w:rStyle w:val="Hyperlink"/>
              </w:rPr>
            </w:rPrChange>
          </w:rPr>
          <w:delText>3.1</w:delText>
        </w:r>
        <w:r w:rsidDel="00A97CB7">
          <w:rPr>
            <w:rFonts w:eastAsiaTheme="minorEastAsia" w:cstheme="minorBidi"/>
            <w:sz w:val="22"/>
            <w:szCs w:val="22"/>
          </w:rPr>
          <w:tab/>
        </w:r>
        <w:r w:rsidRPr="00A97CB7" w:rsidDel="00A97CB7">
          <w:rPr>
            <w:rPrChange w:id="90" w:author="Smullen, Lizz" w:date="2016-02-10T16:03:00Z">
              <w:rPr>
                <w:rStyle w:val="Hyperlink"/>
              </w:rPr>
            </w:rPrChange>
          </w:rPr>
          <w:delText>[B]  Gimbaled Antenna Unit (GAU) 10950</w:delText>
        </w:r>
        <w:r w:rsidDel="00A97CB7">
          <w:rPr>
            <w:webHidden/>
          </w:rPr>
          <w:tab/>
        </w:r>
        <w:r w:rsidR="00805FE1" w:rsidDel="00A97CB7">
          <w:rPr>
            <w:webHidden/>
          </w:rPr>
          <w:delText>3-1</w:delText>
        </w:r>
      </w:del>
    </w:p>
    <w:p w14:paraId="3D618D3B" w14:textId="77777777" w:rsidR="00E82EE6" w:rsidDel="00A97CB7" w:rsidRDefault="00E82EE6">
      <w:pPr>
        <w:pStyle w:val="TOC2"/>
        <w:rPr>
          <w:del w:id="91" w:author="Smullen, Lizz" w:date="2016-02-10T16:03:00Z"/>
          <w:rFonts w:eastAsiaTheme="minorEastAsia" w:cstheme="minorBidi"/>
          <w:sz w:val="22"/>
          <w:szCs w:val="22"/>
        </w:rPr>
      </w:pPr>
      <w:del w:id="92" w:author="Smullen, Lizz" w:date="2016-02-10T16:03:00Z">
        <w:r w:rsidRPr="00A97CB7" w:rsidDel="00A97CB7">
          <w:rPr>
            <w:rPrChange w:id="93" w:author="Smullen, Lizz" w:date="2016-02-10T16:03:00Z">
              <w:rPr>
                <w:rStyle w:val="Hyperlink"/>
              </w:rPr>
            </w:rPrChange>
          </w:rPr>
          <w:delText>3.2</w:delText>
        </w:r>
        <w:r w:rsidDel="00A97CB7">
          <w:rPr>
            <w:rFonts w:eastAsiaTheme="minorEastAsia" w:cstheme="minorBidi"/>
            <w:sz w:val="22"/>
            <w:szCs w:val="22"/>
          </w:rPr>
          <w:tab/>
        </w:r>
        <w:r w:rsidRPr="00A97CB7" w:rsidDel="00A97CB7">
          <w:rPr>
            <w:rPrChange w:id="94" w:author="Smullen, Lizz" w:date="2016-02-10T16:03:00Z">
              <w:rPr>
                <w:rStyle w:val="Hyperlink"/>
              </w:rPr>
            </w:rPrChange>
          </w:rPr>
          <w:delText>[B]  Antenna Control with Modem Unit (ACMU) 10951</w:delText>
        </w:r>
        <w:r w:rsidDel="00A97CB7">
          <w:rPr>
            <w:webHidden/>
          </w:rPr>
          <w:tab/>
        </w:r>
        <w:r w:rsidR="00805FE1" w:rsidDel="00A97CB7">
          <w:rPr>
            <w:webHidden/>
          </w:rPr>
          <w:delText>3-1</w:delText>
        </w:r>
      </w:del>
    </w:p>
    <w:p w14:paraId="6273F2F6" w14:textId="77777777" w:rsidR="00E82EE6" w:rsidDel="00A97CB7" w:rsidRDefault="00E82EE6">
      <w:pPr>
        <w:pStyle w:val="TOC2"/>
        <w:rPr>
          <w:del w:id="95" w:author="Smullen, Lizz" w:date="2016-02-10T16:03:00Z"/>
          <w:rFonts w:eastAsiaTheme="minorEastAsia" w:cstheme="minorBidi"/>
          <w:sz w:val="22"/>
          <w:szCs w:val="22"/>
        </w:rPr>
      </w:pPr>
      <w:del w:id="96" w:author="Smullen, Lizz" w:date="2016-02-10T16:03:00Z">
        <w:r w:rsidRPr="00A97CB7" w:rsidDel="00A97CB7">
          <w:rPr>
            <w:rPrChange w:id="97" w:author="Smullen, Lizz" w:date="2016-02-10T16:03:00Z">
              <w:rPr>
                <w:rStyle w:val="Hyperlink"/>
              </w:rPr>
            </w:rPrChange>
          </w:rPr>
          <w:delText>3.3</w:delText>
        </w:r>
        <w:r w:rsidDel="00A97CB7">
          <w:rPr>
            <w:rFonts w:eastAsiaTheme="minorEastAsia" w:cstheme="minorBidi"/>
            <w:sz w:val="22"/>
            <w:szCs w:val="22"/>
          </w:rPr>
          <w:tab/>
        </w:r>
        <w:r w:rsidRPr="00A97CB7" w:rsidDel="00A97CB7">
          <w:rPr>
            <w:rPrChange w:id="98" w:author="Smullen, Lizz" w:date="2016-02-10T16:03:00Z">
              <w:rPr>
                <w:rStyle w:val="Hyperlink"/>
              </w:rPr>
            </w:rPrChange>
          </w:rPr>
          <w:delText>[B] High Power Transceiver (HPT) 10952</w:delText>
        </w:r>
        <w:r w:rsidDel="00A97CB7">
          <w:rPr>
            <w:webHidden/>
          </w:rPr>
          <w:tab/>
        </w:r>
        <w:r w:rsidR="00805FE1" w:rsidDel="00A97CB7">
          <w:rPr>
            <w:webHidden/>
          </w:rPr>
          <w:delText>3-1</w:delText>
        </w:r>
      </w:del>
    </w:p>
    <w:p w14:paraId="153CC21A" w14:textId="77777777" w:rsidR="00E82EE6" w:rsidDel="00A97CB7" w:rsidRDefault="00E82EE6">
      <w:pPr>
        <w:pStyle w:val="TOC2"/>
        <w:rPr>
          <w:del w:id="99" w:author="Smullen, Lizz" w:date="2016-02-10T16:03:00Z"/>
          <w:rFonts w:eastAsiaTheme="minorEastAsia" w:cstheme="minorBidi"/>
          <w:sz w:val="22"/>
          <w:szCs w:val="22"/>
        </w:rPr>
      </w:pPr>
      <w:del w:id="100" w:author="Smullen, Lizz" w:date="2016-02-10T16:03:00Z">
        <w:r w:rsidRPr="00A97CB7" w:rsidDel="00A97CB7">
          <w:rPr>
            <w:rPrChange w:id="101" w:author="Smullen, Lizz" w:date="2016-02-10T16:03:00Z">
              <w:rPr>
                <w:rStyle w:val="Hyperlink"/>
              </w:rPr>
            </w:rPrChange>
          </w:rPr>
          <w:delText>3.4</w:delText>
        </w:r>
        <w:r w:rsidDel="00A97CB7">
          <w:rPr>
            <w:rFonts w:eastAsiaTheme="minorEastAsia" w:cstheme="minorBidi"/>
            <w:sz w:val="22"/>
            <w:szCs w:val="22"/>
          </w:rPr>
          <w:tab/>
        </w:r>
        <w:r w:rsidRPr="00A97CB7" w:rsidDel="00A97CB7">
          <w:rPr>
            <w:rPrChange w:id="102" w:author="Smullen, Lizz" w:date="2016-02-10T16:03:00Z">
              <w:rPr>
                <w:rStyle w:val="Hyperlink"/>
              </w:rPr>
            </w:rPrChange>
          </w:rPr>
          <w:delText>[B] Static Inverter 15997 (HR133 Installations Only)</w:delText>
        </w:r>
        <w:r w:rsidDel="00A97CB7">
          <w:rPr>
            <w:webHidden/>
          </w:rPr>
          <w:tab/>
        </w:r>
        <w:r w:rsidR="00805FE1" w:rsidDel="00A97CB7">
          <w:rPr>
            <w:webHidden/>
          </w:rPr>
          <w:delText>3-2</w:delText>
        </w:r>
      </w:del>
    </w:p>
    <w:p w14:paraId="56EF2727" w14:textId="77777777" w:rsidR="00E82EE6" w:rsidDel="00A97CB7" w:rsidRDefault="00E82EE6">
      <w:pPr>
        <w:pStyle w:val="TOC2"/>
        <w:rPr>
          <w:del w:id="103" w:author="Smullen, Lizz" w:date="2016-02-10T16:03:00Z"/>
          <w:rFonts w:eastAsiaTheme="minorEastAsia" w:cstheme="minorBidi"/>
          <w:sz w:val="22"/>
          <w:szCs w:val="22"/>
        </w:rPr>
      </w:pPr>
      <w:del w:id="104" w:author="Smullen, Lizz" w:date="2016-02-10T16:03:00Z">
        <w:r w:rsidRPr="00A97CB7" w:rsidDel="00A97CB7">
          <w:rPr>
            <w:rPrChange w:id="105" w:author="Smullen, Lizz" w:date="2016-02-10T16:03:00Z">
              <w:rPr>
                <w:rStyle w:val="Hyperlink"/>
              </w:rPr>
            </w:rPrChange>
          </w:rPr>
          <w:delText>3.5</w:delText>
        </w:r>
        <w:r w:rsidDel="00A97CB7">
          <w:rPr>
            <w:rFonts w:eastAsiaTheme="minorEastAsia" w:cstheme="minorBidi"/>
            <w:sz w:val="22"/>
            <w:szCs w:val="22"/>
          </w:rPr>
          <w:tab/>
        </w:r>
        <w:r w:rsidRPr="00A97CB7" w:rsidDel="00A97CB7">
          <w:rPr>
            <w:rPrChange w:id="106" w:author="Smullen, Lizz" w:date="2016-02-10T16:03:00Z">
              <w:rPr>
                <w:rStyle w:val="Hyperlink"/>
              </w:rPr>
            </w:rPrChange>
          </w:rPr>
          <w:delText>[B] Inertial Navigation System (HR133 Configuration  No. 1 Only)</w:delText>
        </w:r>
        <w:r w:rsidDel="00A97CB7">
          <w:rPr>
            <w:webHidden/>
          </w:rPr>
          <w:tab/>
        </w:r>
        <w:r w:rsidR="00805FE1" w:rsidDel="00A97CB7">
          <w:rPr>
            <w:webHidden/>
          </w:rPr>
          <w:delText>3-2</w:delText>
        </w:r>
      </w:del>
    </w:p>
    <w:p w14:paraId="2FBDD67D" w14:textId="77777777" w:rsidR="00E82EE6" w:rsidDel="00A97CB7" w:rsidRDefault="00E82EE6">
      <w:pPr>
        <w:pStyle w:val="TOC2"/>
        <w:rPr>
          <w:del w:id="107" w:author="Smullen, Lizz" w:date="2016-02-10T16:03:00Z"/>
          <w:rFonts w:eastAsiaTheme="minorEastAsia" w:cstheme="minorBidi"/>
          <w:sz w:val="22"/>
          <w:szCs w:val="22"/>
        </w:rPr>
      </w:pPr>
      <w:del w:id="108" w:author="Smullen, Lizz" w:date="2016-02-10T16:03:00Z">
        <w:r w:rsidRPr="00A97CB7" w:rsidDel="00A97CB7">
          <w:rPr>
            <w:rPrChange w:id="109" w:author="Smullen, Lizz" w:date="2016-02-10T16:03:00Z">
              <w:rPr>
                <w:rStyle w:val="Hyperlink"/>
              </w:rPr>
            </w:rPrChange>
          </w:rPr>
          <w:delText>3.6</w:delText>
        </w:r>
        <w:r w:rsidDel="00A97CB7">
          <w:rPr>
            <w:rFonts w:eastAsiaTheme="minorEastAsia" w:cstheme="minorBidi"/>
            <w:sz w:val="22"/>
            <w:szCs w:val="22"/>
          </w:rPr>
          <w:tab/>
        </w:r>
        <w:r w:rsidRPr="00A97CB7" w:rsidDel="00A97CB7">
          <w:rPr>
            <w:rPrChange w:id="110" w:author="Smullen, Lizz" w:date="2016-02-10T16:03:00Z">
              <w:rPr>
                <w:rStyle w:val="Hyperlink"/>
              </w:rPr>
            </w:rPrChange>
          </w:rPr>
          <w:delText>[B] Cables</w:delText>
        </w:r>
        <w:r w:rsidDel="00A97CB7">
          <w:rPr>
            <w:webHidden/>
          </w:rPr>
          <w:tab/>
        </w:r>
        <w:r w:rsidR="00805FE1" w:rsidDel="00A97CB7">
          <w:rPr>
            <w:webHidden/>
          </w:rPr>
          <w:delText>3-2</w:delText>
        </w:r>
      </w:del>
    </w:p>
    <w:p w14:paraId="20DA52A7" w14:textId="77777777" w:rsidR="00E82EE6" w:rsidDel="00A97CB7" w:rsidRDefault="00E82EE6">
      <w:pPr>
        <w:pStyle w:val="TOC1"/>
        <w:rPr>
          <w:del w:id="111" w:author="Smullen, Lizz" w:date="2016-02-10T16:03:00Z"/>
          <w:rFonts w:eastAsiaTheme="minorEastAsia" w:cstheme="minorBidi"/>
          <w:noProof/>
          <w:sz w:val="22"/>
          <w:szCs w:val="22"/>
        </w:rPr>
      </w:pPr>
      <w:del w:id="112" w:author="Smullen, Lizz" w:date="2016-02-10T16:03:00Z">
        <w:r w:rsidRPr="00A97CB7" w:rsidDel="00A97CB7">
          <w:rPr>
            <w:rPrChange w:id="113" w:author="Smullen, Lizz" w:date="2016-02-10T16:03:00Z">
              <w:rPr>
                <w:rStyle w:val="Hyperlink"/>
                <w:noProof/>
              </w:rPr>
            </w:rPrChange>
          </w:rPr>
          <w:delText>4</w:delText>
        </w:r>
        <w:r w:rsidDel="00A97CB7">
          <w:rPr>
            <w:rFonts w:eastAsiaTheme="minorEastAsia" w:cstheme="minorBidi"/>
            <w:noProof/>
            <w:sz w:val="22"/>
            <w:szCs w:val="22"/>
          </w:rPr>
          <w:tab/>
        </w:r>
        <w:r w:rsidRPr="00A97CB7" w:rsidDel="00A97CB7">
          <w:rPr>
            <w:rPrChange w:id="114" w:author="Smullen, Lizz" w:date="2016-02-10T16:03:00Z">
              <w:rPr>
                <w:rStyle w:val="Hyperlink"/>
                <w:noProof/>
              </w:rPr>
            </w:rPrChange>
          </w:rPr>
          <w:delText>[A] Functional checkout procedures</w:delText>
        </w:r>
        <w:r w:rsidDel="00A97CB7">
          <w:rPr>
            <w:noProof/>
            <w:webHidden/>
          </w:rPr>
          <w:tab/>
        </w:r>
        <w:r w:rsidR="00805FE1" w:rsidDel="00A97CB7">
          <w:rPr>
            <w:noProof/>
            <w:webHidden/>
          </w:rPr>
          <w:delText>4-1</w:delText>
        </w:r>
      </w:del>
    </w:p>
    <w:p w14:paraId="72A190F4" w14:textId="77777777" w:rsidR="00E82EE6" w:rsidDel="00A97CB7" w:rsidRDefault="00E82EE6">
      <w:pPr>
        <w:pStyle w:val="TOC2"/>
        <w:rPr>
          <w:del w:id="115" w:author="Smullen, Lizz" w:date="2016-02-10T16:03:00Z"/>
          <w:rFonts w:eastAsiaTheme="minorEastAsia" w:cstheme="minorBidi"/>
          <w:sz w:val="22"/>
          <w:szCs w:val="22"/>
        </w:rPr>
      </w:pPr>
      <w:del w:id="116" w:author="Smullen, Lizz" w:date="2016-02-10T16:03:00Z">
        <w:r w:rsidRPr="00A97CB7" w:rsidDel="00A97CB7">
          <w:rPr>
            <w:rPrChange w:id="117" w:author="Smullen, Lizz" w:date="2016-02-10T16:03:00Z">
              <w:rPr>
                <w:rStyle w:val="Hyperlink"/>
              </w:rPr>
            </w:rPrChange>
          </w:rPr>
          <w:delText>4.1</w:delText>
        </w:r>
        <w:r w:rsidDel="00A97CB7">
          <w:rPr>
            <w:rFonts w:eastAsiaTheme="minorEastAsia" w:cstheme="minorBidi"/>
            <w:sz w:val="22"/>
            <w:szCs w:val="22"/>
          </w:rPr>
          <w:tab/>
        </w:r>
        <w:r w:rsidRPr="00A97CB7" w:rsidDel="00A97CB7">
          <w:rPr>
            <w:rPrChange w:id="118" w:author="Smullen, Lizz" w:date="2016-02-10T16:03:00Z">
              <w:rPr>
                <w:rStyle w:val="Hyperlink"/>
              </w:rPr>
            </w:rPrChange>
          </w:rPr>
          <w:delText>[B] Functional Checkout Procedure Prerequisites</w:delText>
        </w:r>
        <w:r w:rsidDel="00A97CB7">
          <w:rPr>
            <w:webHidden/>
          </w:rPr>
          <w:tab/>
        </w:r>
        <w:r w:rsidR="00805FE1" w:rsidDel="00A97CB7">
          <w:rPr>
            <w:webHidden/>
          </w:rPr>
          <w:delText>4-1</w:delText>
        </w:r>
      </w:del>
    </w:p>
    <w:p w14:paraId="3B42DB00" w14:textId="77777777" w:rsidR="00E82EE6" w:rsidDel="00A97CB7" w:rsidRDefault="00E82EE6">
      <w:pPr>
        <w:pStyle w:val="TOC2"/>
        <w:rPr>
          <w:del w:id="119" w:author="Smullen, Lizz" w:date="2016-02-10T16:03:00Z"/>
          <w:rFonts w:eastAsiaTheme="minorEastAsia" w:cstheme="minorBidi"/>
          <w:sz w:val="22"/>
          <w:szCs w:val="22"/>
        </w:rPr>
      </w:pPr>
      <w:del w:id="120" w:author="Smullen, Lizz" w:date="2016-02-10T16:03:00Z">
        <w:r w:rsidRPr="00A97CB7" w:rsidDel="00A97CB7">
          <w:rPr>
            <w:rPrChange w:id="121" w:author="Smullen, Lizz" w:date="2016-02-10T16:03:00Z">
              <w:rPr>
                <w:rStyle w:val="Hyperlink"/>
              </w:rPr>
            </w:rPrChange>
          </w:rPr>
          <w:delText>4.2</w:delText>
        </w:r>
        <w:r w:rsidDel="00A97CB7">
          <w:rPr>
            <w:rFonts w:eastAsiaTheme="minorEastAsia" w:cstheme="minorBidi"/>
            <w:sz w:val="22"/>
            <w:szCs w:val="22"/>
          </w:rPr>
          <w:tab/>
        </w:r>
        <w:r w:rsidRPr="00A97CB7" w:rsidDel="00A97CB7">
          <w:rPr>
            <w:rPrChange w:id="122" w:author="Smullen, Lizz" w:date="2016-02-10T16:03:00Z">
              <w:rPr>
                <w:rStyle w:val="Hyperlink"/>
              </w:rPr>
            </w:rPrChange>
          </w:rPr>
          <w:delText>[A]  Power-On and Connectivity</w:delText>
        </w:r>
        <w:r w:rsidDel="00A97CB7">
          <w:rPr>
            <w:webHidden/>
          </w:rPr>
          <w:tab/>
        </w:r>
        <w:r w:rsidR="00805FE1" w:rsidDel="00A97CB7">
          <w:rPr>
            <w:webHidden/>
          </w:rPr>
          <w:delText>4-2</w:delText>
        </w:r>
      </w:del>
    </w:p>
    <w:p w14:paraId="0ED85A4E" w14:textId="77777777" w:rsidR="00E82EE6" w:rsidDel="00A97CB7" w:rsidRDefault="00E82EE6">
      <w:pPr>
        <w:pStyle w:val="TOC3"/>
        <w:rPr>
          <w:del w:id="123" w:author="Smullen, Lizz" w:date="2016-02-10T16:03:00Z"/>
          <w:rFonts w:eastAsiaTheme="minorEastAsia" w:cstheme="minorBidi"/>
          <w:sz w:val="22"/>
          <w:szCs w:val="22"/>
        </w:rPr>
      </w:pPr>
      <w:del w:id="124" w:author="Smullen, Lizz" w:date="2016-02-10T16:03:00Z">
        <w:r w:rsidRPr="00A97CB7" w:rsidDel="00A97CB7">
          <w:rPr>
            <w:rPrChange w:id="125" w:author="Smullen, Lizz" w:date="2016-02-10T16:03:00Z">
              <w:rPr>
                <w:rStyle w:val="Hyperlink"/>
              </w:rPr>
            </w:rPrChange>
          </w:rPr>
          <w:delText>4.2.1</w:delText>
        </w:r>
        <w:r w:rsidDel="00A97CB7">
          <w:rPr>
            <w:rFonts w:eastAsiaTheme="minorEastAsia" w:cstheme="minorBidi"/>
            <w:sz w:val="22"/>
            <w:szCs w:val="22"/>
          </w:rPr>
          <w:tab/>
        </w:r>
        <w:r w:rsidRPr="00A97CB7" w:rsidDel="00A97CB7">
          <w:rPr>
            <w:rPrChange w:id="126" w:author="Smullen, Lizz" w:date="2016-02-10T16:03:00Z">
              <w:rPr>
                <w:rStyle w:val="Hyperlink"/>
              </w:rPr>
            </w:rPrChange>
          </w:rPr>
          <w:delText>[A] System Power Verification</w:delText>
        </w:r>
        <w:r w:rsidDel="00A97CB7">
          <w:rPr>
            <w:webHidden/>
          </w:rPr>
          <w:tab/>
        </w:r>
        <w:r w:rsidR="00805FE1" w:rsidDel="00A97CB7">
          <w:rPr>
            <w:webHidden/>
          </w:rPr>
          <w:delText>4-2</w:delText>
        </w:r>
      </w:del>
    </w:p>
    <w:p w14:paraId="1D0D2ADE" w14:textId="77777777" w:rsidR="00E82EE6" w:rsidDel="00A97CB7" w:rsidRDefault="00E82EE6">
      <w:pPr>
        <w:pStyle w:val="TOC2"/>
        <w:rPr>
          <w:del w:id="127" w:author="Smullen, Lizz" w:date="2016-02-10T16:03:00Z"/>
          <w:rFonts w:eastAsiaTheme="minorEastAsia" w:cstheme="minorBidi"/>
          <w:sz w:val="22"/>
          <w:szCs w:val="22"/>
        </w:rPr>
      </w:pPr>
      <w:del w:id="128" w:author="Smullen, Lizz" w:date="2016-02-10T16:03:00Z">
        <w:r w:rsidRPr="00A97CB7" w:rsidDel="00A97CB7">
          <w:rPr>
            <w:rPrChange w:id="129" w:author="Smullen, Lizz" w:date="2016-02-10T16:03:00Z">
              <w:rPr>
                <w:rStyle w:val="Hyperlink"/>
              </w:rPr>
            </w:rPrChange>
          </w:rPr>
          <w:delText>4.3</w:delText>
        </w:r>
        <w:r w:rsidDel="00A97CB7">
          <w:rPr>
            <w:rFonts w:eastAsiaTheme="minorEastAsia" w:cstheme="minorBidi"/>
            <w:sz w:val="22"/>
            <w:szCs w:val="22"/>
          </w:rPr>
          <w:tab/>
        </w:r>
        <w:r w:rsidRPr="00A97CB7" w:rsidDel="00A97CB7">
          <w:rPr>
            <w:rPrChange w:id="130" w:author="Smullen, Lizz" w:date="2016-02-10T16:03:00Z">
              <w:rPr>
                <w:rStyle w:val="Hyperlink"/>
              </w:rPr>
            </w:rPrChange>
          </w:rPr>
          <w:delText>[A] Initial Configuration Verification</w:delText>
        </w:r>
        <w:r w:rsidDel="00A97CB7">
          <w:rPr>
            <w:webHidden/>
          </w:rPr>
          <w:tab/>
        </w:r>
        <w:r w:rsidR="00805FE1" w:rsidDel="00A97CB7">
          <w:rPr>
            <w:webHidden/>
          </w:rPr>
          <w:delText>4-3</w:delText>
        </w:r>
      </w:del>
    </w:p>
    <w:p w14:paraId="1D3259E5" w14:textId="77777777" w:rsidR="00E82EE6" w:rsidDel="00A97CB7" w:rsidRDefault="00E82EE6">
      <w:pPr>
        <w:pStyle w:val="TOC2"/>
        <w:rPr>
          <w:del w:id="131" w:author="Smullen, Lizz" w:date="2016-02-10T16:03:00Z"/>
          <w:rFonts w:eastAsiaTheme="minorEastAsia" w:cstheme="minorBidi"/>
          <w:sz w:val="22"/>
          <w:szCs w:val="22"/>
        </w:rPr>
      </w:pPr>
      <w:del w:id="132" w:author="Smullen, Lizz" w:date="2016-02-10T16:03:00Z">
        <w:r w:rsidRPr="00A97CB7" w:rsidDel="00A97CB7">
          <w:rPr>
            <w:rPrChange w:id="133" w:author="Smullen, Lizz" w:date="2016-02-10T16:03:00Z">
              <w:rPr>
                <w:rStyle w:val="Hyperlink"/>
              </w:rPr>
            </w:rPrChange>
          </w:rPr>
          <w:delText>4.4</w:delText>
        </w:r>
        <w:r w:rsidDel="00A97CB7">
          <w:rPr>
            <w:rFonts w:eastAsiaTheme="minorEastAsia" w:cstheme="minorBidi"/>
            <w:sz w:val="22"/>
            <w:szCs w:val="22"/>
          </w:rPr>
          <w:tab/>
        </w:r>
        <w:r w:rsidRPr="00A97CB7" w:rsidDel="00A97CB7">
          <w:rPr>
            <w:rPrChange w:id="134" w:author="Smullen, Lizz" w:date="2016-02-10T16:03:00Z">
              <w:rPr>
                <w:rStyle w:val="Hyperlink"/>
              </w:rPr>
            </w:rPrChange>
          </w:rPr>
          <w:delText>[A] Navigation Subsystem Verification</w:delText>
        </w:r>
        <w:r w:rsidDel="00A97CB7">
          <w:rPr>
            <w:webHidden/>
          </w:rPr>
          <w:tab/>
        </w:r>
        <w:r w:rsidR="00805FE1" w:rsidDel="00A97CB7">
          <w:rPr>
            <w:webHidden/>
          </w:rPr>
          <w:delText>4-5</w:delText>
        </w:r>
      </w:del>
    </w:p>
    <w:p w14:paraId="2FAF7877" w14:textId="77777777" w:rsidR="00E82EE6" w:rsidDel="00A97CB7" w:rsidRDefault="00E82EE6">
      <w:pPr>
        <w:pStyle w:val="TOC2"/>
        <w:rPr>
          <w:del w:id="135" w:author="Smullen, Lizz" w:date="2016-02-10T16:03:00Z"/>
          <w:rFonts w:eastAsiaTheme="minorEastAsia" w:cstheme="minorBidi"/>
          <w:sz w:val="22"/>
          <w:szCs w:val="22"/>
        </w:rPr>
      </w:pPr>
      <w:del w:id="136" w:author="Smullen, Lizz" w:date="2016-02-10T16:03:00Z">
        <w:r w:rsidRPr="00A97CB7" w:rsidDel="00A97CB7">
          <w:rPr>
            <w:rPrChange w:id="137" w:author="Smullen, Lizz" w:date="2016-02-10T16:03:00Z">
              <w:rPr>
                <w:rStyle w:val="Hyperlink"/>
              </w:rPr>
            </w:rPrChange>
          </w:rPr>
          <w:delText>4.5</w:delText>
        </w:r>
        <w:r w:rsidDel="00A97CB7">
          <w:rPr>
            <w:rFonts w:eastAsiaTheme="minorEastAsia" w:cstheme="minorBidi"/>
            <w:sz w:val="22"/>
            <w:szCs w:val="22"/>
          </w:rPr>
          <w:tab/>
        </w:r>
        <w:r w:rsidRPr="00A97CB7" w:rsidDel="00A97CB7">
          <w:rPr>
            <w:rPrChange w:id="138" w:author="Smullen, Lizz" w:date="2016-02-10T16:03:00Z">
              <w:rPr>
                <w:rStyle w:val="Hyperlink"/>
              </w:rPr>
            </w:rPrChange>
          </w:rPr>
          <w:delText>[A] Visually Verify System Functionality</w:delText>
        </w:r>
        <w:r w:rsidDel="00A97CB7">
          <w:rPr>
            <w:webHidden/>
          </w:rPr>
          <w:tab/>
        </w:r>
        <w:r w:rsidR="00805FE1" w:rsidDel="00A97CB7">
          <w:rPr>
            <w:webHidden/>
          </w:rPr>
          <w:delText>4-6</w:delText>
        </w:r>
      </w:del>
    </w:p>
    <w:p w14:paraId="79AD31A3" w14:textId="77777777" w:rsidR="00E82EE6" w:rsidDel="00A97CB7" w:rsidRDefault="00E82EE6">
      <w:pPr>
        <w:pStyle w:val="TOC2"/>
        <w:rPr>
          <w:del w:id="139" w:author="Smullen, Lizz" w:date="2016-02-10T16:03:00Z"/>
          <w:rFonts w:eastAsiaTheme="minorEastAsia" w:cstheme="minorBidi"/>
          <w:sz w:val="22"/>
          <w:szCs w:val="22"/>
        </w:rPr>
      </w:pPr>
      <w:del w:id="140" w:author="Smullen, Lizz" w:date="2016-02-10T16:03:00Z">
        <w:r w:rsidRPr="00A97CB7" w:rsidDel="00A97CB7">
          <w:rPr>
            <w:rPrChange w:id="141" w:author="Smullen, Lizz" w:date="2016-02-10T16:03:00Z">
              <w:rPr>
                <w:rStyle w:val="Hyperlink"/>
              </w:rPr>
            </w:rPrChange>
          </w:rPr>
          <w:delText>4.6</w:delText>
        </w:r>
        <w:r w:rsidDel="00A97CB7">
          <w:rPr>
            <w:rFonts w:eastAsiaTheme="minorEastAsia" w:cstheme="minorBidi"/>
            <w:sz w:val="22"/>
            <w:szCs w:val="22"/>
          </w:rPr>
          <w:tab/>
        </w:r>
        <w:r w:rsidRPr="00A97CB7" w:rsidDel="00A97CB7">
          <w:rPr>
            <w:rPrChange w:id="142" w:author="Smullen, Lizz" w:date="2016-02-10T16:03:00Z">
              <w:rPr>
                <w:rStyle w:val="Hyperlink"/>
              </w:rPr>
            </w:rPrChange>
          </w:rPr>
          <w:delText>[A] Verify System Functionality from the Web Interface</w:delText>
        </w:r>
        <w:r w:rsidDel="00A97CB7">
          <w:rPr>
            <w:webHidden/>
          </w:rPr>
          <w:tab/>
        </w:r>
        <w:r w:rsidR="00805FE1" w:rsidDel="00A97CB7">
          <w:rPr>
            <w:webHidden/>
          </w:rPr>
          <w:delText>4-6</w:delText>
        </w:r>
      </w:del>
    </w:p>
    <w:p w14:paraId="04563434" w14:textId="77777777" w:rsidR="00E82EE6" w:rsidDel="00A97CB7" w:rsidRDefault="00E82EE6">
      <w:pPr>
        <w:pStyle w:val="TOC3"/>
        <w:rPr>
          <w:del w:id="143" w:author="Smullen, Lizz" w:date="2016-02-10T16:03:00Z"/>
          <w:rFonts w:eastAsiaTheme="minorEastAsia" w:cstheme="minorBidi"/>
          <w:sz w:val="22"/>
          <w:szCs w:val="22"/>
        </w:rPr>
      </w:pPr>
      <w:del w:id="144" w:author="Smullen, Lizz" w:date="2016-02-10T16:03:00Z">
        <w:r w:rsidRPr="00A97CB7" w:rsidDel="00A97CB7">
          <w:rPr>
            <w:rPrChange w:id="145" w:author="Smullen, Lizz" w:date="2016-02-10T16:03:00Z">
              <w:rPr>
                <w:rStyle w:val="Hyperlink"/>
              </w:rPr>
            </w:rPrChange>
          </w:rPr>
          <w:delText>4.6.1</w:delText>
        </w:r>
        <w:r w:rsidDel="00A97CB7">
          <w:rPr>
            <w:rFonts w:eastAsiaTheme="minorEastAsia" w:cstheme="minorBidi"/>
            <w:sz w:val="22"/>
            <w:szCs w:val="22"/>
          </w:rPr>
          <w:tab/>
        </w:r>
        <w:r w:rsidRPr="00A97CB7" w:rsidDel="00A97CB7">
          <w:rPr>
            <w:rPrChange w:id="146" w:author="Smullen, Lizz" w:date="2016-02-10T16:03:00Z">
              <w:rPr>
                <w:rStyle w:val="Hyperlink"/>
              </w:rPr>
            </w:rPrChange>
          </w:rPr>
          <w:delText>[B] Ping the ACMU to Verify Connectivity</w:delText>
        </w:r>
        <w:r w:rsidDel="00A97CB7">
          <w:rPr>
            <w:webHidden/>
          </w:rPr>
          <w:tab/>
        </w:r>
        <w:r w:rsidR="00805FE1" w:rsidDel="00A97CB7">
          <w:rPr>
            <w:webHidden/>
          </w:rPr>
          <w:delText>4-10</w:delText>
        </w:r>
      </w:del>
    </w:p>
    <w:p w14:paraId="7A1D5746" w14:textId="77777777" w:rsidR="00E82EE6" w:rsidDel="00A97CB7" w:rsidRDefault="00E82EE6">
      <w:pPr>
        <w:pStyle w:val="TOC2"/>
        <w:rPr>
          <w:del w:id="147" w:author="Smullen, Lizz" w:date="2016-02-10T16:03:00Z"/>
          <w:rFonts w:eastAsiaTheme="minorEastAsia" w:cstheme="minorBidi"/>
          <w:sz w:val="22"/>
          <w:szCs w:val="22"/>
        </w:rPr>
      </w:pPr>
      <w:del w:id="148" w:author="Smullen, Lizz" w:date="2016-02-10T16:03:00Z">
        <w:r w:rsidRPr="00A97CB7" w:rsidDel="00A97CB7">
          <w:rPr>
            <w:rPrChange w:id="149" w:author="Smullen, Lizz" w:date="2016-02-10T16:03:00Z">
              <w:rPr>
                <w:rStyle w:val="Hyperlink"/>
              </w:rPr>
            </w:rPrChange>
          </w:rPr>
          <w:delText>4.7</w:delText>
        </w:r>
        <w:r w:rsidDel="00A97CB7">
          <w:rPr>
            <w:rFonts w:eastAsiaTheme="minorEastAsia" w:cstheme="minorBidi"/>
            <w:sz w:val="22"/>
            <w:szCs w:val="22"/>
          </w:rPr>
          <w:tab/>
        </w:r>
        <w:r w:rsidRPr="00A97CB7" w:rsidDel="00A97CB7">
          <w:rPr>
            <w:rPrChange w:id="150" w:author="Smullen, Lizz" w:date="2016-02-10T16:03:00Z">
              <w:rPr>
                <w:rStyle w:val="Hyperlink"/>
              </w:rPr>
            </w:rPrChange>
          </w:rPr>
          <w:delText>[A] System Alignment</w:delText>
        </w:r>
        <w:r w:rsidDel="00A97CB7">
          <w:rPr>
            <w:webHidden/>
          </w:rPr>
          <w:tab/>
        </w:r>
        <w:r w:rsidR="00805FE1" w:rsidDel="00A97CB7">
          <w:rPr>
            <w:webHidden/>
          </w:rPr>
          <w:delText>4-11</w:delText>
        </w:r>
      </w:del>
    </w:p>
    <w:p w14:paraId="52AA14F6" w14:textId="77777777" w:rsidR="00E82EE6" w:rsidDel="00A97CB7" w:rsidRDefault="00E82EE6">
      <w:pPr>
        <w:pStyle w:val="TOC3"/>
        <w:rPr>
          <w:del w:id="151" w:author="Smullen, Lizz" w:date="2016-02-10T16:03:00Z"/>
          <w:rFonts w:eastAsiaTheme="minorEastAsia" w:cstheme="minorBidi"/>
          <w:sz w:val="22"/>
          <w:szCs w:val="22"/>
        </w:rPr>
      </w:pPr>
      <w:del w:id="152" w:author="Smullen, Lizz" w:date="2016-02-10T16:03:00Z">
        <w:r w:rsidRPr="00A97CB7" w:rsidDel="00A97CB7">
          <w:rPr>
            <w:rPrChange w:id="153" w:author="Smullen, Lizz" w:date="2016-02-10T16:03:00Z">
              <w:rPr>
                <w:rStyle w:val="Hyperlink"/>
              </w:rPr>
            </w:rPrChange>
          </w:rPr>
          <w:delText>4.7.1</w:delText>
        </w:r>
        <w:r w:rsidDel="00A97CB7">
          <w:rPr>
            <w:rFonts w:eastAsiaTheme="minorEastAsia" w:cstheme="minorBidi"/>
            <w:sz w:val="22"/>
            <w:szCs w:val="22"/>
          </w:rPr>
          <w:tab/>
        </w:r>
        <w:r w:rsidRPr="00A97CB7" w:rsidDel="00A97CB7">
          <w:rPr>
            <w:rPrChange w:id="154" w:author="Smullen, Lizz" w:date="2016-02-10T16:03:00Z">
              <w:rPr>
                <w:rStyle w:val="Hyperlink"/>
              </w:rPr>
            </w:rPrChange>
          </w:rPr>
          <w:delText>[A] Perform a Manual System Alignment</w:delText>
        </w:r>
        <w:r w:rsidDel="00A97CB7">
          <w:rPr>
            <w:webHidden/>
          </w:rPr>
          <w:tab/>
        </w:r>
        <w:r w:rsidR="00805FE1" w:rsidDel="00A97CB7">
          <w:rPr>
            <w:webHidden/>
          </w:rPr>
          <w:delText>4-11</w:delText>
        </w:r>
      </w:del>
    </w:p>
    <w:p w14:paraId="61F2F702" w14:textId="77777777" w:rsidR="00E82EE6" w:rsidDel="00A97CB7" w:rsidRDefault="00E82EE6">
      <w:pPr>
        <w:pStyle w:val="TOC1"/>
        <w:rPr>
          <w:del w:id="155" w:author="Smullen, Lizz" w:date="2016-02-10T16:03:00Z"/>
          <w:rFonts w:eastAsiaTheme="minorEastAsia" w:cstheme="minorBidi"/>
          <w:noProof/>
          <w:sz w:val="22"/>
          <w:szCs w:val="22"/>
        </w:rPr>
      </w:pPr>
      <w:del w:id="156" w:author="Smullen, Lizz" w:date="2016-02-10T16:03:00Z">
        <w:r w:rsidRPr="00A97CB7" w:rsidDel="00A97CB7">
          <w:rPr>
            <w:rPrChange w:id="157" w:author="Smullen, Lizz" w:date="2016-02-10T16:03:00Z">
              <w:rPr>
                <w:rStyle w:val="Hyperlink"/>
                <w:noProof/>
              </w:rPr>
            </w:rPrChange>
          </w:rPr>
          <w:delText>5</w:delText>
        </w:r>
        <w:r w:rsidDel="00A97CB7">
          <w:rPr>
            <w:rFonts w:eastAsiaTheme="minorEastAsia" w:cstheme="minorBidi"/>
            <w:noProof/>
            <w:sz w:val="22"/>
            <w:szCs w:val="22"/>
          </w:rPr>
          <w:tab/>
        </w:r>
        <w:r w:rsidRPr="00A97CB7" w:rsidDel="00A97CB7">
          <w:rPr>
            <w:rPrChange w:id="158" w:author="Smullen, Lizz" w:date="2016-02-10T16:03:00Z">
              <w:rPr>
                <w:rStyle w:val="Hyperlink"/>
                <w:noProof/>
              </w:rPr>
            </w:rPrChange>
          </w:rPr>
          <w:delText>[A] Line Replaceable Unit Provisioning</w:delText>
        </w:r>
        <w:r w:rsidDel="00A97CB7">
          <w:rPr>
            <w:noProof/>
            <w:webHidden/>
          </w:rPr>
          <w:tab/>
        </w:r>
        <w:r w:rsidR="00805FE1" w:rsidDel="00A97CB7">
          <w:rPr>
            <w:noProof/>
            <w:webHidden/>
          </w:rPr>
          <w:delText>5-1</w:delText>
        </w:r>
      </w:del>
    </w:p>
    <w:p w14:paraId="40FAF92B" w14:textId="77777777" w:rsidR="00E82EE6" w:rsidDel="00A97CB7" w:rsidRDefault="00E82EE6">
      <w:pPr>
        <w:pStyle w:val="TOC2"/>
        <w:rPr>
          <w:del w:id="159" w:author="Smullen, Lizz" w:date="2016-02-10T16:03:00Z"/>
          <w:rFonts w:eastAsiaTheme="minorEastAsia" w:cstheme="minorBidi"/>
          <w:sz w:val="22"/>
          <w:szCs w:val="22"/>
        </w:rPr>
      </w:pPr>
      <w:del w:id="160" w:author="Smullen, Lizz" w:date="2016-02-10T16:03:00Z">
        <w:r w:rsidRPr="00A97CB7" w:rsidDel="00A97CB7">
          <w:rPr>
            <w:rPrChange w:id="161" w:author="Smullen, Lizz" w:date="2016-02-10T16:03:00Z">
              <w:rPr>
                <w:rStyle w:val="Hyperlink"/>
              </w:rPr>
            </w:rPrChange>
          </w:rPr>
          <w:delText>5.1</w:delText>
        </w:r>
        <w:r w:rsidDel="00A97CB7">
          <w:rPr>
            <w:rFonts w:eastAsiaTheme="minorEastAsia" w:cstheme="minorBidi"/>
            <w:sz w:val="22"/>
            <w:szCs w:val="22"/>
          </w:rPr>
          <w:tab/>
        </w:r>
        <w:r w:rsidRPr="00A97CB7" w:rsidDel="00A97CB7">
          <w:rPr>
            <w:rPrChange w:id="162" w:author="Smullen, Lizz" w:date="2016-02-10T16:03:00Z">
              <w:rPr>
                <w:rStyle w:val="Hyperlink"/>
              </w:rPr>
            </w:rPrChange>
          </w:rPr>
          <w:delText>[A] Initial Provisioning Procedures</w:delText>
        </w:r>
        <w:r w:rsidDel="00A97CB7">
          <w:rPr>
            <w:webHidden/>
          </w:rPr>
          <w:tab/>
        </w:r>
        <w:r w:rsidR="00805FE1" w:rsidDel="00A97CB7">
          <w:rPr>
            <w:webHidden/>
          </w:rPr>
          <w:delText>5-1</w:delText>
        </w:r>
      </w:del>
    </w:p>
    <w:p w14:paraId="7735C09B" w14:textId="77777777" w:rsidR="00E82EE6" w:rsidDel="00A97CB7" w:rsidRDefault="00E82EE6">
      <w:pPr>
        <w:pStyle w:val="TOC2"/>
        <w:rPr>
          <w:del w:id="163" w:author="Smullen, Lizz" w:date="2016-02-10T16:03:00Z"/>
          <w:rFonts w:eastAsiaTheme="minorEastAsia" w:cstheme="minorBidi"/>
          <w:sz w:val="22"/>
          <w:szCs w:val="22"/>
        </w:rPr>
      </w:pPr>
      <w:del w:id="164" w:author="Smullen, Lizz" w:date="2016-02-10T16:03:00Z">
        <w:r w:rsidRPr="00A97CB7" w:rsidDel="00A97CB7">
          <w:rPr>
            <w:rPrChange w:id="165" w:author="Smullen, Lizz" w:date="2016-02-10T16:03:00Z">
              <w:rPr>
                <w:rStyle w:val="Hyperlink"/>
              </w:rPr>
            </w:rPrChange>
          </w:rPr>
          <w:delText>5.2</w:delText>
        </w:r>
        <w:r w:rsidDel="00A97CB7">
          <w:rPr>
            <w:rFonts w:eastAsiaTheme="minorEastAsia" w:cstheme="minorBidi"/>
            <w:sz w:val="22"/>
            <w:szCs w:val="22"/>
          </w:rPr>
          <w:tab/>
        </w:r>
        <w:r w:rsidRPr="00A97CB7" w:rsidDel="00A97CB7">
          <w:rPr>
            <w:rPrChange w:id="166" w:author="Smullen, Lizz" w:date="2016-02-10T16:03:00Z">
              <w:rPr>
                <w:rStyle w:val="Hyperlink"/>
              </w:rPr>
            </w:rPrChange>
          </w:rPr>
          <w:delText>[A] LRU Replacement Procedures</w:delText>
        </w:r>
        <w:r w:rsidDel="00A97CB7">
          <w:rPr>
            <w:webHidden/>
          </w:rPr>
          <w:tab/>
        </w:r>
        <w:r w:rsidR="00805FE1" w:rsidDel="00A97CB7">
          <w:rPr>
            <w:webHidden/>
          </w:rPr>
          <w:delText>5-1</w:delText>
        </w:r>
      </w:del>
    </w:p>
    <w:p w14:paraId="642B0047" w14:textId="77777777" w:rsidR="00E82EE6" w:rsidDel="00A97CB7" w:rsidRDefault="00E82EE6">
      <w:pPr>
        <w:pStyle w:val="TOC3"/>
        <w:rPr>
          <w:del w:id="167" w:author="Smullen, Lizz" w:date="2016-02-10T16:03:00Z"/>
          <w:rFonts w:eastAsiaTheme="minorEastAsia" w:cstheme="minorBidi"/>
          <w:sz w:val="22"/>
          <w:szCs w:val="22"/>
        </w:rPr>
      </w:pPr>
      <w:del w:id="168" w:author="Smullen, Lizz" w:date="2016-02-10T16:03:00Z">
        <w:r w:rsidRPr="00A97CB7" w:rsidDel="00A97CB7">
          <w:rPr>
            <w:rPrChange w:id="169" w:author="Smullen, Lizz" w:date="2016-02-10T16:03:00Z">
              <w:rPr>
                <w:rStyle w:val="Hyperlink"/>
              </w:rPr>
            </w:rPrChange>
          </w:rPr>
          <w:delText>5.2.1</w:delText>
        </w:r>
        <w:r w:rsidDel="00A97CB7">
          <w:rPr>
            <w:rFonts w:eastAsiaTheme="minorEastAsia" w:cstheme="minorBidi"/>
            <w:sz w:val="22"/>
            <w:szCs w:val="22"/>
          </w:rPr>
          <w:tab/>
        </w:r>
        <w:r w:rsidRPr="00A97CB7" w:rsidDel="00A97CB7">
          <w:rPr>
            <w:rPrChange w:id="170" w:author="Smullen, Lizz" w:date="2016-02-10T16:03:00Z">
              <w:rPr>
                <w:rStyle w:val="Hyperlink"/>
              </w:rPr>
            </w:rPrChange>
          </w:rPr>
          <w:delText>[B] LRU Replacement Prerequisites</w:delText>
        </w:r>
        <w:r w:rsidDel="00A97CB7">
          <w:rPr>
            <w:webHidden/>
          </w:rPr>
          <w:tab/>
        </w:r>
        <w:r w:rsidR="00805FE1" w:rsidDel="00A97CB7">
          <w:rPr>
            <w:webHidden/>
          </w:rPr>
          <w:delText>5-1</w:delText>
        </w:r>
      </w:del>
    </w:p>
    <w:p w14:paraId="60B69B4D" w14:textId="77777777" w:rsidR="00E82EE6" w:rsidDel="00A97CB7" w:rsidRDefault="00E82EE6">
      <w:pPr>
        <w:pStyle w:val="TOC3"/>
        <w:rPr>
          <w:del w:id="171" w:author="Smullen, Lizz" w:date="2016-02-10T16:03:00Z"/>
          <w:rFonts w:eastAsiaTheme="minorEastAsia" w:cstheme="minorBidi"/>
          <w:sz w:val="22"/>
          <w:szCs w:val="22"/>
        </w:rPr>
      </w:pPr>
      <w:del w:id="172" w:author="Smullen, Lizz" w:date="2016-02-10T16:03:00Z">
        <w:r w:rsidRPr="00A97CB7" w:rsidDel="00A97CB7">
          <w:rPr>
            <w:rPrChange w:id="173" w:author="Smullen, Lizz" w:date="2016-02-10T16:03:00Z">
              <w:rPr>
                <w:rStyle w:val="Hyperlink"/>
              </w:rPr>
            </w:rPrChange>
          </w:rPr>
          <w:delText>5.2.2</w:delText>
        </w:r>
        <w:r w:rsidDel="00A97CB7">
          <w:rPr>
            <w:rFonts w:eastAsiaTheme="minorEastAsia" w:cstheme="minorBidi"/>
            <w:sz w:val="22"/>
            <w:szCs w:val="22"/>
          </w:rPr>
          <w:tab/>
        </w:r>
        <w:r w:rsidRPr="00A97CB7" w:rsidDel="00A97CB7">
          <w:rPr>
            <w:rPrChange w:id="174" w:author="Smullen, Lizz" w:date="2016-02-10T16:03:00Z">
              <w:rPr>
                <w:rStyle w:val="Hyperlink"/>
              </w:rPr>
            </w:rPrChange>
          </w:rPr>
          <w:delText>[B] ACMU Replacement</w:delText>
        </w:r>
        <w:r w:rsidDel="00A97CB7">
          <w:rPr>
            <w:webHidden/>
          </w:rPr>
          <w:tab/>
        </w:r>
        <w:r w:rsidR="00805FE1" w:rsidDel="00A97CB7">
          <w:rPr>
            <w:webHidden/>
          </w:rPr>
          <w:delText>5-3</w:delText>
        </w:r>
      </w:del>
    </w:p>
    <w:p w14:paraId="5870CE4F" w14:textId="77777777" w:rsidR="00E82EE6" w:rsidDel="00A97CB7" w:rsidRDefault="00E82EE6">
      <w:pPr>
        <w:pStyle w:val="TOC3"/>
        <w:rPr>
          <w:del w:id="175" w:author="Smullen, Lizz" w:date="2016-02-10T16:03:00Z"/>
          <w:rFonts w:eastAsiaTheme="minorEastAsia" w:cstheme="minorBidi"/>
          <w:sz w:val="22"/>
          <w:szCs w:val="22"/>
        </w:rPr>
      </w:pPr>
      <w:del w:id="176" w:author="Smullen, Lizz" w:date="2016-02-10T16:03:00Z">
        <w:r w:rsidRPr="00A97CB7" w:rsidDel="00A97CB7">
          <w:rPr>
            <w:rPrChange w:id="177" w:author="Smullen, Lizz" w:date="2016-02-10T16:03:00Z">
              <w:rPr>
                <w:rStyle w:val="Hyperlink"/>
              </w:rPr>
            </w:rPrChange>
          </w:rPr>
          <w:delText>5.2.3</w:delText>
        </w:r>
        <w:r w:rsidDel="00A97CB7">
          <w:rPr>
            <w:rFonts w:eastAsiaTheme="minorEastAsia" w:cstheme="minorBidi"/>
            <w:sz w:val="22"/>
            <w:szCs w:val="22"/>
          </w:rPr>
          <w:tab/>
        </w:r>
        <w:r w:rsidRPr="00A97CB7" w:rsidDel="00A97CB7">
          <w:rPr>
            <w:rPrChange w:id="178" w:author="Smullen, Lizz" w:date="2016-02-10T16:03:00Z">
              <w:rPr>
                <w:rStyle w:val="Hyperlink"/>
              </w:rPr>
            </w:rPrChange>
          </w:rPr>
          <w:delText>[B] HPT Replacement</w:delText>
        </w:r>
        <w:r w:rsidDel="00A97CB7">
          <w:rPr>
            <w:webHidden/>
          </w:rPr>
          <w:tab/>
        </w:r>
        <w:r w:rsidR="00805FE1" w:rsidDel="00A97CB7">
          <w:rPr>
            <w:webHidden/>
          </w:rPr>
          <w:delText>5-3</w:delText>
        </w:r>
      </w:del>
    </w:p>
    <w:p w14:paraId="7AA797C5" w14:textId="77777777" w:rsidR="00E82EE6" w:rsidDel="00A97CB7" w:rsidRDefault="00E82EE6">
      <w:pPr>
        <w:pStyle w:val="TOC3"/>
        <w:rPr>
          <w:del w:id="179" w:author="Smullen, Lizz" w:date="2016-02-10T16:03:00Z"/>
          <w:rFonts w:eastAsiaTheme="minorEastAsia" w:cstheme="minorBidi"/>
          <w:sz w:val="22"/>
          <w:szCs w:val="22"/>
        </w:rPr>
      </w:pPr>
      <w:del w:id="180" w:author="Smullen, Lizz" w:date="2016-02-10T16:03:00Z">
        <w:r w:rsidRPr="00A97CB7" w:rsidDel="00A97CB7">
          <w:rPr>
            <w:rPrChange w:id="181" w:author="Smullen, Lizz" w:date="2016-02-10T16:03:00Z">
              <w:rPr>
                <w:rStyle w:val="Hyperlink"/>
              </w:rPr>
            </w:rPrChange>
          </w:rPr>
          <w:delText>5.2.4</w:delText>
        </w:r>
        <w:r w:rsidDel="00A97CB7">
          <w:rPr>
            <w:rFonts w:eastAsiaTheme="minorEastAsia" w:cstheme="minorBidi"/>
            <w:sz w:val="22"/>
            <w:szCs w:val="22"/>
          </w:rPr>
          <w:tab/>
        </w:r>
        <w:r w:rsidRPr="00A97CB7" w:rsidDel="00A97CB7">
          <w:rPr>
            <w:rPrChange w:id="182" w:author="Smullen, Lizz" w:date="2016-02-10T16:03:00Z">
              <w:rPr>
                <w:rStyle w:val="Hyperlink"/>
              </w:rPr>
            </w:rPrChange>
          </w:rPr>
          <w:delText>[B] GAU Replacement</w:delText>
        </w:r>
        <w:r w:rsidDel="00A97CB7">
          <w:rPr>
            <w:webHidden/>
          </w:rPr>
          <w:tab/>
        </w:r>
        <w:r w:rsidR="00805FE1" w:rsidDel="00A97CB7">
          <w:rPr>
            <w:webHidden/>
          </w:rPr>
          <w:delText>5-4</w:delText>
        </w:r>
      </w:del>
    </w:p>
    <w:p w14:paraId="0A765010" w14:textId="77777777" w:rsidR="00E82EE6" w:rsidDel="00A97CB7" w:rsidRDefault="00E82EE6">
      <w:pPr>
        <w:pStyle w:val="TOC1"/>
        <w:rPr>
          <w:del w:id="183" w:author="Smullen, Lizz" w:date="2016-02-10T16:03:00Z"/>
          <w:rFonts w:eastAsiaTheme="minorEastAsia" w:cstheme="minorBidi"/>
          <w:noProof/>
          <w:sz w:val="22"/>
          <w:szCs w:val="22"/>
        </w:rPr>
      </w:pPr>
      <w:del w:id="184" w:author="Smullen, Lizz" w:date="2016-02-10T16:03:00Z">
        <w:r w:rsidRPr="00A97CB7" w:rsidDel="00A97CB7">
          <w:rPr>
            <w:rPrChange w:id="185" w:author="Smullen, Lizz" w:date="2016-02-10T16:03:00Z">
              <w:rPr>
                <w:rStyle w:val="Hyperlink"/>
                <w:noProof/>
              </w:rPr>
            </w:rPrChange>
          </w:rPr>
          <w:delText>6</w:delText>
        </w:r>
        <w:r w:rsidDel="00A97CB7">
          <w:rPr>
            <w:rFonts w:eastAsiaTheme="minorEastAsia" w:cstheme="minorBidi"/>
            <w:noProof/>
            <w:sz w:val="22"/>
            <w:szCs w:val="22"/>
          </w:rPr>
          <w:tab/>
        </w:r>
        <w:r w:rsidRPr="00A97CB7" w:rsidDel="00A97CB7">
          <w:rPr>
            <w:rPrChange w:id="186" w:author="Smullen, Lizz" w:date="2016-02-10T16:03:00Z">
              <w:rPr>
                <w:rStyle w:val="Hyperlink"/>
                <w:noProof/>
              </w:rPr>
            </w:rPrChange>
          </w:rPr>
          <w:delText>[A] Software Update Procedures</w:delText>
        </w:r>
        <w:r w:rsidDel="00A97CB7">
          <w:rPr>
            <w:noProof/>
            <w:webHidden/>
          </w:rPr>
          <w:tab/>
        </w:r>
        <w:r w:rsidR="00805FE1" w:rsidDel="00A97CB7">
          <w:rPr>
            <w:noProof/>
            <w:webHidden/>
          </w:rPr>
          <w:delText>6-1</w:delText>
        </w:r>
      </w:del>
    </w:p>
    <w:p w14:paraId="77EA3413" w14:textId="77777777" w:rsidR="00E82EE6" w:rsidDel="00A97CB7" w:rsidRDefault="00E82EE6">
      <w:pPr>
        <w:pStyle w:val="TOC2"/>
        <w:rPr>
          <w:del w:id="187" w:author="Smullen, Lizz" w:date="2016-02-10T16:03:00Z"/>
          <w:rFonts w:eastAsiaTheme="minorEastAsia" w:cstheme="minorBidi"/>
          <w:sz w:val="22"/>
          <w:szCs w:val="22"/>
        </w:rPr>
      </w:pPr>
      <w:del w:id="188" w:author="Smullen, Lizz" w:date="2016-02-10T16:03:00Z">
        <w:r w:rsidRPr="00A97CB7" w:rsidDel="00A97CB7">
          <w:rPr>
            <w:rPrChange w:id="189" w:author="Smullen, Lizz" w:date="2016-02-10T16:03:00Z">
              <w:rPr>
                <w:rStyle w:val="Hyperlink"/>
              </w:rPr>
            </w:rPrChange>
          </w:rPr>
          <w:delText>6.1</w:delText>
        </w:r>
        <w:r w:rsidDel="00A97CB7">
          <w:rPr>
            <w:rFonts w:eastAsiaTheme="minorEastAsia" w:cstheme="minorBidi"/>
            <w:sz w:val="22"/>
            <w:szCs w:val="22"/>
          </w:rPr>
          <w:tab/>
        </w:r>
        <w:r w:rsidRPr="00A97CB7" w:rsidDel="00A97CB7">
          <w:rPr>
            <w:rPrChange w:id="190" w:author="Smullen, Lizz" w:date="2016-02-10T16:03:00Z">
              <w:rPr>
                <w:rStyle w:val="Hyperlink"/>
              </w:rPr>
            </w:rPrChange>
          </w:rPr>
          <w:delText>[B] ESM Blanking Zones</w:delText>
        </w:r>
        <w:r w:rsidDel="00A97CB7">
          <w:rPr>
            <w:webHidden/>
          </w:rPr>
          <w:tab/>
        </w:r>
        <w:r w:rsidR="00805FE1" w:rsidDel="00A97CB7">
          <w:rPr>
            <w:webHidden/>
          </w:rPr>
          <w:delText>6-1</w:delText>
        </w:r>
      </w:del>
    </w:p>
    <w:p w14:paraId="6EDCBAEE" w14:textId="77777777" w:rsidR="00E82EE6" w:rsidDel="00A97CB7" w:rsidRDefault="00E82EE6">
      <w:pPr>
        <w:pStyle w:val="TOC3"/>
        <w:rPr>
          <w:del w:id="191" w:author="Smullen, Lizz" w:date="2016-02-10T16:03:00Z"/>
          <w:rFonts w:eastAsiaTheme="minorEastAsia" w:cstheme="minorBidi"/>
          <w:sz w:val="22"/>
          <w:szCs w:val="22"/>
        </w:rPr>
      </w:pPr>
      <w:del w:id="192" w:author="Smullen, Lizz" w:date="2016-02-10T16:03:00Z">
        <w:r w:rsidRPr="00A97CB7" w:rsidDel="00A97CB7">
          <w:rPr>
            <w:rPrChange w:id="193" w:author="Smullen, Lizz" w:date="2016-02-10T16:03:00Z">
              <w:rPr>
                <w:rStyle w:val="Hyperlink"/>
              </w:rPr>
            </w:rPrChange>
          </w:rPr>
          <w:delText>6.1.1</w:delText>
        </w:r>
        <w:r w:rsidDel="00A97CB7">
          <w:rPr>
            <w:rFonts w:eastAsiaTheme="minorEastAsia" w:cstheme="minorBidi"/>
            <w:sz w:val="22"/>
            <w:szCs w:val="22"/>
          </w:rPr>
          <w:tab/>
        </w:r>
        <w:r w:rsidRPr="00A97CB7" w:rsidDel="00A97CB7">
          <w:rPr>
            <w:rPrChange w:id="194" w:author="Smullen, Lizz" w:date="2016-02-10T16:03:00Z">
              <w:rPr>
                <w:rStyle w:val="Hyperlink"/>
              </w:rPr>
            </w:rPrChange>
          </w:rPr>
          <w:delText>[B] ESM Blanking Zones Text File</w:delText>
        </w:r>
        <w:r w:rsidDel="00A97CB7">
          <w:rPr>
            <w:webHidden/>
          </w:rPr>
          <w:tab/>
        </w:r>
        <w:r w:rsidR="00805FE1" w:rsidDel="00A97CB7">
          <w:rPr>
            <w:webHidden/>
          </w:rPr>
          <w:delText>6-1</w:delText>
        </w:r>
      </w:del>
    </w:p>
    <w:p w14:paraId="24FC2A62" w14:textId="77777777" w:rsidR="00E82EE6" w:rsidDel="00A97CB7" w:rsidRDefault="00E82EE6">
      <w:pPr>
        <w:pStyle w:val="TOC3"/>
        <w:rPr>
          <w:del w:id="195" w:author="Smullen, Lizz" w:date="2016-02-10T16:03:00Z"/>
          <w:rFonts w:eastAsiaTheme="minorEastAsia" w:cstheme="minorBidi"/>
          <w:sz w:val="22"/>
          <w:szCs w:val="22"/>
        </w:rPr>
      </w:pPr>
      <w:del w:id="196" w:author="Smullen, Lizz" w:date="2016-02-10T16:03:00Z">
        <w:r w:rsidRPr="00A97CB7" w:rsidDel="00A97CB7">
          <w:rPr>
            <w:rPrChange w:id="197" w:author="Smullen, Lizz" w:date="2016-02-10T16:03:00Z">
              <w:rPr>
                <w:rStyle w:val="Hyperlink"/>
              </w:rPr>
            </w:rPrChange>
          </w:rPr>
          <w:delText>Examples of Blanking Zones defined in the Circle Zone Format</w:delText>
        </w:r>
        <w:r w:rsidDel="00A97CB7">
          <w:rPr>
            <w:webHidden/>
          </w:rPr>
          <w:tab/>
        </w:r>
        <w:r w:rsidR="00805FE1" w:rsidDel="00A97CB7">
          <w:rPr>
            <w:webHidden/>
          </w:rPr>
          <w:delText>6-1</w:delText>
        </w:r>
      </w:del>
    </w:p>
    <w:p w14:paraId="78F2B70F" w14:textId="77777777" w:rsidR="00E82EE6" w:rsidDel="00A97CB7" w:rsidRDefault="00E82EE6">
      <w:pPr>
        <w:pStyle w:val="TOC3"/>
        <w:rPr>
          <w:del w:id="198" w:author="Smullen, Lizz" w:date="2016-02-10T16:03:00Z"/>
          <w:rFonts w:eastAsiaTheme="minorEastAsia" w:cstheme="minorBidi"/>
          <w:sz w:val="22"/>
          <w:szCs w:val="22"/>
        </w:rPr>
      </w:pPr>
      <w:del w:id="199" w:author="Smullen, Lizz" w:date="2016-02-10T16:03:00Z">
        <w:r w:rsidRPr="00A97CB7" w:rsidDel="00A97CB7">
          <w:rPr>
            <w:rPrChange w:id="200" w:author="Smullen, Lizz" w:date="2016-02-10T16:03:00Z">
              <w:rPr>
                <w:rStyle w:val="Hyperlink"/>
              </w:rPr>
            </w:rPrChange>
          </w:rPr>
          <w:delText>Examples of Blanking Zones defined in the Rectangle Zone Format</w:delText>
        </w:r>
        <w:r w:rsidDel="00A97CB7">
          <w:rPr>
            <w:webHidden/>
          </w:rPr>
          <w:tab/>
        </w:r>
        <w:r w:rsidR="00805FE1" w:rsidDel="00A97CB7">
          <w:rPr>
            <w:webHidden/>
          </w:rPr>
          <w:delText>6-2</w:delText>
        </w:r>
      </w:del>
    </w:p>
    <w:p w14:paraId="1265A2E7" w14:textId="77777777" w:rsidR="00E82EE6" w:rsidDel="00A97CB7" w:rsidRDefault="00E82EE6">
      <w:pPr>
        <w:pStyle w:val="TOC3"/>
        <w:rPr>
          <w:del w:id="201" w:author="Smullen, Lizz" w:date="2016-02-10T16:03:00Z"/>
          <w:rFonts w:eastAsiaTheme="minorEastAsia" w:cstheme="minorBidi"/>
          <w:sz w:val="22"/>
          <w:szCs w:val="22"/>
        </w:rPr>
      </w:pPr>
      <w:del w:id="202" w:author="Smullen, Lizz" w:date="2016-02-10T16:03:00Z">
        <w:r w:rsidRPr="00A97CB7" w:rsidDel="00A97CB7">
          <w:rPr>
            <w:rPrChange w:id="203" w:author="Smullen, Lizz" w:date="2016-02-10T16:03:00Z">
              <w:rPr>
                <w:rStyle w:val="Hyperlink"/>
              </w:rPr>
            </w:rPrChange>
          </w:rPr>
          <w:delText>6.1.2</w:delText>
        </w:r>
        <w:r w:rsidDel="00A97CB7">
          <w:rPr>
            <w:rFonts w:eastAsiaTheme="minorEastAsia" w:cstheme="minorBidi"/>
            <w:sz w:val="22"/>
            <w:szCs w:val="22"/>
          </w:rPr>
          <w:tab/>
        </w:r>
        <w:r w:rsidRPr="00A97CB7" w:rsidDel="00A97CB7">
          <w:rPr>
            <w:rPrChange w:id="204" w:author="Smullen, Lizz" w:date="2016-02-10T16:03:00Z">
              <w:rPr>
                <w:rStyle w:val="Hyperlink"/>
              </w:rPr>
            </w:rPrChange>
          </w:rPr>
          <w:delText>[B] Uploading an EMS Blanking Zones File</w:delText>
        </w:r>
        <w:r w:rsidDel="00A97CB7">
          <w:rPr>
            <w:webHidden/>
          </w:rPr>
          <w:tab/>
        </w:r>
        <w:r w:rsidR="00805FE1" w:rsidDel="00A97CB7">
          <w:rPr>
            <w:webHidden/>
          </w:rPr>
          <w:delText>6-2</w:delText>
        </w:r>
      </w:del>
    </w:p>
    <w:p w14:paraId="6027337C" w14:textId="77777777" w:rsidR="00E82EE6" w:rsidDel="00A97CB7" w:rsidRDefault="00E82EE6">
      <w:pPr>
        <w:pStyle w:val="TOC2"/>
        <w:rPr>
          <w:del w:id="205" w:author="Smullen, Lizz" w:date="2016-02-10T16:03:00Z"/>
          <w:rFonts w:eastAsiaTheme="minorEastAsia" w:cstheme="minorBidi"/>
          <w:sz w:val="22"/>
          <w:szCs w:val="22"/>
        </w:rPr>
      </w:pPr>
      <w:del w:id="206" w:author="Smullen, Lizz" w:date="2016-02-10T16:03:00Z">
        <w:r w:rsidRPr="00A97CB7" w:rsidDel="00A97CB7">
          <w:rPr>
            <w:rPrChange w:id="207" w:author="Smullen, Lizz" w:date="2016-02-10T16:03:00Z">
              <w:rPr>
                <w:rStyle w:val="Hyperlink"/>
              </w:rPr>
            </w:rPrChange>
          </w:rPr>
          <w:delText>6.2</w:delText>
        </w:r>
        <w:r w:rsidDel="00A97CB7">
          <w:rPr>
            <w:rFonts w:eastAsiaTheme="minorEastAsia" w:cstheme="minorBidi"/>
            <w:sz w:val="22"/>
            <w:szCs w:val="22"/>
          </w:rPr>
          <w:tab/>
        </w:r>
        <w:r w:rsidRPr="00A97CB7" w:rsidDel="00A97CB7">
          <w:rPr>
            <w:rPrChange w:id="208" w:author="Smullen, Lizz" w:date="2016-02-10T16:03:00Z">
              <w:rPr>
                <w:rStyle w:val="Hyperlink"/>
              </w:rPr>
            </w:rPrChange>
          </w:rPr>
          <w:delText>[A] Software Update Prerequisites</w:delText>
        </w:r>
        <w:r w:rsidDel="00A97CB7">
          <w:rPr>
            <w:webHidden/>
          </w:rPr>
          <w:tab/>
        </w:r>
        <w:r w:rsidR="00805FE1" w:rsidDel="00A97CB7">
          <w:rPr>
            <w:webHidden/>
          </w:rPr>
          <w:delText>6-6</w:delText>
        </w:r>
      </w:del>
    </w:p>
    <w:p w14:paraId="5AEF0565" w14:textId="77777777" w:rsidR="00E82EE6" w:rsidDel="00A97CB7" w:rsidRDefault="00E82EE6">
      <w:pPr>
        <w:pStyle w:val="TOC2"/>
        <w:rPr>
          <w:del w:id="209" w:author="Smullen, Lizz" w:date="2016-02-10T16:03:00Z"/>
          <w:rFonts w:eastAsiaTheme="minorEastAsia" w:cstheme="minorBidi"/>
          <w:sz w:val="22"/>
          <w:szCs w:val="22"/>
        </w:rPr>
      </w:pPr>
      <w:del w:id="210" w:author="Smullen, Lizz" w:date="2016-02-10T16:03:00Z">
        <w:r w:rsidRPr="00A97CB7" w:rsidDel="00A97CB7">
          <w:rPr>
            <w:rPrChange w:id="211" w:author="Smullen, Lizz" w:date="2016-02-10T16:03:00Z">
              <w:rPr>
                <w:rStyle w:val="Hyperlink"/>
              </w:rPr>
            </w:rPrChange>
          </w:rPr>
          <w:delText>6.3</w:delText>
        </w:r>
        <w:r w:rsidDel="00A97CB7">
          <w:rPr>
            <w:rFonts w:eastAsiaTheme="minorEastAsia" w:cstheme="minorBidi"/>
            <w:sz w:val="22"/>
            <w:szCs w:val="22"/>
          </w:rPr>
          <w:tab/>
        </w:r>
        <w:r w:rsidRPr="00A97CB7" w:rsidDel="00A97CB7">
          <w:rPr>
            <w:rPrChange w:id="212" w:author="Smullen, Lizz" w:date="2016-02-10T16:03:00Z">
              <w:rPr>
                <w:rStyle w:val="Hyperlink"/>
              </w:rPr>
            </w:rPrChange>
          </w:rPr>
          <w:delText>[B] System Software Update Procedures</w:delText>
        </w:r>
        <w:r w:rsidDel="00A97CB7">
          <w:rPr>
            <w:webHidden/>
          </w:rPr>
          <w:tab/>
        </w:r>
        <w:r w:rsidR="00805FE1" w:rsidDel="00A97CB7">
          <w:rPr>
            <w:webHidden/>
          </w:rPr>
          <w:delText>6-7</w:delText>
        </w:r>
      </w:del>
    </w:p>
    <w:p w14:paraId="1EAEDC5E" w14:textId="77777777" w:rsidR="00E82EE6" w:rsidDel="00A97CB7" w:rsidRDefault="00E82EE6">
      <w:pPr>
        <w:pStyle w:val="TOC2"/>
        <w:rPr>
          <w:del w:id="213" w:author="Smullen, Lizz" w:date="2016-02-10T16:03:00Z"/>
          <w:rFonts w:eastAsiaTheme="minorEastAsia" w:cstheme="minorBidi"/>
          <w:sz w:val="22"/>
          <w:szCs w:val="22"/>
        </w:rPr>
      </w:pPr>
      <w:del w:id="214" w:author="Smullen, Lizz" w:date="2016-02-10T16:03:00Z">
        <w:r w:rsidRPr="00A97CB7" w:rsidDel="00A97CB7">
          <w:rPr>
            <w:rPrChange w:id="215" w:author="Smullen, Lizz" w:date="2016-02-10T16:03:00Z">
              <w:rPr>
                <w:rStyle w:val="Hyperlink"/>
              </w:rPr>
            </w:rPrChange>
          </w:rPr>
          <w:delText>6.4</w:delText>
        </w:r>
        <w:r w:rsidDel="00A97CB7">
          <w:rPr>
            <w:rFonts w:eastAsiaTheme="minorEastAsia" w:cstheme="minorBidi"/>
            <w:sz w:val="22"/>
            <w:szCs w:val="22"/>
          </w:rPr>
          <w:tab/>
        </w:r>
        <w:r w:rsidRPr="00A97CB7" w:rsidDel="00A97CB7">
          <w:rPr>
            <w:rPrChange w:id="216" w:author="Smullen, Lizz" w:date="2016-02-10T16:03:00Z">
              <w:rPr>
                <w:rStyle w:val="Hyperlink"/>
              </w:rPr>
            </w:rPrChange>
          </w:rPr>
          <w:delText>[B] SATCOM System Configuration Files</w:delText>
        </w:r>
        <w:r w:rsidDel="00A97CB7">
          <w:rPr>
            <w:webHidden/>
          </w:rPr>
          <w:tab/>
        </w:r>
        <w:r w:rsidR="00805FE1" w:rsidDel="00A97CB7">
          <w:rPr>
            <w:webHidden/>
          </w:rPr>
          <w:delText>6-11</w:delText>
        </w:r>
      </w:del>
    </w:p>
    <w:p w14:paraId="3548D279" w14:textId="77777777" w:rsidR="00E82EE6" w:rsidDel="00A97CB7" w:rsidRDefault="00E82EE6">
      <w:pPr>
        <w:pStyle w:val="TOC3"/>
        <w:rPr>
          <w:del w:id="217" w:author="Smullen, Lizz" w:date="2016-02-10T16:03:00Z"/>
          <w:rFonts w:eastAsiaTheme="minorEastAsia" w:cstheme="minorBidi"/>
          <w:sz w:val="22"/>
          <w:szCs w:val="22"/>
        </w:rPr>
      </w:pPr>
      <w:del w:id="218" w:author="Smullen, Lizz" w:date="2016-02-10T16:03:00Z">
        <w:r w:rsidRPr="00A97CB7" w:rsidDel="00A97CB7">
          <w:rPr>
            <w:rPrChange w:id="219" w:author="Smullen, Lizz" w:date="2016-02-10T16:03:00Z">
              <w:rPr>
                <w:rStyle w:val="Hyperlink"/>
              </w:rPr>
            </w:rPrChange>
          </w:rPr>
          <w:delText>6.4.1</w:delText>
        </w:r>
        <w:r w:rsidDel="00A97CB7">
          <w:rPr>
            <w:rFonts w:eastAsiaTheme="minorEastAsia" w:cstheme="minorBidi"/>
            <w:sz w:val="22"/>
            <w:szCs w:val="22"/>
          </w:rPr>
          <w:tab/>
        </w:r>
        <w:r w:rsidRPr="00A97CB7" w:rsidDel="00A97CB7">
          <w:rPr>
            <w:rPrChange w:id="220" w:author="Smullen, Lizz" w:date="2016-02-10T16:03:00Z">
              <w:rPr>
                <w:rStyle w:val="Hyperlink"/>
              </w:rPr>
            </w:rPrChange>
          </w:rPr>
          <w:delText>[B] Uploading a Configuration File</w:delText>
        </w:r>
        <w:r w:rsidDel="00A97CB7">
          <w:rPr>
            <w:webHidden/>
          </w:rPr>
          <w:tab/>
        </w:r>
        <w:r w:rsidR="00805FE1" w:rsidDel="00A97CB7">
          <w:rPr>
            <w:webHidden/>
          </w:rPr>
          <w:delText>6-12</w:delText>
        </w:r>
      </w:del>
    </w:p>
    <w:p w14:paraId="45BF3B02" w14:textId="77777777" w:rsidR="00E82EE6" w:rsidDel="00A97CB7" w:rsidRDefault="00E82EE6">
      <w:pPr>
        <w:pStyle w:val="TOC3"/>
        <w:rPr>
          <w:del w:id="221" w:author="Smullen, Lizz" w:date="2016-02-10T16:03:00Z"/>
          <w:rFonts w:eastAsiaTheme="minorEastAsia" w:cstheme="minorBidi"/>
          <w:sz w:val="22"/>
          <w:szCs w:val="22"/>
        </w:rPr>
      </w:pPr>
      <w:del w:id="222" w:author="Smullen, Lizz" w:date="2016-02-10T16:03:00Z">
        <w:r w:rsidRPr="00A97CB7" w:rsidDel="00A97CB7">
          <w:rPr>
            <w:rPrChange w:id="223" w:author="Smullen, Lizz" w:date="2016-02-10T16:03:00Z">
              <w:rPr>
                <w:rStyle w:val="Hyperlink"/>
              </w:rPr>
            </w:rPrChange>
          </w:rPr>
          <w:delText>6.5.2</w:delText>
        </w:r>
        <w:r w:rsidDel="00A97CB7">
          <w:rPr>
            <w:rFonts w:eastAsiaTheme="minorEastAsia" w:cstheme="minorBidi"/>
            <w:sz w:val="22"/>
            <w:szCs w:val="22"/>
          </w:rPr>
          <w:tab/>
        </w:r>
        <w:r w:rsidRPr="00A97CB7" w:rsidDel="00A97CB7">
          <w:rPr>
            <w:rPrChange w:id="224" w:author="Smullen, Lizz" w:date="2016-02-10T16:03:00Z">
              <w:rPr>
                <w:rStyle w:val="Hyperlink"/>
              </w:rPr>
            </w:rPrChange>
          </w:rPr>
          <w:delText>[B] Uploading an EMS Blanking Zones File</w:delText>
        </w:r>
        <w:r w:rsidDel="00A97CB7">
          <w:rPr>
            <w:webHidden/>
          </w:rPr>
          <w:tab/>
        </w:r>
        <w:r w:rsidR="00805FE1" w:rsidDel="00A97CB7">
          <w:rPr>
            <w:webHidden/>
          </w:rPr>
          <w:delText>6-18</w:delText>
        </w:r>
      </w:del>
    </w:p>
    <w:p w14:paraId="54478767" w14:textId="77777777" w:rsidR="00E82EE6" w:rsidDel="00A97CB7" w:rsidRDefault="00E82EE6">
      <w:pPr>
        <w:pStyle w:val="TOC2"/>
        <w:rPr>
          <w:del w:id="225" w:author="Smullen, Lizz" w:date="2016-02-10T16:03:00Z"/>
          <w:rFonts w:eastAsiaTheme="minorEastAsia" w:cstheme="minorBidi"/>
          <w:sz w:val="22"/>
          <w:szCs w:val="22"/>
        </w:rPr>
      </w:pPr>
      <w:del w:id="226" w:author="Smullen, Lizz" w:date="2016-02-10T16:03:00Z">
        <w:r w:rsidRPr="00A97CB7" w:rsidDel="00A97CB7">
          <w:rPr>
            <w:rPrChange w:id="227" w:author="Smullen, Lizz" w:date="2016-02-10T16:03:00Z">
              <w:rPr>
                <w:rStyle w:val="Hyperlink"/>
              </w:rPr>
            </w:rPrChange>
          </w:rPr>
          <w:delText>6.6</w:delText>
        </w:r>
        <w:r w:rsidDel="00A97CB7">
          <w:rPr>
            <w:rFonts w:eastAsiaTheme="minorEastAsia" w:cstheme="minorBidi"/>
            <w:sz w:val="22"/>
            <w:szCs w:val="22"/>
          </w:rPr>
          <w:tab/>
        </w:r>
        <w:r w:rsidRPr="00A97CB7" w:rsidDel="00A97CB7">
          <w:rPr>
            <w:rPrChange w:id="228" w:author="Smullen, Lizz" w:date="2016-02-10T16:03:00Z">
              <w:rPr>
                <w:rStyle w:val="Hyperlink"/>
              </w:rPr>
            </w:rPrChange>
          </w:rPr>
          <w:delText>[B] Aircraft Specific Configuration Values</w:delText>
        </w:r>
        <w:r w:rsidDel="00A97CB7">
          <w:rPr>
            <w:webHidden/>
          </w:rPr>
          <w:tab/>
        </w:r>
        <w:r w:rsidR="00805FE1" w:rsidDel="00A97CB7">
          <w:rPr>
            <w:webHidden/>
          </w:rPr>
          <w:delText>6-21</w:delText>
        </w:r>
      </w:del>
    </w:p>
    <w:p w14:paraId="572265CA" w14:textId="77777777" w:rsidR="00E82EE6" w:rsidDel="00A97CB7" w:rsidRDefault="00E82EE6">
      <w:pPr>
        <w:pStyle w:val="TOC1"/>
        <w:rPr>
          <w:del w:id="229" w:author="Smullen, Lizz" w:date="2016-02-10T16:03:00Z"/>
          <w:rFonts w:eastAsiaTheme="minorEastAsia" w:cstheme="minorBidi"/>
          <w:noProof/>
          <w:sz w:val="22"/>
          <w:szCs w:val="22"/>
        </w:rPr>
      </w:pPr>
      <w:del w:id="230" w:author="Smullen, Lizz" w:date="2016-02-10T16:03:00Z">
        <w:r w:rsidRPr="00A97CB7" w:rsidDel="00A97CB7">
          <w:rPr>
            <w:rPrChange w:id="231" w:author="Smullen, Lizz" w:date="2016-02-10T16:03:00Z">
              <w:rPr>
                <w:rStyle w:val="Hyperlink"/>
                <w:noProof/>
              </w:rPr>
            </w:rPrChange>
          </w:rPr>
          <w:delText>7</w:delText>
        </w:r>
        <w:r w:rsidDel="00A97CB7">
          <w:rPr>
            <w:rFonts w:eastAsiaTheme="minorEastAsia" w:cstheme="minorBidi"/>
            <w:noProof/>
            <w:sz w:val="22"/>
            <w:szCs w:val="22"/>
          </w:rPr>
          <w:tab/>
        </w:r>
        <w:r w:rsidRPr="00A97CB7" w:rsidDel="00A97CB7">
          <w:rPr>
            <w:rPrChange w:id="232" w:author="Smullen, Lizz" w:date="2016-02-10T16:03:00Z">
              <w:rPr>
                <w:rStyle w:val="Hyperlink"/>
                <w:noProof/>
              </w:rPr>
            </w:rPrChange>
          </w:rPr>
          <w:delText>[B] Troubleshooting the SATCOM System</w:delText>
        </w:r>
        <w:r w:rsidDel="00A97CB7">
          <w:rPr>
            <w:noProof/>
            <w:webHidden/>
          </w:rPr>
          <w:tab/>
        </w:r>
        <w:r w:rsidR="00805FE1" w:rsidDel="00A97CB7">
          <w:rPr>
            <w:noProof/>
            <w:webHidden/>
          </w:rPr>
          <w:delText>7-1</w:delText>
        </w:r>
      </w:del>
    </w:p>
    <w:p w14:paraId="5DA7DB62" w14:textId="77777777" w:rsidR="00E82EE6" w:rsidDel="00A97CB7" w:rsidRDefault="00E82EE6">
      <w:pPr>
        <w:pStyle w:val="TOC2"/>
        <w:rPr>
          <w:del w:id="233" w:author="Smullen, Lizz" w:date="2016-02-10T16:03:00Z"/>
          <w:rFonts w:eastAsiaTheme="minorEastAsia" w:cstheme="minorBidi"/>
          <w:sz w:val="22"/>
          <w:szCs w:val="22"/>
        </w:rPr>
      </w:pPr>
      <w:del w:id="234" w:author="Smullen, Lizz" w:date="2016-02-10T16:03:00Z">
        <w:r w:rsidRPr="00A97CB7" w:rsidDel="00A97CB7">
          <w:rPr>
            <w:rPrChange w:id="235" w:author="Smullen, Lizz" w:date="2016-02-10T16:03:00Z">
              <w:rPr>
                <w:rStyle w:val="Hyperlink"/>
              </w:rPr>
            </w:rPrChange>
          </w:rPr>
          <w:delText>7.1</w:delText>
        </w:r>
        <w:r w:rsidDel="00A97CB7">
          <w:rPr>
            <w:rFonts w:eastAsiaTheme="minorEastAsia" w:cstheme="minorBidi"/>
            <w:sz w:val="22"/>
            <w:szCs w:val="22"/>
          </w:rPr>
          <w:tab/>
        </w:r>
        <w:r w:rsidRPr="00A97CB7" w:rsidDel="00A97CB7">
          <w:rPr>
            <w:rPrChange w:id="236" w:author="Smullen, Lizz" w:date="2016-02-10T16:03:00Z">
              <w:rPr>
                <w:rStyle w:val="Hyperlink"/>
              </w:rPr>
            </w:rPrChange>
          </w:rPr>
          <w:delText>[1] Troubleshooting Provisions</w:delText>
        </w:r>
        <w:r w:rsidDel="00A97CB7">
          <w:rPr>
            <w:webHidden/>
          </w:rPr>
          <w:tab/>
        </w:r>
        <w:r w:rsidR="00805FE1" w:rsidDel="00A97CB7">
          <w:rPr>
            <w:webHidden/>
          </w:rPr>
          <w:delText>7-1</w:delText>
        </w:r>
      </w:del>
    </w:p>
    <w:p w14:paraId="0B98391D" w14:textId="77777777" w:rsidR="00E82EE6" w:rsidDel="00A97CB7" w:rsidRDefault="00E82EE6">
      <w:pPr>
        <w:pStyle w:val="TOC2"/>
        <w:rPr>
          <w:del w:id="237" w:author="Smullen, Lizz" w:date="2016-02-10T16:03:00Z"/>
          <w:rFonts w:eastAsiaTheme="minorEastAsia" w:cstheme="minorBidi"/>
          <w:sz w:val="22"/>
          <w:szCs w:val="22"/>
        </w:rPr>
      </w:pPr>
      <w:del w:id="238" w:author="Smullen, Lizz" w:date="2016-02-10T16:03:00Z">
        <w:r w:rsidRPr="00A97CB7" w:rsidDel="00A97CB7">
          <w:rPr>
            <w:rPrChange w:id="239" w:author="Smullen, Lizz" w:date="2016-02-10T16:03:00Z">
              <w:rPr>
                <w:rStyle w:val="Hyperlink"/>
              </w:rPr>
            </w:rPrChange>
          </w:rPr>
          <w:delText>7.2</w:delText>
        </w:r>
        <w:r w:rsidDel="00A97CB7">
          <w:rPr>
            <w:rFonts w:eastAsiaTheme="minorEastAsia" w:cstheme="minorBidi"/>
            <w:sz w:val="22"/>
            <w:szCs w:val="22"/>
          </w:rPr>
          <w:tab/>
        </w:r>
        <w:r w:rsidRPr="00A97CB7" w:rsidDel="00A97CB7">
          <w:rPr>
            <w:rPrChange w:id="240" w:author="Smullen, Lizz" w:date="2016-02-10T16:03:00Z">
              <w:rPr>
                <w:rStyle w:val="Hyperlink"/>
              </w:rPr>
            </w:rPrChange>
          </w:rPr>
          <w:delText>[B] Troubleshooting Site Prerequisites</w:delText>
        </w:r>
        <w:r w:rsidDel="00A97CB7">
          <w:rPr>
            <w:webHidden/>
          </w:rPr>
          <w:tab/>
        </w:r>
        <w:r w:rsidR="00805FE1" w:rsidDel="00A97CB7">
          <w:rPr>
            <w:webHidden/>
          </w:rPr>
          <w:delText>7-1</w:delText>
        </w:r>
      </w:del>
    </w:p>
    <w:p w14:paraId="69D3C056" w14:textId="77777777" w:rsidR="00E82EE6" w:rsidDel="00A97CB7" w:rsidRDefault="00E82EE6">
      <w:pPr>
        <w:pStyle w:val="TOC2"/>
        <w:rPr>
          <w:del w:id="241" w:author="Smullen, Lizz" w:date="2016-02-10T16:03:00Z"/>
          <w:rFonts w:eastAsiaTheme="minorEastAsia" w:cstheme="minorBidi"/>
          <w:sz w:val="22"/>
          <w:szCs w:val="22"/>
        </w:rPr>
      </w:pPr>
      <w:del w:id="242" w:author="Smullen, Lizz" w:date="2016-02-10T16:03:00Z">
        <w:r w:rsidRPr="00A97CB7" w:rsidDel="00A97CB7">
          <w:rPr>
            <w:rPrChange w:id="243" w:author="Smullen, Lizz" w:date="2016-02-10T16:03:00Z">
              <w:rPr>
                <w:rStyle w:val="Hyperlink"/>
              </w:rPr>
            </w:rPrChange>
          </w:rPr>
          <w:delText>7.4</w:delText>
        </w:r>
        <w:r w:rsidDel="00A97CB7">
          <w:rPr>
            <w:rFonts w:eastAsiaTheme="minorEastAsia" w:cstheme="minorBidi"/>
            <w:sz w:val="22"/>
            <w:szCs w:val="22"/>
          </w:rPr>
          <w:tab/>
        </w:r>
        <w:r w:rsidRPr="00A97CB7" w:rsidDel="00A97CB7">
          <w:rPr>
            <w:rPrChange w:id="244" w:author="Smullen, Lizz" w:date="2016-02-10T16:03:00Z">
              <w:rPr>
                <w:rStyle w:val="Hyperlink"/>
              </w:rPr>
            </w:rPrChange>
          </w:rPr>
          <w:delText>[B] Short Turn-Time for Fault Isolation</w:delText>
        </w:r>
        <w:r w:rsidDel="00A97CB7">
          <w:rPr>
            <w:webHidden/>
          </w:rPr>
          <w:tab/>
        </w:r>
        <w:r w:rsidR="00805FE1" w:rsidDel="00A97CB7">
          <w:rPr>
            <w:webHidden/>
          </w:rPr>
          <w:delText>7-1</w:delText>
        </w:r>
      </w:del>
    </w:p>
    <w:p w14:paraId="7B8682EC" w14:textId="77777777" w:rsidR="00E82EE6" w:rsidDel="00A97CB7" w:rsidRDefault="00E82EE6">
      <w:pPr>
        <w:pStyle w:val="TOC3"/>
        <w:rPr>
          <w:del w:id="245" w:author="Smullen, Lizz" w:date="2016-02-10T16:03:00Z"/>
          <w:rFonts w:eastAsiaTheme="minorEastAsia" w:cstheme="minorBidi"/>
          <w:sz w:val="22"/>
          <w:szCs w:val="22"/>
        </w:rPr>
      </w:pPr>
      <w:del w:id="246" w:author="Smullen, Lizz" w:date="2016-02-10T16:03:00Z">
        <w:r w:rsidRPr="00A97CB7" w:rsidDel="00A97CB7">
          <w:rPr>
            <w:rPrChange w:id="247" w:author="Smullen, Lizz" w:date="2016-02-10T16:03:00Z">
              <w:rPr>
                <w:rStyle w:val="Hyperlink"/>
              </w:rPr>
            </w:rPrChange>
          </w:rPr>
          <w:delText>7.6.1</w:delText>
        </w:r>
        <w:r w:rsidDel="00A97CB7">
          <w:rPr>
            <w:rFonts w:eastAsiaTheme="minorEastAsia" w:cstheme="minorBidi"/>
            <w:sz w:val="22"/>
            <w:szCs w:val="22"/>
          </w:rPr>
          <w:tab/>
        </w:r>
        <w:r w:rsidRPr="00A97CB7" w:rsidDel="00A97CB7">
          <w:rPr>
            <w:rPrChange w:id="248" w:author="Smullen, Lizz" w:date="2016-02-10T16:03:00Z">
              <w:rPr>
                <w:rStyle w:val="Hyperlink"/>
              </w:rPr>
            </w:rPrChange>
          </w:rPr>
          <w:delText>[B] ACMU LED Indicators During Boot Sequence</w:delText>
        </w:r>
        <w:r w:rsidDel="00A97CB7">
          <w:rPr>
            <w:webHidden/>
          </w:rPr>
          <w:tab/>
        </w:r>
        <w:r w:rsidR="00805FE1" w:rsidDel="00A97CB7">
          <w:rPr>
            <w:webHidden/>
          </w:rPr>
          <w:delText>7-3</w:delText>
        </w:r>
      </w:del>
    </w:p>
    <w:p w14:paraId="72599636" w14:textId="77777777" w:rsidR="00E82EE6" w:rsidDel="00A97CB7" w:rsidRDefault="00E82EE6">
      <w:pPr>
        <w:pStyle w:val="TOC3"/>
        <w:rPr>
          <w:del w:id="249" w:author="Smullen, Lizz" w:date="2016-02-10T16:03:00Z"/>
          <w:rFonts w:eastAsiaTheme="minorEastAsia" w:cstheme="minorBidi"/>
          <w:sz w:val="22"/>
          <w:szCs w:val="22"/>
        </w:rPr>
      </w:pPr>
      <w:del w:id="250" w:author="Smullen, Lizz" w:date="2016-02-10T16:03:00Z">
        <w:r w:rsidRPr="00A97CB7" w:rsidDel="00A97CB7">
          <w:rPr>
            <w:rPrChange w:id="251" w:author="Smullen, Lizz" w:date="2016-02-10T16:03:00Z">
              <w:rPr>
                <w:rStyle w:val="Hyperlink"/>
              </w:rPr>
            </w:rPrChange>
          </w:rPr>
          <w:delText>7.6.2</w:delText>
        </w:r>
        <w:r w:rsidDel="00A97CB7">
          <w:rPr>
            <w:rFonts w:eastAsiaTheme="minorEastAsia" w:cstheme="minorBidi"/>
            <w:sz w:val="22"/>
            <w:szCs w:val="22"/>
          </w:rPr>
          <w:tab/>
        </w:r>
        <w:r w:rsidRPr="00A97CB7" w:rsidDel="00A97CB7">
          <w:rPr>
            <w:rPrChange w:id="252" w:author="Smullen, Lizz" w:date="2016-02-10T16:03:00Z">
              <w:rPr>
                <w:rStyle w:val="Hyperlink"/>
              </w:rPr>
            </w:rPrChange>
          </w:rPr>
          <w:delText>[B] ACMU LED Display Warning Codes</w:delText>
        </w:r>
        <w:r w:rsidDel="00A97CB7">
          <w:rPr>
            <w:webHidden/>
          </w:rPr>
          <w:tab/>
        </w:r>
        <w:r w:rsidR="00805FE1" w:rsidDel="00A97CB7">
          <w:rPr>
            <w:webHidden/>
          </w:rPr>
          <w:delText>7-3</w:delText>
        </w:r>
      </w:del>
    </w:p>
    <w:p w14:paraId="71E486D5" w14:textId="77777777" w:rsidR="00E82EE6" w:rsidDel="00A97CB7" w:rsidRDefault="00E82EE6">
      <w:pPr>
        <w:pStyle w:val="TOC3"/>
        <w:rPr>
          <w:del w:id="253" w:author="Smullen, Lizz" w:date="2016-02-10T16:03:00Z"/>
          <w:rFonts w:eastAsiaTheme="minorEastAsia" w:cstheme="minorBidi"/>
          <w:sz w:val="22"/>
          <w:szCs w:val="22"/>
        </w:rPr>
      </w:pPr>
      <w:del w:id="254" w:author="Smullen, Lizz" w:date="2016-02-10T16:03:00Z">
        <w:r w:rsidRPr="00A97CB7" w:rsidDel="00A97CB7">
          <w:rPr>
            <w:rPrChange w:id="255" w:author="Smullen, Lizz" w:date="2016-02-10T16:03:00Z">
              <w:rPr>
                <w:rStyle w:val="Hyperlink"/>
              </w:rPr>
            </w:rPrChange>
          </w:rPr>
          <w:delText>7.6.3</w:delText>
        </w:r>
        <w:r w:rsidDel="00A97CB7">
          <w:rPr>
            <w:rFonts w:eastAsiaTheme="minorEastAsia" w:cstheme="minorBidi"/>
            <w:sz w:val="22"/>
            <w:szCs w:val="22"/>
          </w:rPr>
          <w:tab/>
        </w:r>
        <w:r w:rsidRPr="00A97CB7" w:rsidDel="00A97CB7">
          <w:rPr>
            <w:rPrChange w:id="256" w:author="Smullen, Lizz" w:date="2016-02-10T16:03:00Z">
              <w:rPr>
                <w:rStyle w:val="Hyperlink"/>
              </w:rPr>
            </w:rPrChange>
          </w:rPr>
          <w:delText>[B] ACMU Fault Codes for ACMU Replacement</w:delText>
        </w:r>
        <w:r w:rsidDel="00A97CB7">
          <w:rPr>
            <w:webHidden/>
          </w:rPr>
          <w:tab/>
        </w:r>
        <w:r w:rsidR="00805FE1" w:rsidDel="00A97CB7">
          <w:rPr>
            <w:webHidden/>
          </w:rPr>
          <w:delText>7-4</w:delText>
        </w:r>
      </w:del>
    </w:p>
    <w:p w14:paraId="671584E6" w14:textId="77777777" w:rsidR="00E82EE6" w:rsidDel="00A97CB7" w:rsidRDefault="00E82EE6">
      <w:pPr>
        <w:pStyle w:val="TOC3"/>
        <w:rPr>
          <w:del w:id="257" w:author="Smullen, Lizz" w:date="2016-02-10T16:03:00Z"/>
          <w:rFonts w:eastAsiaTheme="minorEastAsia" w:cstheme="minorBidi"/>
          <w:sz w:val="22"/>
          <w:szCs w:val="22"/>
        </w:rPr>
      </w:pPr>
      <w:del w:id="258" w:author="Smullen, Lizz" w:date="2016-02-10T16:03:00Z">
        <w:r w:rsidRPr="00A97CB7" w:rsidDel="00A97CB7">
          <w:rPr>
            <w:rPrChange w:id="259" w:author="Smullen, Lizz" w:date="2016-02-10T16:03:00Z">
              <w:rPr>
                <w:rStyle w:val="Hyperlink"/>
              </w:rPr>
            </w:rPrChange>
          </w:rPr>
          <w:delText>7.6.4</w:delText>
        </w:r>
        <w:r w:rsidDel="00A97CB7">
          <w:rPr>
            <w:rFonts w:eastAsiaTheme="minorEastAsia" w:cstheme="minorBidi"/>
            <w:sz w:val="22"/>
            <w:szCs w:val="22"/>
          </w:rPr>
          <w:tab/>
        </w:r>
        <w:r w:rsidRPr="00A97CB7" w:rsidDel="00A97CB7">
          <w:rPr>
            <w:rPrChange w:id="260" w:author="Smullen, Lizz" w:date="2016-02-10T16:03:00Z">
              <w:rPr>
                <w:rStyle w:val="Hyperlink"/>
              </w:rPr>
            </w:rPrChange>
          </w:rPr>
          <w:delText>[IR] ACMU Fault Codes for External Problems</w:delText>
        </w:r>
        <w:r w:rsidDel="00A97CB7">
          <w:rPr>
            <w:webHidden/>
          </w:rPr>
          <w:tab/>
        </w:r>
        <w:r w:rsidR="00805FE1" w:rsidDel="00A97CB7">
          <w:rPr>
            <w:webHidden/>
          </w:rPr>
          <w:delText>7-5</w:delText>
        </w:r>
      </w:del>
    </w:p>
    <w:p w14:paraId="3F985E92" w14:textId="77777777" w:rsidR="00E82EE6" w:rsidDel="00A97CB7" w:rsidRDefault="00E82EE6">
      <w:pPr>
        <w:pStyle w:val="TOC2"/>
        <w:rPr>
          <w:del w:id="261" w:author="Smullen, Lizz" w:date="2016-02-10T16:03:00Z"/>
          <w:rFonts w:eastAsiaTheme="minorEastAsia" w:cstheme="minorBidi"/>
          <w:sz w:val="22"/>
          <w:szCs w:val="22"/>
        </w:rPr>
      </w:pPr>
      <w:del w:id="262" w:author="Smullen, Lizz" w:date="2016-02-10T16:03:00Z">
        <w:r w:rsidRPr="00A97CB7" w:rsidDel="00A97CB7">
          <w:rPr>
            <w:rPrChange w:id="263" w:author="Smullen, Lizz" w:date="2016-02-10T16:03:00Z">
              <w:rPr>
                <w:rStyle w:val="Hyperlink"/>
              </w:rPr>
            </w:rPrChange>
          </w:rPr>
          <w:delText>7.8</w:delText>
        </w:r>
        <w:r w:rsidDel="00A97CB7">
          <w:rPr>
            <w:rFonts w:eastAsiaTheme="minorEastAsia" w:cstheme="minorBidi"/>
            <w:sz w:val="22"/>
            <w:szCs w:val="22"/>
          </w:rPr>
          <w:tab/>
        </w:r>
        <w:r w:rsidRPr="00A97CB7" w:rsidDel="00A97CB7">
          <w:rPr>
            <w:rPrChange w:id="264" w:author="Smullen, Lizz" w:date="2016-02-10T16:03:00Z">
              <w:rPr>
                <w:rStyle w:val="Hyperlink"/>
              </w:rPr>
            </w:rPrChange>
          </w:rPr>
          <w:delText>[B] Time-Available Fault Isolation</w:delText>
        </w:r>
        <w:r w:rsidDel="00A97CB7">
          <w:rPr>
            <w:webHidden/>
          </w:rPr>
          <w:tab/>
        </w:r>
        <w:r w:rsidR="00805FE1" w:rsidDel="00A97CB7">
          <w:rPr>
            <w:webHidden/>
          </w:rPr>
          <w:delText>7-6</w:delText>
        </w:r>
      </w:del>
    </w:p>
    <w:p w14:paraId="5370D9E9" w14:textId="77777777" w:rsidR="00E82EE6" w:rsidDel="00A97CB7" w:rsidRDefault="00E82EE6">
      <w:pPr>
        <w:pStyle w:val="TOC3"/>
        <w:rPr>
          <w:del w:id="265" w:author="Smullen, Lizz" w:date="2016-02-10T16:03:00Z"/>
          <w:rFonts w:eastAsiaTheme="minorEastAsia" w:cstheme="minorBidi"/>
          <w:sz w:val="22"/>
          <w:szCs w:val="22"/>
        </w:rPr>
      </w:pPr>
      <w:del w:id="266" w:author="Smullen, Lizz" w:date="2016-02-10T16:03:00Z">
        <w:r w:rsidRPr="00A97CB7" w:rsidDel="00A97CB7">
          <w:rPr>
            <w:rPrChange w:id="267" w:author="Smullen, Lizz" w:date="2016-02-10T16:03:00Z">
              <w:rPr>
                <w:rStyle w:val="Hyperlink"/>
              </w:rPr>
            </w:rPrChange>
          </w:rPr>
          <w:delText>7.11.1</w:delText>
        </w:r>
        <w:r w:rsidDel="00A97CB7">
          <w:rPr>
            <w:rFonts w:eastAsiaTheme="minorEastAsia" w:cstheme="minorBidi"/>
            <w:sz w:val="22"/>
            <w:szCs w:val="22"/>
          </w:rPr>
          <w:tab/>
        </w:r>
        <w:r w:rsidRPr="00A97CB7" w:rsidDel="00A97CB7">
          <w:rPr>
            <w:rPrChange w:id="268" w:author="Smullen, Lizz" w:date="2016-02-10T16:03:00Z">
              <w:rPr>
                <w:rStyle w:val="Hyperlink"/>
              </w:rPr>
            </w:rPrChange>
          </w:rPr>
          <w:delText>[B] Normal System Status Web Page</w:delText>
        </w:r>
        <w:r w:rsidDel="00A97CB7">
          <w:rPr>
            <w:webHidden/>
          </w:rPr>
          <w:tab/>
        </w:r>
        <w:r w:rsidR="00805FE1" w:rsidDel="00A97CB7">
          <w:rPr>
            <w:webHidden/>
          </w:rPr>
          <w:delText>7-8</w:delText>
        </w:r>
      </w:del>
    </w:p>
    <w:p w14:paraId="2B649570" w14:textId="77777777" w:rsidR="00E82EE6" w:rsidDel="00A97CB7" w:rsidRDefault="00E82EE6">
      <w:pPr>
        <w:pStyle w:val="TOC3"/>
        <w:rPr>
          <w:del w:id="269" w:author="Smullen, Lizz" w:date="2016-02-10T16:03:00Z"/>
          <w:rFonts w:eastAsiaTheme="minorEastAsia" w:cstheme="minorBidi"/>
          <w:sz w:val="22"/>
          <w:szCs w:val="22"/>
        </w:rPr>
      </w:pPr>
      <w:del w:id="270" w:author="Smullen, Lizz" w:date="2016-02-10T16:03:00Z">
        <w:r w:rsidRPr="00A97CB7" w:rsidDel="00A97CB7">
          <w:rPr>
            <w:rPrChange w:id="271" w:author="Smullen, Lizz" w:date="2016-02-10T16:03:00Z">
              <w:rPr>
                <w:rStyle w:val="Hyperlink"/>
              </w:rPr>
            </w:rPrChange>
          </w:rPr>
          <w:delText>7.11.2</w:delText>
        </w:r>
        <w:r w:rsidDel="00A97CB7">
          <w:rPr>
            <w:rFonts w:eastAsiaTheme="minorEastAsia" w:cstheme="minorBidi"/>
            <w:sz w:val="22"/>
            <w:szCs w:val="22"/>
          </w:rPr>
          <w:tab/>
        </w:r>
        <w:r w:rsidRPr="00A97CB7" w:rsidDel="00A97CB7">
          <w:rPr>
            <w:rPrChange w:id="272" w:author="Smullen, Lizz" w:date="2016-02-10T16:03:00Z">
              <w:rPr>
                <w:rStyle w:val="Hyperlink"/>
              </w:rPr>
            </w:rPrChange>
          </w:rPr>
          <w:delText>[1] Normal System Status with Expanded Details</w:delText>
        </w:r>
        <w:r w:rsidDel="00A97CB7">
          <w:rPr>
            <w:webHidden/>
          </w:rPr>
          <w:tab/>
        </w:r>
        <w:r w:rsidR="00805FE1" w:rsidDel="00A97CB7">
          <w:rPr>
            <w:webHidden/>
          </w:rPr>
          <w:delText>7-8</w:delText>
        </w:r>
      </w:del>
    </w:p>
    <w:p w14:paraId="4CC5C2B4" w14:textId="77777777" w:rsidR="00E82EE6" w:rsidDel="00A97CB7" w:rsidRDefault="00E82EE6">
      <w:pPr>
        <w:pStyle w:val="TOC3"/>
        <w:rPr>
          <w:del w:id="273" w:author="Smullen, Lizz" w:date="2016-02-10T16:03:00Z"/>
          <w:rFonts w:eastAsiaTheme="minorEastAsia" w:cstheme="minorBidi"/>
          <w:sz w:val="22"/>
          <w:szCs w:val="22"/>
        </w:rPr>
      </w:pPr>
      <w:del w:id="274" w:author="Smullen, Lizz" w:date="2016-02-10T16:03:00Z">
        <w:r w:rsidRPr="00A97CB7" w:rsidDel="00A97CB7">
          <w:rPr>
            <w:rPrChange w:id="275" w:author="Smullen, Lizz" w:date="2016-02-10T16:03:00Z">
              <w:rPr>
                <w:rStyle w:val="Hyperlink"/>
              </w:rPr>
            </w:rPrChange>
          </w:rPr>
          <w:delText>7.12.1</w:delText>
        </w:r>
        <w:r w:rsidDel="00A97CB7">
          <w:rPr>
            <w:rFonts w:eastAsiaTheme="minorEastAsia" w:cstheme="minorBidi"/>
            <w:sz w:val="22"/>
            <w:szCs w:val="22"/>
          </w:rPr>
          <w:tab/>
        </w:r>
        <w:r w:rsidRPr="00A97CB7" w:rsidDel="00A97CB7">
          <w:rPr>
            <w:rPrChange w:id="276" w:author="Smullen, Lizz" w:date="2016-02-10T16:03:00Z">
              <w:rPr>
                <w:rStyle w:val="Hyperlink"/>
              </w:rPr>
            </w:rPrChange>
          </w:rPr>
          <w:delText>[B] Faulted Main Web Page</w:delText>
        </w:r>
        <w:r w:rsidDel="00A97CB7">
          <w:rPr>
            <w:webHidden/>
          </w:rPr>
          <w:tab/>
        </w:r>
        <w:r w:rsidR="00805FE1" w:rsidDel="00A97CB7">
          <w:rPr>
            <w:webHidden/>
          </w:rPr>
          <w:delText>7-9</w:delText>
        </w:r>
      </w:del>
    </w:p>
    <w:p w14:paraId="59CB4523" w14:textId="77777777" w:rsidR="00E82EE6" w:rsidDel="00A97CB7" w:rsidRDefault="00E82EE6">
      <w:pPr>
        <w:pStyle w:val="TOC3"/>
        <w:rPr>
          <w:del w:id="277" w:author="Smullen, Lizz" w:date="2016-02-10T16:03:00Z"/>
          <w:rFonts w:eastAsiaTheme="minorEastAsia" w:cstheme="minorBidi"/>
          <w:sz w:val="22"/>
          <w:szCs w:val="22"/>
        </w:rPr>
      </w:pPr>
      <w:del w:id="278" w:author="Smullen, Lizz" w:date="2016-02-10T16:03:00Z">
        <w:r w:rsidRPr="00A97CB7" w:rsidDel="00A97CB7">
          <w:rPr>
            <w:rPrChange w:id="279" w:author="Smullen, Lizz" w:date="2016-02-10T16:03:00Z">
              <w:rPr>
                <w:rStyle w:val="Hyperlink"/>
              </w:rPr>
            </w:rPrChange>
          </w:rPr>
          <w:delText>7.12.2</w:delText>
        </w:r>
        <w:r w:rsidDel="00A97CB7">
          <w:rPr>
            <w:rFonts w:eastAsiaTheme="minorEastAsia" w:cstheme="minorBidi"/>
            <w:sz w:val="22"/>
            <w:szCs w:val="22"/>
          </w:rPr>
          <w:tab/>
        </w:r>
        <w:r w:rsidRPr="00A97CB7" w:rsidDel="00A97CB7">
          <w:rPr>
            <w:rPrChange w:id="280" w:author="Smullen, Lizz" w:date="2016-02-10T16:03:00Z">
              <w:rPr>
                <w:rStyle w:val="Hyperlink"/>
              </w:rPr>
            </w:rPrChange>
          </w:rPr>
          <w:delText>[B] Faulted System Status Web Page</w:delText>
        </w:r>
        <w:r w:rsidDel="00A97CB7">
          <w:rPr>
            <w:webHidden/>
          </w:rPr>
          <w:tab/>
        </w:r>
        <w:r w:rsidR="00805FE1" w:rsidDel="00A97CB7">
          <w:rPr>
            <w:webHidden/>
          </w:rPr>
          <w:delText>7-10</w:delText>
        </w:r>
      </w:del>
    </w:p>
    <w:p w14:paraId="66283012" w14:textId="77777777" w:rsidR="00E82EE6" w:rsidDel="00A97CB7" w:rsidRDefault="00E82EE6">
      <w:pPr>
        <w:pStyle w:val="TOC2"/>
        <w:rPr>
          <w:del w:id="281" w:author="Smullen, Lizz" w:date="2016-02-10T16:03:00Z"/>
          <w:rFonts w:eastAsiaTheme="minorEastAsia" w:cstheme="minorBidi"/>
          <w:sz w:val="22"/>
          <w:szCs w:val="22"/>
        </w:rPr>
      </w:pPr>
      <w:del w:id="282" w:author="Smullen, Lizz" w:date="2016-02-10T16:03:00Z">
        <w:r w:rsidRPr="00A97CB7" w:rsidDel="00A97CB7">
          <w:rPr>
            <w:rPrChange w:id="283" w:author="Smullen, Lizz" w:date="2016-02-10T16:03:00Z">
              <w:rPr>
                <w:rStyle w:val="Hyperlink"/>
              </w:rPr>
            </w:rPrChange>
          </w:rPr>
          <w:delText>7.14</w:delText>
        </w:r>
        <w:r w:rsidDel="00A97CB7">
          <w:rPr>
            <w:rFonts w:eastAsiaTheme="minorEastAsia" w:cstheme="minorBidi"/>
            <w:sz w:val="22"/>
            <w:szCs w:val="22"/>
          </w:rPr>
          <w:tab/>
        </w:r>
        <w:r w:rsidRPr="00A97CB7" w:rsidDel="00A97CB7">
          <w:rPr>
            <w:rPrChange w:id="284" w:author="Smullen, Lizz" w:date="2016-02-10T16:03:00Z">
              <w:rPr>
                <w:rStyle w:val="Hyperlink"/>
              </w:rPr>
            </w:rPrChange>
          </w:rPr>
          <w:delText>[1] GAU is suspected to be in failure</w:delText>
        </w:r>
        <w:r w:rsidDel="00A97CB7">
          <w:rPr>
            <w:webHidden/>
          </w:rPr>
          <w:tab/>
        </w:r>
        <w:r w:rsidR="00805FE1" w:rsidDel="00A97CB7">
          <w:rPr>
            <w:webHidden/>
          </w:rPr>
          <w:delText>7-11</w:delText>
        </w:r>
      </w:del>
    </w:p>
    <w:p w14:paraId="2EC91302" w14:textId="77777777" w:rsidR="00E82EE6" w:rsidDel="00A97CB7" w:rsidRDefault="00E82EE6">
      <w:pPr>
        <w:pStyle w:val="TOC1"/>
        <w:tabs>
          <w:tab w:val="left" w:pos="1627"/>
        </w:tabs>
        <w:rPr>
          <w:del w:id="285" w:author="Smullen, Lizz" w:date="2016-02-10T16:03:00Z"/>
          <w:rFonts w:eastAsiaTheme="minorEastAsia" w:cstheme="minorBidi"/>
          <w:noProof/>
          <w:sz w:val="22"/>
          <w:szCs w:val="22"/>
        </w:rPr>
      </w:pPr>
      <w:del w:id="286" w:author="Smullen, Lizz" w:date="2016-02-10T16:03:00Z">
        <w:r w:rsidRPr="00A97CB7" w:rsidDel="00A97CB7">
          <w:rPr>
            <w:rPrChange w:id="287" w:author="Smullen, Lizz" w:date="2016-02-10T16:03:00Z">
              <w:rPr>
                <w:rStyle w:val="Hyperlink"/>
                <w:noProof/>
              </w:rPr>
            </w:rPrChange>
          </w:rPr>
          <w:delText>Appendix A</w:delText>
        </w:r>
        <w:r w:rsidDel="00A97CB7">
          <w:rPr>
            <w:rFonts w:eastAsiaTheme="minorEastAsia" w:cstheme="minorBidi"/>
            <w:noProof/>
            <w:sz w:val="22"/>
            <w:szCs w:val="22"/>
          </w:rPr>
          <w:tab/>
        </w:r>
        <w:r w:rsidRPr="00A97CB7" w:rsidDel="00A97CB7">
          <w:rPr>
            <w:rPrChange w:id="288" w:author="Smullen, Lizz" w:date="2016-02-10T16:03:00Z">
              <w:rPr>
                <w:rStyle w:val="Hyperlink"/>
                <w:noProof/>
              </w:rPr>
            </w:rPrChange>
          </w:rPr>
          <w:delText>[A] ACMU System Check Codes</w:delText>
        </w:r>
        <w:r w:rsidDel="00A97CB7">
          <w:rPr>
            <w:noProof/>
            <w:webHidden/>
          </w:rPr>
          <w:tab/>
        </w:r>
        <w:r w:rsidR="00805FE1" w:rsidDel="00A97CB7">
          <w:rPr>
            <w:noProof/>
            <w:webHidden/>
          </w:rPr>
          <w:delText>A-1</w:delText>
        </w:r>
      </w:del>
    </w:p>
    <w:p w14:paraId="72EAFFDA" w14:textId="77777777" w:rsidR="00E82EE6" w:rsidDel="00A97CB7" w:rsidRDefault="00E82EE6">
      <w:pPr>
        <w:pStyle w:val="TOC2"/>
        <w:rPr>
          <w:del w:id="289" w:author="Smullen, Lizz" w:date="2016-02-10T16:03:00Z"/>
          <w:rFonts w:eastAsiaTheme="minorEastAsia" w:cstheme="minorBidi"/>
          <w:sz w:val="22"/>
          <w:szCs w:val="22"/>
        </w:rPr>
      </w:pPr>
      <w:del w:id="290" w:author="Smullen, Lizz" w:date="2016-02-10T16:03:00Z">
        <w:r w:rsidRPr="00A97CB7" w:rsidDel="00A97CB7">
          <w:rPr>
            <w:rPrChange w:id="291" w:author="Smullen, Lizz" w:date="2016-02-10T16:03:00Z">
              <w:rPr>
                <w:rStyle w:val="Hyperlink"/>
              </w:rPr>
            </w:rPrChange>
          </w:rPr>
          <w:delText>A.1</w:delText>
        </w:r>
        <w:r w:rsidDel="00A97CB7">
          <w:rPr>
            <w:rFonts w:eastAsiaTheme="minorEastAsia" w:cstheme="minorBidi"/>
            <w:sz w:val="22"/>
            <w:szCs w:val="22"/>
          </w:rPr>
          <w:tab/>
        </w:r>
        <w:r w:rsidRPr="00A97CB7" w:rsidDel="00A97CB7">
          <w:rPr>
            <w:rPrChange w:id="292" w:author="Smullen, Lizz" w:date="2016-02-10T16:03:00Z">
              <w:rPr>
                <w:rStyle w:val="Hyperlink"/>
              </w:rPr>
            </w:rPrChange>
          </w:rPr>
          <w:delText>[A] System “Not Installed” State</w:delText>
        </w:r>
        <w:r w:rsidDel="00A97CB7">
          <w:rPr>
            <w:webHidden/>
          </w:rPr>
          <w:tab/>
        </w:r>
        <w:r w:rsidR="00805FE1" w:rsidDel="00A97CB7">
          <w:rPr>
            <w:webHidden/>
          </w:rPr>
          <w:delText>A-1</w:delText>
        </w:r>
      </w:del>
    </w:p>
    <w:p w14:paraId="3C663D04" w14:textId="77777777" w:rsidR="00E82EE6" w:rsidDel="00A97CB7" w:rsidRDefault="00E82EE6">
      <w:pPr>
        <w:pStyle w:val="TOC2"/>
        <w:rPr>
          <w:del w:id="293" w:author="Smullen, Lizz" w:date="2016-02-10T16:03:00Z"/>
          <w:rFonts w:eastAsiaTheme="minorEastAsia" w:cstheme="minorBidi"/>
          <w:sz w:val="22"/>
          <w:szCs w:val="22"/>
        </w:rPr>
      </w:pPr>
      <w:del w:id="294" w:author="Smullen, Lizz" w:date="2016-02-10T16:03:00Z">
        <w:r w:rsidRPr="00A97CB7" w:rsidDel="00A97CB7">
          <w:rPr>
            <w:rPrChange w:id="295" w:author="Smullen, Lizz" w:date="2016-02-10T16:03:00Z">
              <w:rPr>
                <w:rStyle w:val="Hyperlink"/>
              </w:rPr>
            </w:rPrChange>
          </w:rPr>
          <w:delText>A.2</w:delText>
        </w:r>
        <w:r w:rsidDel="00A97CB7">
          <w:rPr>
            <w:rFonts w:eastAsiaTheme="minorEastAsia" w:cstheme="minorBidi"/>
            <w:sz w:val="22"/>
            <w:szCs w:val="22"/>
          </w:rPr>
          <w:tab/>
        </w:r>
        <w:r w:rsidRPr="00A97CB7" w:rsidDel="00A97CB7">
          <w:rPr>
            <w:rPrChange w:id="296" w:author="Smullen, Lizz" w:date="2016-02-10T16:03:00Z">
              <w:rPr>
                <w:rStyle w:val="Hyperlink"/>
              </w:rPr>
            </w:rPrChange>
          </w:rPr>
          <w:delText>[A] System “Installed” State</w:delText>
        </w:r>
        <w:r w:rsidDel="00A97CB7">
          <w:rPr>
            <w:webHidden/>
          </w:rPr>
          <w:tab/>
        </w:r>
        <w:r w:rsidR="00805FE1" w:rsidDel="00A97CB7">
          <w:rPr>
            <w:webHidden/>
          </w:rPr>
          <w:delText>A-2</w:delText>
        </w:r>
      </w:del>
    </w:p>
    <w:p w14:paraId="393F8ECE" w14:textId="77777777" w:rsidR="00E82EE6" w:rsidDel="00A97CB7" w:rsidRDefault="00E82EE6">
      <w:pPr>
        <w:pStyle w:val="TOC2"/>
        <w:rPr>
          <w:del w:id="297" w:author="Smullen, Lizz" w:date="2016-02-10T16:03:00Z"/>
          <w:rFonts w:eastAsiaTheme="minorEastAsia" w:cstheme="minorBidi"/>
          <w:sz w:val="22"/>
          <w:szCs w:val="22"/>
        </w:rPr>
      </w:pPr>
      <w:del w:id="298" w:author="Smullen, Lizz" w:date="2016-02-10T16:03:00Z">
        <w:r w:rsidRPr="00A97CB7" w:rsidDel="00A97CB7">
          <w:rPr>
            <w:rPrChange w:id="299" w:author="Smullen, Lizz" w:date="2016-02-10T16:03:00Z">
              <w:rPr>
                <w:rStyle w:val="Hyperlink"/>
              </w:rPr>
            </w:rPrChange>
          </w:rPr>
          <w:delText>A.3</w:delText>
        </w:r>
        <w:r w:rsidDel="00A97CB7">
          <w:rPr>
            <w:rFonts w:eastAsiaTheme="minorEastAsia" w:cstheme="minorBidi"/>
            <w:sz w:val="22"/>
            <w:szCs w:val="22"/>
          </w:rPr>
          <w:tab/>
        </w:r>
        <w:r w:rsidRPr="00A97CB7" w:rsidDel="00A97CB7">
          <w:rPr>
            <w:rPrChange w:id="300" w:author="Smullen, Lizz" w:date="2016-02-10T16:03:00Z">
              <w:rPr>
                <w:rStyle w:val="Hyperlink"/>
              </w:rPr>
            </w:rPrChange>
          </w:rPr>
          <w:delText>[A] Web-based System Check Numeric LED Codes</w:delText>
        </w:r>
        <w:r w:rsidDel="00A97CB7">
          <w:rPr>
            <w:webHidden/>
          </w:rPr>
          <w:tab/>
        </w:r>
        <w:r w:rsidR="00805FE1" w:rsidDel="00A97CB7">
          <w:rPr>
            <w:webHidden/>
          </w:rPr>
          <w:delText>A-3</w:delText>
        </w:r>
      </w:del>
    </w:p>
    <w:p w14:paraId="56565232" w14:textId="77777777" w:rsidR="00E82EE6" w:rsidDel="00A97CB7" w:rsidRDefault="00E82EE6">
      <w:pPr>
        <w:pStyle w:val="TOC1"/>
        <w:tabs>
          <w:tab w:val="left" w:pos="1627"/>
        </w:tabs>
        <w:rPr>
          <w:del w:id="301" w:author="Smullen, Lizz" w:date="2016-02-10T16:03:00Z"/>
          <w:rFonts w:eastAsiaTheme="minorEastAsia" w:cstheme="minorBidi"/>
          <w:noProof/>
          <w:sz w:val="22"/>
          <w:szCs w:val="22"/>
        </w:rPr>
      </w:pPr>
      <w:del w:id="302" w:author="Smullen, Lizz" w:date="2016-02-10T16:03:00Z">
        <w:r w:rsidRPr="00A97CB7" w:rsidDel="00A97CB7">
          <w:rPr>
            <w:rPrChange w:id="303" w:author="Smullen, Lizz" w:date="2016-02-10T16:03:00Z">
              <w:rPr>
                <w:rStyle w:val="Hyperlink"/>
                <w:noProof/>
              </w:rPr>
            </w:rPrChange>
          </w:rPr>
          <w:delText>Appendix B</w:delText>
        </w:r>
        <w:r w:rsidDel="00A97CB7">
          <w:rPr>
            <w:rFonts w:eastAsiaTheme="minorEastAsia" w:cstheme="minorBidi"/>
            <w:noProof/>
            <w:sz w:val="22"/>
            <w:szCs w:val="22"/>
          </w:rPr>
          <w:tab/>
        </w:r>
        <w:r w:rsidRPr="00A97CB7" w:rsidDel="00A97CB7">
          <w:rPr>
            <w:rPrChange w:id="304" w:author="Smullen, Lizz" w:date="2016-02-10T16:03:00Z">
              <w:rPr>
                <w:rStyle w:val="Hyperlink"/>
                <w:noProof/>
              </w:rPr>
            </w:rPrChange>
          </w:rPr>
          <w:delText>[A] Computer Configuration</w:delText>
        </w:r>
        <w:r w:rsidDel="00A97CB7">
          <w:rPr>
            <w:noProof/>
            <w:webHidden/>
          </w:rPr>
          <w:tab/>
        </w:r>
        <w:r w:rsidR="00805FE1" w:rsidDel="00A97CB7">
          <w:rPr>
            <w:noProof/>
            <w:webHidden/>
          </w:rPr>
          <w:delText>B-1</w:delText>
        </w:r>
      </w:del>
    </w:p>
    <w:p w14:paraId="489C2E71" w14:textId="77777777" w:rsidR="00E82EE6" w:rsidDel="00A97CB7" w:rsidRDefault="00E82EE6">
      <w:pPr>
        <w:pStyle w:val="TOC2"/>
        <w:rPr>
          <w:del w:id="305" w:author="Smullen, Lizz" w:date="2016-02-10T16:03:00Z"/>
          <w:rFonts w:eastAsiaTheme="minorEastAsia" w:cstheme="minorBidi"/>
          <w:sz w:val="22"/>
          <w:szCs w:val="22"/>
        </w:rPr>
      </w:pPr>
      <w:del w:id="306" w:author="Smullen, Lizz" w:date="2016-02-10T16:03:00Z">
        <w:r w:rsidRPr="00A97CB7" w:rsidDel="00A97CB7">
          <w:rPr>
            <w:rPrChange w:id="307" w:author="Smullen, Lizz" w:date="2016-02-10T16:03:00Z">
              <w:rPr>
                <w:rStyle w:val="Hyperlink"/>
              </w:rPr>
            </w:rPrChange>
          </w:rPr>
          <w:delText>B.1</w:delText>
        </w:r>
        <w:r w:rsidDel="00A97CB7">
          <w:rPr>
            <w:rFonts w:eastAsiaTheme="minorEastAsia" w:cstheme="minorBidi"/>
            <w:sz w:val="22"/>
            <w:szCs w:val="22"/>
          </w:rPr>
          <w:tab/>
        </w:r>
        <w:r w:rsidRPr="00A97CB7" w:rsidDel="00A97CB7">
          <w:rPr>
            <w:rPrChange w:id="308" w:author="Smullen, Lizz" w:date="2016-02-10T16:03:00Z">
              <w:rPr>
                <w:rStyle w:val="Hyperlink"/>
              </w:rPr>
            </w:rPrChange>
          </w:rPr>
          <w:delText>[A] Objective</w:delText>
        </w:r>
        <w:r w:rsidDel="00A97CB7">
          <w:rPr>
            <w:webHidden/>
          </w:rPr>
          <w:tab/>
        </w:r>
        <w:r w:rsidR="00805FE1" w:rsidDel="00A97CB7">
          <w:rPr>
            <w:webHidden/>
          </w:rPr>
          <w:delText>B-1</w:delText>
        </w:r>
      </w:del>
    </w:p>
    <w:p w14:paraId="2AAE7C92" w14:textId="77777777" w:rsidR="00E82EE6" w:rsidDel="00A97CB7" w:rsidRDefault="00E82EE6">
      <w:pPr>
        <w:pStyle w:val="TOC2"/>
        <w:rPr>
          <w:del w:id="309" w:author="Smullen, Lizz" w:date="2016-02-10T16:03:00Z"/>
          <w:rFonts w:eastAsiaTheme="minorEastAsia" w:cstheme="minorBidi"/>
          <w:sz w:val="22"/>
          <w:szCs w:val="22"/>
        </w:rPr>
      </w:pPr>
      <w:del w:id="310" w:author="Smullen, Lizz" w:date="2016-02-10T16:03:00Z">
        <w:r w:rsidRPr="00A97CB7" w:rsidDel="00A97CB7">
          <w:rPr>
            <w:rPrChange w:id="311" w:author="Smullen, Lizz" w:date="2016-02-10T16:03:00Z">
              <w:rPr>
                <w:rStyle w:val="Hyperlink"/>
              </w:rPr>
            </w:rPrChange>
          </w:rPr>
          <w:delText>B.2</w:delText>
        </w:r>
        <w:r w:rsidDel="00A97CB7">
          <w:rPr>
            <w:rFonts w:eastAsiaTheme="minorEastAsia" w:cstheme="minorBidi"/>
            <w:sz w:val="22"/>
            <w:szCs w:val="22"/>
          </w:rPr>
          <w:tab/>
        </w:r>
        <w:r w:rsidRPr="00A97CB7" w:rsidDel="00A97CB7">
          <w:rPr>
            <w:rPrChange w:id="312" w:author="Smullen, Lizz" w:date="2016-02-10T16:03:00Z">
              <w:rPr>
                <w:rStyle w:val="Hyperlink"/>
              </w:rPr>
            </w:rPrChange>
          </w:rPr>
          <w:delText>[A] Configure the Maintenance Computer</w:delText>
        </w:r>
        <w:r w:rsidDel="00A97CB7">
          <w:rPr>
            <w:webHidden/>
          </w:rPr>
          <w:tab/>
        </w:r>
        <w:r w:rsidR="00805FE1" w:rsidDel="00A97CB7">
          <w:rPr>
            <w:webHidden/>
          </w:rPr>
          <w:delText>B-1</w:delText>
        </w:r>
      </w:del>
    </w:p>
    <w:p w14:paraId="02EDA683" w14:textId="77777777" w:rsidR="00E82EE6" w:rsidDel="00A97CB7" w:rsidRDefault="00E82EE6">
      <w:pPr>
        <w:pStyle w:val="TOC2"/>
        <w:rPr>
          <w:del w:id="313" w:author="Smullen, Lizz" w:date="2016-02-10T16:03:00Z"/>
          <w:rFonts w:eastAsiaTheme="minorEastAsia" w:cstheme="minorBidi"/>
          <w:sz w:val="22"/>
          <w:szCs w:val="22"/>
        </w:rPr>
      </w:pPr>
      <w:del w:id="314" w:author="Smullen, Lizz" w:date="2016-02-10T16:03:00Z">
        <w:r w:rsidRPr="00A97CB7" w:rsidDel="00A97CB7">
          <w:rPr>
            <w:rPrChange w:id="315" w:author="Smullen, Lizz" w:date="2016-02-10T16:03:00Z">
              <w:rPr>
                <w:rStyle w:val="Hyperlink"/>
              </w:rPr>
            </w:rPrChange>
          </w:rPr>
          <w:delText>B.3</w:delText>
        </w:r>
        <w:r w:rsidDel="00A97CB7">
          <w:rPr>
            <w:rFonts w:eastAsiaTheme="minorEastAsia" w:cstheme="minorBidi"/>
            <w:sz w:val="22"/>
            <w:szCs w:val="22"/>
          </w:rPr>
          <w:tab/>
        </w:r>
        <w:r w:rsidRPr="00A97CB7" w:rsidDel="00A97CB7">
          <w:rPr>
            <w:rPrChange w:id="316" w:author="Smullen, Lizz" w:date="2016-02-10T16:03:00Z">
              <w:rPr>
                <w:rStyle w:val="Hyperlink"/>
              </w:rPr>
            </w:rPrChange>
          </w:rPr>
          <w:delText>C1 Dornier 228 HR133 Installation Wiring Diagram</w:delText>
        </w:r>
        <w:r w:rsidDel="00A97CB7">
          <w:rPr>
            <w:webHidden/>
          </w:rPr>
          <w:tab/>
        </w:r>
        <w:r w:rsidR="00805FE1" w:rsidDel="00A97CB7">
          <w:rPr>
            <w:webHidden/>
          </w:rPr>
          <w:delText>B-1</w:delText>
        </w:r>
      </w:del>
    </w:p>
    <w:p w14:paraId="2D05A0DE" w14:textId="77777777" w:rsidR="0024598B" w:rsidRDefault="00F32E3B">
      <w:pPr>
        <w:pStyle w:val="TOC1"/>
        <w:rPr>
          <w:ins w:id="317" w:author="Smullen, Lizz" w:date="2016-02-10T22:04:00Z"/>
          <w:rFonts w:eastAsiaTheme="minorEastAsia" w:cstheme="minorBidi"/>
          <w:noProof/>
          <w:sz w:val="22"/>
          <w:szCs w:val="22"/>
        </w:rPr>
      </w:pPr>
      <w:del w:id="318" w:author="Smullen, Lizz" w:date="2016-02-10T22:04:00Z">
        <w:r w:rsidRPr="00D07F57" w:rsidDel="0024598B">
          <w:rPr>
            <w:caps/>
          </w:rPr>
          <w:fldChar w:fldCharType="end"/>
        </w:r>
      </w:del>
      <w:ins w:id="319" w:author="Smullen, Lizz" w:date="2016-02-10T22:04:00Z">
        <w:r w:rsidR="0024598B">
          <w:rPr>
            <w:b/>
            <w:caps/>
          </w:rPr>
          <w:fldChar w:fldCharType="begin"/>
        </w:r>
        <w:r w:rsidR="0024598B">
          <w:rPr>
            <w:b/>
            <w:caps/>
          </w:rPr>
          <w:instrText xml:space="preserve"> TOC \o "2-3" \h \z \t "Heading 1,1,Heading 7,1,Heading 8,2,Heading 9,3,Preface 1,1" </w:instrText>
        </w:r>
      </w:ins>
      <w:r w:rsidR="0024598B">
        <w:rPr>
          <w:b/>
          <w:caps/>
        </w:rPr>
        <w:fldChar w:fldCharType="separate"/>
      </w:r>
      <w:ins w:id="320" w:author="Smullen, Lizz" w:date="2016-02-10T22:04:00Z">
        <w:r w:rsidR="0024598B" w:rsidRPr="00D1610D">
          <w:rPr>
            <w:rStyle w:val="Hyperlink"/>
            <w:noProof/>
          </w:rPr>
          <w:fldChar w:fldCharType="begin"/>
        </w:r>
        <w:r w:rsidR="0024598B" w:rsidRPr="00D1610D">
          <w:rPr>
            <w:rStyle w:val="Hyperlink"/>
            <w:noProof/>
          </w:rPr>
          <w:instrText xml:space="preserve"> </w:instrText>
        </w:r>
        <w:r w:rsidR="0024598B">
          <w:rPr>
            <w:noProof/>
          </w:rPr>
          <w:instrText>HYPERLINK \l "_Toc442905207"</w:instrText>
        </w:r>
        <w:r w:rsidR="0024598B" w:rsidRPr="00D1610D">
          <w:rPr>
            <w:rStyle w:val="Hyperlink"/>
            <w:noProof/>
          </w:rPr>
          <w:instrText xml:space="preserve"> </w:instrText>
        </w:r>
        <w:r w:rsidR="0024598B" w:rsidRPr="00D1610D">
          <w:rPr>
            <w:rStyle w:val="Hyperlink"/>
            <w:noProof/>
          </w:rPr>
          <w:fldChar w:fldCharType="separate"/>
        </w:r>
        <w:r w:rsidR="0024598B" w:rsidRPr="00D1610D">
          <w:rPr>
            <w:rStyle w:val="Hyperlink"/>
            <w:noProof/>
          </w:rPr>
          <w:t>[A] Revision History</w:t>
        </w:r>
        <w:r w:rsidR="0024598B">
          <w:rPr>
            <w:noProof/>
            <w:webHidden/>
          </w:rPr>
          <w:tab/>
        </w:r>
        <w:r w:rsidR="0024598B">
          <w:rPr>
            <w:noProof/>
            <w:webHidden/>
          </w:rPr>
          <w:fldChar w:fldCharType="begin"/>
        </w:r>
        <w:r w:rsidR="0024598B">
          <w:rPr>
            <w:noProof/>
            <w:webHidden/>
          </w:rPr>
          <w:instrText xml:space="preserve"> PAGEREF _Toc442905207 \h </w:instrText>
        </w:r>
      </w:ins>
      <w:r w:rsidR="0024598B">
        <w:rPr>
          <w:noProof/>
          <w:webHidden/>
        </w:rPr>
      </w:r>
      <w:r w:rsidR="0024598B">
        <w:rPr>
          <w:noProof/>
          <w:webHidden/>
        </w:rPr>
        <w:fldChar w:fldCharType="separate"/>
      </w:r>
      <w:ins w:id="321" w:author="Smullen, Lizz" w:date="2016-02-11T09:16:00Z">
        <w:r w:rsidR="0088531C">
          <w:rPr>
            <w:noProof/>
            <w:webHidden/>
          </w:rPr>
          <w:t>ii</w:t>
        </w:r>
      </w:ins>
      <w:ins w:id="322" w:author="Smullen, Lizz" w:date="2016-02-10T22:04:00Z">
        <w:r w:rsidR="0024598B">
          <w:rPr>
            <w:noProof/>
            <w:webHidden/>
          </w:rPr>
          <w:fldChar w:fldCharType="end"/>
        </w:r>
        <w:r w:rsidR="0024598B" w:rsidRPr="00D1610D">
          <w:rPr>
            <w:rStyle w:val="Hyperlink"/>
            <w:noProof/>
          </w:rPr>
          <w:fldChar w:fldCharType="end"/>
        </w:r>
      </w:ins>
    </w:p>
    <w:p w14:paraId="4BF94036" w14:textId="77777777" w:rsidR="0024598B" w:rsidRDefault="0024598B">
      <w:pPr>
        <w:pStyle w:val="TOC1"/>
        <w:rPr>
          <w:ins w:id="323" w:author="Smullen, Lizz" w:date="2016-02-10T22:04:00Z"/>
          <w:rFonts w:eastAsiaTheme="minorEastAsia" w:cstheme="minorBidi"/>
          <w:noProof/>
          <w:sz w:val="22"/>
          <w:szCs w:val="22"/>
        </w:rPr>
      </w:pPr>
      <w:ins w:id="324"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"_Toc442905208"</w:instrText>
        </w:r>
        <w:r w:rsidRPr="00D1610D">
          <w:rPr>
            <w:rStyle w:val="Hyperlink"/>
            <w:noProof/>
          </w:rPr>
          <w:instrText xml:space="preserve"> </w:instrText>
        </w:r>
        <w:r w:rsidRPr="00D1610D">
          <w:rPr>
            <w:rStyle w:val="Hyperlink"/>
            <w:noProof/>
          </w:rPr>
          <w:fldChar w:fldCharType="separate"/>
        </w:r>
        <w:r w:rsidRPr="00D1610D">
          <w:rPr>
            <w:rStyle w:val="Hyperlink"/>
            <w:noProof/>
          </w:rPr>
          <w:t>1</w:t>
        </w:r>
        <w:r>
          <w:rPr>
            <w:rFonts w:eastAsiaTheme="minorEastAsia" w:cstheme="minorBidi"/>
            <w:noProof/>
            <w:sz w:val="22"/>
            <w:szCs w:val="22"/>
          </w:rPr>
          <w:tab/>
        </w:r>
        <w:r w:rsidRPr="00D1610D">
          <w:rPr>
            <w:rStyle w:val="Hyperlink"/>
            <w:noProof/>
          </w:rPr>
          <w:t>[A] Introduction</w:t>
        </w:r>
        <w:r>
          <w:rPr>
            <w:noProof/>
            <w:webHidden/>
          </w:rPr>
          <w:tab/>
        </w:r>
        <w:r>
          <w:rPr>
            <w:noProof/>
            <w:webHidden/>
          </w:rPr>
          <w:fldChar w:fldCharType="begin"/>
        </w:r>
        <w:r>
          <w:rPr>
            <w:noProof/>
            <w:webHidden/>
          </w:rPr>
          <w:instrText xml:space="preserve"> PAGEREF _Toc442905208 \h </w:instrText>
        </w:r>
      </w:ins>
      <w:r>
        <w:rPr>
          <w:noProof/>
          <w:webHidden/>
        </w:rPr>
      </w:r>
      <w:r>
        <w:rPr>
          <w:noProof/>
          <w:webHidden/>
        </w:rPr>
        <w:fldChar w:fldCharType="separate"/>
      </w:r>
      <w:ins w:id="325" w:author="Smullen, Lizz" w:date="2016-02-11T09:16:00Z">
        <w:r w:rsidR="0088531C">
          <w:rPr>
            <w:noProof/>
            <w:webHidden/>
          </w:rPr>
          <w:t>1-1</w:t>
        </w:r>
      </w:ins>
      <w:ins w:id="326" w:author="Smullen, Lizz" w:date="2016-02-10T22:04:00Z">
        <w:r>
          <w:rPr>
            <w:noProof/>
            <w:webHidden/>
          </w:rPr>
          <w:fldChar w:fldCharType="end"/>
        </w:r>
        <w:r w:rsidRPr="00D1610D">
          <w:rPr>
            <w:rStyle w:val="Hyperlink"/>
            <w:noProof/>
          </w:rPr>
          <w:fldChar w:fldCharType="end"/>
        </w:r>
      </w:ins>
    </w:p>
    <w:p w14:paraId="3421301C" w14:textId="77777777" w:rsidR="0024598B" w:rsidRDefault="0024598B">
      <w:pPr>
        <w:pStyle w:val="TOC2"/>
        <w:rPr>
          <w:ins w:id="327" w:author="Smullen, Lizz" w:date="2016-02-10T22:04:00Z"/>
          <w:rFonts w:eastAsiaTheme="minorEastAsia" w:cstheme="minorBidi"/>
          <w:sz w:val="22"/>
          <w:szCs w:val="22"/>
        </w:rPr>
      </w:pPr>
      <w:ins w:id="328" w:author="Smullen, Lizz" w:date="2016-02-10T22:04:00Z">
        <w:r w:rsidRPr="00D1610D">
          <w:rPr>
            <w:rStyle w:val="Hyperlink"/>
          </w:rPr>
          <w:fldChar w:fldCharType="begin"/>
        </w:r>
        <w:r w:rsidRPr="00D1610D">
          <w:rPr>
            <w:rStyle w:val="Hyperlink"/>
          </w:rPr>
          <w:instrText xml:space="preserve"> </w:instrText>
        </w:r>
        <w:r>
          <w:instrText>HYPERLINK \l "_Toc442905209"</w:instrText>
        </w:r>
        <w:r w:rsidRPr="00D1610D">
          <w:rPr>
            <w:rStyle w:val="Hyperlink"/>
          </w:rPr>
          <w:instrText xml:space="preserve"> </w:instrText>
        </w:r>
        <w:r w:rsidRPr="00D1610D">
          <w:rPr>
            <w:rStyle w:val="Hyperlink"/>
          </w:rPr>
          <w:fldChar w:fldCharType="separate"/>
        </w:r>
        <w:r w:rsidRPr="00D1610D">
          <w:rPr>
            <w:rStyle w:val="Hyperlink"/>
          </w:rPr>
          <w:t>1.1</w:t>
        </w:r>
        <w:r>
          <w:rPr>
            <w:rFonts w:eastAsiaTheme="minorEastAsia" w:cstheme="minorBidi"/>
            <w:sz w:val="22"/>
            <w:szCs w:val="22"/>
          </w:rPr>
          <w:tab/>
        </w:r>
        <w:r w:rsidRPr="00D1610D">
          <w:rPr>
            <w:rStyle w:val="Hyperlink"/>
          </w:rPr>
          <w:t>[B] Purpose</w:t>
        </w:r>
        <w:r>
          <w:rPr>
            <w:webHidden/>
          </w:rPr>
          <w:tab/>
        </w:r>
        <w:r>
          <w:rPr>
            <w:webHidden/>
          </w:rPr>
          <w:fldChar w:fldCharType="begin"/>
        </w:r>
        <w:r>
          <w:rPr>
            <w:webHidden/>
          </w:rPr>
          <w:instrText xml:space="preserve"> PAGEREF _Toc442905209 \h </w:instrText>
        </w:r>
      </w:ins>
      <w:r>
        <w:rPr>
          <w:webHidden/>
        </w:rPr>
      </w:r>
      <w:r>
        <w:rPr>
          <w:webHidden/>
        </w:rPr>
        <w:fldChar w:fldCharType="separate"/>
      </w:r>
      <w:ins w:id="329" w:author="Smullen, Lizz" w:date="2016-02-11T09:16:00Z">
        <w:r w:rsidR="0088531C">
          <w:rPr>
            <w:webHidden/>
          </w:rPr>
          <w:t>1-1</w:t>
        </w:r>
      </w:ins>
      <w:ins w:id="330" w:author="Smullen, Lizz" w:date="2016-02-10T22:04:00Z">
        <w:r>
          <w:rPr>
            <w:webHidden/>
          </w:rPr>
          <w:fldChar w:fldCharType="end"/>
        </w:r>
        <w:r w:rsidRPr="00D1610D">
          <w:rPr>
            <w:rStyle w:val="Hyperlink"/>
          </w:rPr>
          <w:fldChar w:fldCharType="end"/>
        </w:r>
      </w:ins>
    </w:p>
    <w:p w14:paraId="783F6980" w14:textId="77777777" w:rsidR="0024598B" w:rsidRDefault="0024598B">
      <w:pPr>
        <w:pStyle w:val="TOC2"/>
        <w:rPr>
          <w:ins w:id="331" w:author="Smullen, Lizz" w:date="2016-02-10T22:04:00Z"/>
          <w:rFonts w:eastAsiaTheme="minorEastAsia" w:cstheme="minorBidi"/>
          <w:sz w:val="22"/>
          <w:szCs w:val="22"/>
        </w:rPr>
      </w:pPr>
      <w:ins w:id="332" w:author="Smullen, Lizz" w:date="2016-02-10T22:04:00Z">
        <w:r w:rsidRPr="00D1610D">
          <w:rPr>
            <w:rStyle w:val="Hyperlink"/>
          </w:rPr>
          <w:fldChar w:fldCharType="begin"/>
        </w:r>
        <w:r w:rsidRPr="00D1610D">
          <w:rPr>
            <w:rStyle w:val="Hyperlink"/>
          </w:rPr>
          <w:instrText xml:space="preserve"> </w:instrText>
        </w:r>
        <w:r>
          <w:instrText>HYPERLINK \l "_Toc442905213"</w:instrText>
        </w:r>
        <w:r w:rsidRPr="00D1610D">
          <w:rPr>
            <w:rStyle w:val="Hyperlink"/>
          </w:rPr>
          <w:instrText xml:space="preserve"> </w:instrText>
        </w:r>
        <w:r w:rsidRPr="00D1610D">
          <w:rPr>
            <w:rStyle w:val="Hyperlink"/>
          </w:rPr>
          <w:fldChar w:fldCharType="separate"/>
        </w:r>
        <w:r w:rsidRPr="00D1610D">
          <w:rPr>
            <w:rStyle w:val="Hyperlink"/>
          </w:rPr>
          <w:t>1.2</w:t>
        </w:r>
        <w:r>
          <w:rPr>
            <w:rFonts w:eastAsiaTheme="minorEastAsia" w:cstheme="minorBidi"/>
            <w:sz w:val="22"/>
            <w:szCs w:val="22"/>
          </w:rPr>
          <w:tab/>
        </w:r>
        <w:r w:rsidRPr="00D1610D">
          <w:rPr>
            <w:rStyle w:val="Hyperlink"/>
          </w:rPr>
          <w:t>[B] Scope</w:t>
        </w:r>
        <w:r>
          <w:rPr>
            <w:webHidden/>
          </w:rPr>
          <w:tab/>
        </w:r>
        <w:r>
          <w:rPr>
            <w:webHidden/>
          </w:rPr>
          <w:fldChar w:fldCharType="begin"/>
        </w:r>
        <w:r>
          <w:rPr>
            <w:webHidden/>
          </w:rPr>
          <w:instrText xml:space="preserve"> PAGEREF _Toc442905213 \h </w:instrText>
        </w:r>
      </w:ins>
      <w:r>
        <w:rPr>
          <w:webHidden/>
        </w:rPr>
      </w:r>
      <w:r>
        <w:rPr>
          <w:webHidden/>
        </w:rPr>
        <w:fldChar w:fldCharType="separate"/>
      </w:r>
      <w:ins w:id="333" w:author="Smullen, Lizz" w:date="2016-02-11T09:16:00Z">
        <w:r w:rsidR="0088531C">
          <w:rPr>
            <w:webHidden/>
          </w:rPr>
          <w:t>1-1</w:t>
        </w:r>
      </w:ins>
      <w:ins w:id="334" w:author="Smullen, Lizz" w:date="2016-02-10T22:04:00Z">
        <w:r>
          <w:rPr>
            <w:webHidden/>
          </w:rPr>
          <w:fldChar w:fldCharType="end"/>
        </w:r>
        <w:r w:rsidRPr="00D1610D">
          <w:rPr>
            <w:rStyle w:val="Hyperlink"/>
          </w:rPr>
          <w:fldChar w:fldCharType="end"/>
        </w:r>
      </w:ins>
    </w:p>
    <w:p w14:paraId="33BF50B5" w14:textId="77777777" w:rsidR="0024598B" w:rsidRDefault="0024598B">
      <w:pPr>
        <w:pStyle w:val="TOC2"/>
        <w:rPr>
          <w:ins w:id="335" w:author="Smullen, Lizz" w:date="2016-02-10T22:04:00Z"/>
          <w:rFonts w:eastAsiaTheme="minorEastAsia" w:cstheme="minorBidi"/>
          <w:sz w:val="22"/>
          <w:szCs w:val="22"/>
        </w:rPr>
      </w:pPr>
      <w:ins w:id="336" w:author="Smullen, Lizz" w:date="2016-02-10T22:04:00Z">
        <w:r w:rsidRPr="00D1610D">
          <w:rPr>
            <w:rStyle w:val="Hyperlink"/>
          </w:rPr>
          <w:fldChar w:fldCharType="begin"/>
        </w:r>
        <w:r w:rsidRPr="00D1610D">
          <w:rPr>
            <w:rStyle w:val="Hyperlink"/>
          </w:rPr>
          <w:instrText xml:space="preserve"> </w:instrText>
        </w:r>
        <w:r>
          <w:instrText>HYPERLINK \l "_Toc442905220"</w:instrText>
        </w:r>
        <w:r w:rsidRPr="00D1610D">
          <w:rPr>
            <w:rStyle w:val="Hyperlink"/>
          </w:rPr>
          <w:instrText xml:space="preserve"> </w:instrText>
        </w:r>
        <w:r w:rsidRPr="00D1610D">
          <w:rPr>
            <w:rStyle w:val="Hyperlink"/>
          </w:rPr>
          <w:fldChar w:fldCharType="separate"/>
        </w:r>
        <w:r w:rsidRPr="00D1610D">
          <w:rPr>
            <w:rStyle w:val="Hyperlink"/>
          </w:rPr>
          <w:t>1.3</w:t>
        </w:r>
        <w:r>
          <w:rPr>
            <w:rFonts w:eastAsiaTheme="minorEastAsia" w:cstheme="minorBidi"/>
            <w:sz w:val="22"/>
            <w:szCs w:val="22"/>
          </w:rPr>
          <w:tab/>
        </w:r>
        <w:r w:rsidRPr="00D1610D">
          <w:rPr>
            <w:rStyle w:val="Hyperlink"/>
          </w:rPr>
          <w:t>[B] Audience</w:t>
        </w:r>
        <w:r>
          <w:rPr>
            <w:webHidden/>
          </w:rPr>
          <w:tab/>
        </w:r>
        <w:r>
          <w:rPr>
            <w:webHidden/>
          </w:rPr>
          <w:fldChar w:fldCharType="begin"/>
        </w:r>
        <w:r>
          <w:rPr>
            <w:webHidden/>
          </w:rPr>
          <w:instrText xml:space="preserve"> PAGEREF _Toc442905220 \h </w:instrText>
        </w:r>
      </w:ins>
      <w:r>
        <w:rPr>
          <w:webHidden/>
        </w:rPr>
      </w:r>
      <w:r>
        <w:rPr>
          <w:webHidden/>
        </w:rPr>
        <w:fldChar w:fldCharType="separate"/>
      </w:r>
      <w:ins w:id="337" w:author="Smullen, Lizz" w:date="2016-02-11T09:16:00Z">
        <w:r w:rsidR="0088531C">
          <w:rPr>
            <w:webHidden/>
          </w:rPr>
          <w:t>1-1</w:t>
        </w:r>
      </w:ins>
      <w:ins w:id="338" w:author="Smullen, Lizz" w:date="2016-02-10T22:04:00Z">
        <w:r>
          <w:rPr>
            <w:webHidden/>
          </w:rPr>
          <w:fldChar w:fldCharType="end"/>
        </w:r>
        <w:r w:rsidRPr="00D1610D">
          <w:rPr>
            <w:rStyle w:val="Hyperlink"/>
          </w:rPr>
          <w:fldChar w:fldCharType="end"/>
        </w:r>
      </w:ins>
    </w:p>
    <w:p w14:paraId="4D87F74F" w14:textId="77777777" w:rsidR="0024598B" w:rsidRDefault="0024598B">
      <w:pPr>
        <w:pStyle w:val="TOC2"/>
        <w:rPr>
          <w:ins w:id="339" w:author="Smullen, Lizz" w:date="2016-02-10T22:04:00Z"/>
          <w:rFonts w:eastAsiaTheme="minorEastAsia" w:cstheme="minorBidi"/>
          <w:sz w:val="22"/>
          <w:szCs w:val="22"/>
        </w:rPr>
      </w:pPr>
      <w:ins w:id="340" w:author="Smullen, Lizz" w:date="2016-02-10T22:04:00Z">
        <w:r w:rsidRPr="00D1610D">
          <w:rPr>
            <w:rStyle w:val="Hyperlink"/>
          </w:rPr>
          <w:fldChar w:fldCharType="begin"/>
        </w:r>
        <w:r w:rsidRPr="00D1610D">
          <w:rPr>
            <w:rStyle w:val="Hyperlink"/>
          </w:rPr>
          <w:instrText xml:space="preserve"> </w:instrText>
        </w:r>
        <w:r>
          <w:instrText>HYPERLINK \l "_Toc442905221"</w:instrText>
        </w:r>
        <w:r w:rsidRPr="00D1610D">
          <w:rPr>
            <w:rStyle w:val="Hyperlink"/>
          </w:rPr>
          <w:instrText xml:space="preserve"> </w:instrText>
        </w:r>
        <w:r w:rsidRPr="00D1610D">
          <w:rPr>
            <w:rStyle w:val="Hyperlink"/>
          </w:rPr>
          <w:fldChar w:fldCharType="separate"/>
        </w:r>
        <w:r w:rsidRPr="00D1610D">
          <w:rPr>
            <w:rStyle w:val="Hyperlink"/>
          </w:rPr>
          <w:t>1.4</w:t>
        </w:r>
        <w:r>
          <w:rPr>
            <w:rFonts w:eastAsiaTheme="minorEastAsia" w:cstheme="minorBidi"/>
            <w:sz w:val="22"/>
            <w:szCs w:val="22"/>
          </w:rPr>
          <w:tab/>
        </w:r>
        <w:r w:rsidRPr="00D1610D">
          <w:rPr>
            <w:rStyle w:val="Hyperlink"/>
          </w:rPr>
          <w:t>[B] Reference Documentation</w:t>
        </w:r>
        <w:r>
          <w:rPr>
            <w:webHidden/>
          </w:rPr>
          <w:tab/>
        </w:r>
        <w:r>
          <w:rPr>
            <w:webHidden/>
          </w:rPr>
          <w:fldChar w:fldCharType="begin"/>
        </w:r>
        <w:r>
          <w:rPr>
            <w:webHidden/>
          </w:rPr>
          <w:instrText xml:space="preserve"> PAGEREF _Toc442905221 \h </w:instrText>
        </w:r>
      </w:ins>
      <w:r>
        <w:rPr>
          <w:webHidden/>
        </w:rPr>
      </w:r>
      <w:r>
        <w:rPr>
          <w:webHidden/>
        </w:rPr>
        <w:fldChar w:fldCharType="separate"/>
      </w:r>
      <w:ins w:id="341" w:author="Smullen, Lizz" w:date="2016-02-11T09:16:00Z">
        <w:r w:rsidR="0088531C">
          <w:rPr>
            <w:webHidden/>
          </w:rPr>
          <w:t>1-1</w:t>
        </w:r>
      </w:ins>
      <w:ins w:id="342" w:author="Smullen, Lizz" w:date="2016-02-10T22:04:00Z">
        <w:r>
          <w:rPr>
            <w:webHidden/>
          </w:rPr>
          <w:fldChar w:fldCharType="end"/>
        </w:r>
        <w:r w:rsidRPr="00D1610D">
          <w:rPr>
            <w:rStyle w:val="Hyperlink"/>
          </w:rPr>
          <w:fldChar w:fldCharType="end"/>
        </w:r>
      </w:ins>
    </w:p>
    <w:p w14:paraId="74277D71" w14:textId="77777777" w:rsidR="0024598B" w:rsidRDefault="0024598B">
      <w:pPr>
        <w:pStyle w:val="TOC2"/>
        <w:rPr>
          <w:ins w:id="343" w:author="Smullen, Lizz" w:date="2016-02-10T22:04:00Z"/>
          <w:rFonts w:eastAsiaTheme="minorEastAsia" w:cstheme="minorBidi"/>
          <w:sz w:val="22"/>
          <w:szCs w:val="22"/>
        </w:rPr>
      </w:pPr>
      <w:ins w:id="344" w:author="Smullen, Lizz" w:date="2016-02-10T22:04:00Z">
        <w:r w:rsidRPr="00D1610D">
          <w:rPr>
            <w:rStyle w:val="Hyperlink"/>
          </w:rPr>
          <w:fldChar w:fldCharType="begin"/>
        </w:r>
        <w:r w:rsidRPr="00D1610D">
          <w:rPr>
            <w:rStyle w:val="Hyperlink"/>
          </w:rPr>
          <w:instrText xml:space="preserve"> </w:instrText>
        </w:r>
        <w:r>
          <w:instrText>HYPERLINK \l "_Toc442905224"</w:instrText>
        </w:r>
        <w:r w:rsidRPr="00D1610D">
          <w:rPr>
            <w:rStyle w:val="Hyperlink"/>
          </w:rPr>
          <w:instrText xml:space="preserve"> </w:instrText>
        </w:r>
        <w:r w:rsidRPr="00D1610D">
          <w:rPr>
            <w:rStyle w:val="Hyperlink"/>
          </w:rPr>
          <w:fldChar w:fldCharType="separate"/>
        </w:r>
        <w:r w:rsidRPr="00D1610D">
          <w:rPr>
            <w:rStyle w:val="Hyperlink"/>
          </w:rPr>
          <w:t>1.5</w:t>
        </w:r>
        <w:r>
          <w:rPr>
            <w:rFonts w:eastAsiaTheme="minorEastAsia" w:cstheme="minorBidi"/>
            <w:sz w:val="22"/>
            <w:szCs w:val="22"/>
          </w:rPr>
          <w:tab/>
        </w:r>
        <w:r w:rsidRPr="00D1610D">
          <w:rPr>
            <w:rStyle w:val="Hyperlink"/>
          </w:rPr>
          <w:t>Third-Party Reference Documentation</w:t>
        </w:r>
        <w:r>
          <w:rPr>
            <w:webHidden/>
          </w:rPr>
          <w:tab/>
        </w:r>
        <w:r>
          <w:rPr>
            <w:webHidden/>
          </w:rPr>
          <w:fldChar w:fldCharType="begin"/>
        </w:r>
        <w:r>
          <w:rPr>
            <w:webHidden/>
          </w:rPr>
          <w:instrText xml:space="preserve"> PAGEREF _Toc442905224 \h </w:instrText>
        </w:r>
      </w:ins>
      <w:r>
        <w:rPr>
          <w:webHidden/>
        </w:rPr>
      </w:r>
      <w:r>
        <w:rPr>
          <w:webHidden/>
        </w:rPr>
        <w:fldChar w:fldCharType="separate"/>
      </w:r>
      <w:ins w:id="345" w:author="Smullen, Lizz" w:date="2016-02-11T09:16:00Z">
        <w:r w:rsidR="0088531C">
          <w:rPr>
            <w:webHidden/>
          </w:rPr>
          <w:t>1-1</w:t>
        </w:r>
      </w:ins>
      <w:ins w:id="346" w:author="Smullen, Lizz" w:date="2016-02-10T22:04:00Z">
        <w:r>
          <w:rPr>
            <w:webHidden/>
          </w:rPr>
          <w:fldChar w:fldCharType="end"/>
        </w:r>
        <w:r w:rsidRPr="00D1610D">
          <w:rPr>
            <w:rStyle w:val="Hyperlink"/>
          </w:rPr>
          <w:fldChar w:fldCharType="end"/>
        </w:r>
      </w:ins>
    </w:p>
    <w:p w14:paraId="2A045FE6" w14:textId="77777777" w:rsidR="0024598B" w:rsidRDefault="0024598B">
      <w:pPr>
        <w:pStyle w:val="TOC2"/>
        <w:rPr>
          <w:ins w:id="347" w:author="Smullen, Lizz" w:date="2016-02-10T22:04:00Z"/>
          <w:rFonts w:eastAsiaTheme="minorEastAsia" w:cstheme="minorBidi"/>
          <w:sz w:val="22"/>
          <w:szCs w:val="22"/>
        </w:rPr>
      </w:pPr>
      <w:ins w:id="348" w:author="Smullen, Lizz" w:date="2016-02-10T22:04:00Z">
        <w:r w:rsidRPr="00D1610D">
          <w:rPr>
            <w:rStyle w:val="Hyperlink"/>
          </w:rPr>
          <w:fldChar w:fldCharType="begin"/>
        </w:r>
        <w:r w:rsidRPr="00D1610D">
          <w:rPr>
            <w:rStyle w:val="Hyperlink"/>
          </w:rPr>
          <w:instrText xml:space="preserve"> </w:instrText>
        </w:r>
        <w:r>
          <w:instrText>HYPERLINK \l "_Toc442905225"</w:instrText>
        </w:r>
        <w:r w:rsidRPr="00D1610D">
          <w:rPr>
            <w:rStyle w:val="Hyperlink"/>
          </w:rPr>
          <w:instrText xml:space="preserve"> </w:instrText>
        </w:r>
        <w:r w:rsidRPr="00D1610D">
          <w:rPr>
            <w:rStyle w:val="Hyperlink"/>
          </w:rPr>
          <w:fldChar w:fldCharType="separate"/>
        </w:r>
        <w:r w:rsidRPr="00D1610D">
          <w:rPr>
            <w:rStyle w:val="Hyperlink"/>
          </w:rPr>
          <w:t>1.6</w:t>
        </w:r>
        <w:r>
          <w:rPr>
            <w:rFonts w:eastAsiaTheme="minorEastAsia" w:cstheme="minorBidi"/>
            <w:sz w:val="22"/>
            <w:szCs w:val="22"/>
          </w:rPr>
          <w:tab/>
        </w:r>
        <w:r w:rsidRPr="00D1610D">
          <w:rPr>
            <w:rStyle w:val="Hyperlink"/>
          </w:rPr>
          <w:t>[B] Symbols and Style Conventions</w:t>
        </w:r>
        <w:r>
          <w:rPr>
            <w:webHidden/>
          </w:rPr>
          <w:tab/>
        </w:r>
        <w:r>
          <w:rPr>
            <w:webHidden/>
          </w:rPr>
          <w:fldChar w:fldCharType="begin"/>
        </w:r>
        <w:r>
          <w:rPr>
            <w:webHidden/>
          </w:rPr>
          <w:instrText xml:space="preserve"> PAGEREF _Toc442905225 \h </w:instrText>
        </w:r>
      </w:ins>
      <w:r>
        <w:rPr>
          <w:webHidden/>
        </w:rPr>
      </w:r>
      <w:r>
        <w:rPr>
          <w:webHidden/>
        </w:rPr>
        <w:fldChar w:fldCharType="separate"/>
      </w:r>
      <w:ins w:id="349" w:author="Smullen, Lizz" w:date="2016-02-11T09:16:00Z">
        <w:r w:rsidR="0088531C">
          <w:rPr>
            <w:webHidden/>
          </w:rPr>
          <w:t>1-2</w:t>
        </w:r>
      </w:ins>
      <w:ins w:id="350" w:author="Smullen, Lizz" w:date="2016-02-10T22:04:00Z">
        <w:r>
          <w:rPr>
            <w:webHidden/>
          </w:rPr>
          <w:fldChar w:fldCharType="end"/>
        </w:r>
        <w:r w:rsidRPr="00D1610D">
          <w:rPr>
            <w:rStyle w:val="Hyperlink"/>
          </w:rPr>
          <w:fldChar w:fldCharType="end"/>
        </w:r>
      </w:ins>
    </w:p>
    <w:p w14:paraId="04DFBA2C" w14:textId="77777777" w:rsidR="0024598B" w:rsidRDefault="0024598B">
      <w:pPr>
        <w:pStyle w:val="TOC2"/>
        <w:rPr>
          <w:ins w:id="351" w:author="Smullen, Lizz" w:date="2016-02-10T22:04:00Z"/>
          <w:rFonts w:eastAsiaTheme="minorEastAsia" w:cstheme="minorBidi"/>
          <w:sz w:val="22"/>
          <w:szCs w:val="22"/>
        </w:rPr>
      </w:pPr>
      <w:ins w:id="352" w:author="Smullen, Lizz" w:date="2016-02-10T22:04:00Z">
        <w:r w:rsidRPr="00D1610D">
          <w:rPr>
            <w:rStyle w:val="Hyperlink"/>
          </w:rPr>
          <w:fldChar w:fldCharType="begin"/>
        </w:r>
        <w:r w:rsidRPr="00D1610D">
          <w:rPr>
            <w:rStyle w:val="Hyperlink"/>
          </w:rPr>
          <w:instrText xml:space="preserve"> </w:instrText>
        </w:r>
        <w:r>
          <w:instrText>HYPERLINK \l "_Toc442905226"</w:instrText>
        </w:r>
        <w:r w:rsidRPr="00D1610D">
          <w:rPr>
            <w:rStyle w:val="Hyperlink"/>
          </w:rPr>
          <w:instrText xml:space="preserve"> </w:instrText>
        </w:r>
        <w:r w:rsidRPr="00D1610D">
          <w:rPr>
            <w:rStyle w:val="Hyperlink"/>
          </w:rPr>
          <w:fldChar w:fldCharType="separate"/>
        </w:r>
        <w:r w:rsidRPr="00D1610D">
          <w:rPr>
            <w:rStyle w:val="Hyperlink"/>
          </w:rPr>
          <w:t>1.7</w:t>
        </w:r>
        <w:r>
          <w:rPr>
            <w:rFonts w:eastAsiaTheme="minorEastAsia" w:cstheme="minorBidi"/>
            <w:sz w:val="22"/>
            <w:szCs w:val="22"/>
          </w:rPr>
          <w:tab/>
        </w:r>
        <w:r w:rsidRPr="00D1610D">
          <w:rPr>
            <w:rStyle w:val="Hyperlink"/>
          </w:rPr>
          <w:t>[A] Acronym and Term Definitions</w:t>
        </w:r>
        <w:r>
          <w:rPr>
            <w:webHidden/>
          </w:rPr>
          <w:tab/>
        </w:r>
        <w:r>
          <w:rPr>
            <w:webHidden/>
          </w:rPr>
          <w:fldChar w:fldCharType="begin"/>
        </w:r>
        <w:r>
          <w:rPr>
            <w:webHidden/>
          </w:rPr>
          <w:instrText xml:space="preserve"> PAGEREF _Toc442905226 \h </w:instrText>
        </w:r>
      </w:ins>
      <w:r>
        <w:rPr>
          <w:webHidden/>
        </w:rPr>
      </w:r>
      <w:r>
        <w:rPr>
          <w:webHidden/>
        </w:rPr>
        <w:fldChar w:fldCharType="separate"/>
      </w:r>
      <w:ins w:id="353" w:author="Smullen, Lizz" w:date="2016-02-11T09:16:00Z">
        <w:r w:rsidR="0088531C">
          <w:rPr>
            <w:webHidden/>
          </w:rPr>
          <w:t>1-2</w:t>
        </w:r>
      </w:ins>
      <w:ins w:id="354" w:author="Smullen, Lizz" w:date="2016-02-10T22:04:00Z">
        <w:r>
          <w:rPr>
            <w:webHidden/>
          </w:rPr>
          <w:fldChar w:fldCharType="end"/>
        </w:r>
        <w:r w:rsidRPr="00D1610D">
          <w:rPr>
            <w:rStyle w:val="Hyperlink"/>
          </w:rPr>
          <w:fldChar w:fldCharType="end"/>
        </w:r>
      </w:ins>
    </w:p>
    <w:p w14:paraId="15F5E5A1" w14:textId="77777777" w:rsidR="0024598B" w:rsidRDefault="0024598B">
      <w:pPr>
        <w:pStyle w:val="TOC1"/>
        <w:rPr>
          <w:ins w:id="355" w:author="Smullen, Lizz" w:date="2016-02-10T22:04:00Z"/>
          <w:rFonts w:eastAsiaTheme="minorEastAsia" w:cstheme="minorBidi"/>
          <w:noProof/>
          <w:sz w:val="22"/>
          <w:szCs w:val="22"/>
        </w:rPr>
      </w:pPr>
      <w:ins w:id="356"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"_Toc442905227"</w:instrText>
        </w:r>
        <w:r w:rsidRPr="00D1610D">
          <w:rPr>
            <w:rStyle w:val="Hyperlink"/>
            <w:noProof/>
          </w:rPr>
          <w:instrText xml:space="preserve"> </w:instrText>
        </w:r>
        <w:r w:rsidRPr="00D1610D">
          <w:rPr>
            <w:rStyle w:val="Hyperlink"/>
            <w:noProof/>
          </w:rPr>
          <w:fldChar w:fldCharType="separate"/>
        </w:r>
        <w:r w:rsidRPr="00D1610D">
          <w:rPr>
            <w:rStyle w:val="Hyperlink"/>
            <w:noProof/>
          </w:rPr>
          <w:t>2</w:t>
        </w:r>
        <w:r>
          <w:rPr>
            <w:rFonts w:eastAsiaTheme="minorEastAsia" w:cstheme="minorBidi"/>
            <w:noProof/>
            <w:sz w:val="22"/>
            <w:szCs w:val="22"/>
          </w:rPr>
          <w:tab/>
        </w:r>
        <w:r w:rsidRPr="00D1610D">
          <w:rPr>
            <w:rStyle w:val="Hyperlink"/>
            <w:noProof/>
          </w:rPr>
          <w:t>[B] KU-Band System Overview</w:t>
        </w:r>
        <w:r>
          <w:rPr>
            <w:noProof/>
            <w:webHidden/>
          </w:rPr>
          <w:tab/>
        </w:r>
        <w:r>
          <w:rPr>
            <w:noProof/>
            <w:webHidden/>
          </w:rPr>
          <w:fldChar w:fldCharType="begin"/>
        </w:r>
        <w:r>
          <w:rPr>
            <w:noProof/>
            <w:webHidden/>
          </w:rPr>
          <w:instrText xml:space="preserve"> PAGEREF _Toc442905227 \h </w:instrText>
        </w:r>
      </w:ins>
      <w:r>
        <w:rPr>
          <w:noProof/>
          <w:webHidden/>
        </w:rPr>
      </w:r>
      <w:r>
        <w:rPr>
          <w:noProof/>
          <w:webHidden/>
        </w:rPr>
        <w:fldChar w:fldCharType="separate"/>
      </w:r>
      <w:ins w:id="357" w:author="Smullen, Lizz" w:date="2016-02-11T09:16:00Z">
        <w:r w:rsidR="0088531C">
          <w:rPr>
            <w:noProof/>
            <w:webHidden/>
          </w:rPr>
          <w:t>2-4</w:t>
        </w:r>
      </w:ins>
      <w:ins w:id="358" w:author="Smullen, Lizz" w:date="2016-02-10T22:04:00Z">
        <w:r>
          <w:rPr>
            <w:noProof/>
            <w:webHidden/>
          </w:rPr>
          <w:fldChar w:fldCharType="end"/>
        </w:r>
        <w:r w:rsidRPr="00D1610D">
          <w:rPr>
            <w:rStyle w:val="Hyperlink"/>
            <w:noProof/>
          </w:rPr>
          <w:fldChar w:fldCharType="end"/>
        </w:r>
      </w:ins>
    </w:p>
    <w:p w14:paraId="15771B72" w14:textId="77777777" w:rsidR="0024598B" w:rsidRDefault="0024598B">
      <w:pPr>
        <w:pStyle w:val="TOC1"/>
        <w:rPr>
          <w:ins w:id="359" w:author="Smullen, Lizz" w:date="2016-02-10T22:04:00Z"/>
          <w:rFonts w:eastAsiaTheme="minorEastAsia" w:cstheme="minorBidi"/>
          <w:noProof/>
          <w:sz w:val="22"/>
          <w:szCs w:val="22"/>
        </w:rPr>
      </w:pPr>
      <w:ins w:id="360"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"_Toc442905228"</w:instrText>
        </w:r>
        <w:r w:rsidRPr="00D1610D">
          <w:rPr>
            <w:rStyle w:val="Hyperlink"/>
            <w:noProof/>
          </w:rPr>
          <w:instrText xml:space="preserve"> </w:instrText>
        </w:r>
        <w:r w:rsidRPr="00D1610D">
          <w:rPr>
            <w:rStyle w:val="Hyperlink"/>
            <w:noProof/>
          </w:rPr>
          <w:fldChar w:fldCharType="separate"/>
        </w:r>
        <w:r w:rsidRPr="00D1610D">
          <w:rPr>
            <w:rStyle w:val="Hyperlink"/>
            <w:noProof/>
          </w:rPr>
          <w:t>3</w:t>
        </w:r>
        <w:r>
          <w:rPr>
            <w:rFonts w:eastAsiaTheme="minorEastAsia" w:cstheme="minorBidi"/>
            <w:noProof/>
            <w:sz w:val="22"/>
            <w:szCs w:val="22"/>
          </w:rPr>
          <w:tab/>
        </w:r>
        <w:r w:rsidRPr="00D1610D">
          <w:rPr>
            <w:rStyle w:val="Hyperlink"/>
            <w:noProof/>
          </w:rPr>
          <w:t>[B] SATCOM System Line Replaceable Units</w:t>
        </w:r>
        <w:r>
          <w:rPr>
            <w:noProof/>
            <w:webHidden/>
          </w:rPr>
          <w:tab/>
        </w:r>
        <w:r>
          <w:rPr>
            <w:noProof/>
            <w:webHidden/>
          </w:rPr>
          <w:fldChar w:fldCharType="begin"/>
        </w:r>
        <w:r>
          <w:rPr>
            <w:noProof/>
            <w:webHidden/>
          </w:rPr>
          <w:instrText xml:space="preserve"> PAGEREF _Toc442905228 \h </w:instrText>
        </w:r>
      </w:ins>
      <w:r>
        <w:rPr>
          <w:noProof/>
          <w:webHidden/>
        </w:rPr>
      </w:r>
      <w:r>
        <w:rPr>
          <w:noProof/>
          <w:webHidden/>
        </w:rPr>
        <w:fldChar w:fldCharType="separate"/>
      </w:r>
      <w:ins w:id="361" w:author="Smullen, Lizz" w:date="2016-02-11T09:16:00Z">
        <w:r w:rsidR="0088531C">
          <w:rPr>
            <w:noProof/>
            <w:webHidden/>
          </w:rPr>
          <w:t>3-1</w:t>
        </w:r>
      </w:ins>
      <w:ins w:id="362" w:author="Smullen, Lizz" w:date="2016-02-10T22:04:00Z">
        <w:r>
          <w:rPr>
            <w:noProof/>
            <w:webHidden/>
          </w:rPr>
          <w:fldChar w:fldCharType="end"/>
        </w:r>
        <w:r w:rsidRPr="00D1610D">
          <w:rPr>
            <w:rStyle w:val="Hyperlink"/>
            <w:noProof/>
          </w:rPr>
          <w:fldChar w:fldCharType="end"/>
        </w:r>
      </w:ins>
    </w:p>
    <w:p w14:paraId="1564A29C" w14:textId="77777777" w:rsidR="0024598B" w:rsidRDefault="0024598B">
      <w:pPr>
        <w:pStyle w:val="TOC2"/>
        <w:rPr>
          <w:ins w:id="363" w:author="Smullen, Lizz" w:date="2016-02-10T22:04:00Z"/>
          <w:rFonts w:eastAsiaTheme="minorEastAsia" w:cstheme="minorBidi"/>
          <w:sz w:val="22"/>
          <w:szCs w:val="22"/>
        </w:rPr>
      </w:pPr>
      <w:ins w:id="364" w:author="Smullen, Lizz" w:date="2016-02-10T22:04:00Z">
        <w:r w:rsidRPr="00D1610D">
          <w:rPr>
            <w:rStyle w:val="Hyperlink"/>
          </w:rPr>
          <w:fldChar w:fldCharType="begin"/>
        </w:r>
        <w:r w:rsidRPr="00D1610D">
          <w:rPr>
            <w:rStyle w:val="Hyperlink"/>
          </w:rPr>
          <w:instrText xml:space="preserve"> </w:instrText>
        </w:r>
        <w:r>
          <w:instrText>HYPERLINK \l "_Toc442905229"</w:instrText>
        </w:r>
        <w:r w:rsidRPr="00D1610D">
          <w:rPr>
            <w:rStyle w:val="Hyperlink"/>
          </w:rPr>
          <w:instrText xml:space="preserve"> </w:instrText>
        </w:r>
        <w:r w:rsidRPr="00D1610D">
          <w:rPr>
            <w:rStyle w:val="Hyperlink"/>
          </w:rPr>
          <w:fldChar w:fldCharType="separate"/>
        </w:r>
        <w:r w:rsidRPr="00D1610D">
          <w:rPr>
            <w:rStyle w:val="Hyperlink"/>
          </w:rPr>
          <w:t>3.1</w:t>
        </w:r>
        <w:r>
          <w:rPr>
            <w:rFonts w:eastAsiaTheme="minorEastAsia" w:cstheme="minorBidi"/>
            <w:sz w:val="22"/>
            <w:szCs w:val="22"/>
          </w:rPr>
          <w:tab/>
        </w:r>
        <w:r w:rsidRPr="00D1610D">
          <w:rPr>
            <w:rStyle w:val="Hyperlink"/>
          </w:rPr>
          <w:t>[B] Gimbaled Antenna Unit (GAU) 10950</w:t>
        </w:r>
        <w:r>
          <w:rPr>
            <w:webHidden/>
          </w:rPr>
          <w:tab/>
        </w:r>
        <w:r>
          <w:rPr>
            <w:webHidden/>
          </w:rPr>
          <w:fldChar w:fldCharType="begin"/>
        </w:r>
        <w:r>
          <w:rPr>
            <w:webHidden/>
          </w:rPr>
          <w:instrText xml:space="preserve"> PAGEREF _Toc442905229 \h </w:instrText>
        </w:r>
      </w:ins>
      <w:r>
        <w:rPr>
          <w:webHidden/>
        </w:rPr>
      </w:r>
      <w:r>
        <w:rPr>
          <w:webHidden/>
        </w:rPr>
        <w:fldChar w:fldCharType="separate"/>
      </w:r>
      <w:ins w:id="365" w:author="Smullen, Lizz" w:date="2016-02-11T09:16:00Z">
        <w:r w:rsidR="0088531C">
          <w:rPr>
            <w:webHidden/>
          </w:rPr>
          <w:t>3-1</w:t>
        </w:r>
      </w:ins>
      <w:ins w:id="366" w:author="Smullen, Lizz" w:date="2016-02-10T22:04:00Z">
        <w:r>
          <w:rPr>
            <w:webHidden/>
          </w:rPr>
          <w:fldChar w:fldCharType="end"/>
        </w:r>
        <w:r w:rsidRPr="00D1610D">
          <w:rPr>
            <w:rStyle w:val="Hyperlink"/>
          </w:rPr>
          <w:fldChar w:fldCharType="end"/>
        </w:r>
      </w:ins>
    </w:p>
    <w:p w14:paraId="50BEE501" w14:textId="77777777" w:rsidR="0024598B" w:rsidRDefault="0024598B">
      <w:pPr>
        <w:pStyle w:val="TOC2"/>
        <w:rPr>
          <w:ins w:id="367" w:author="Smullen, Lizz" w:date="2016-02-10T22:04:00Z"/>
          <w:rFonts w:eastAsiaTheme="minorEastAsia" w:cstheme="minorBidi"/>
          <w:sz w:val="22"/>
          <w:szCs w:val="22"/>
        </w:rPr>
      </w:pPr>
      <w:ins w:id="368" w:author="Smullen, Lizz" w:date="2016-02-10T22:04:00Z">
        <w:r w:rsidRPr="00D1610D">
          <w:rPr>
            <w:rStyle w:val="Hyperlink"/>
          </w:rPr>
          <w:fldChar w:fldCharType="begin"/>
        </w:r>
        <w:r w:rsidRPr="00D1610D">
          <w:rPr>
            <w:rStyle w:val="Hyperlink"/>
          </w:rPr>
          <w:instrText xml:space="preserve"> </w:instrText>
        </w:r>
        <w:r>
          <w:instrText>HYPERLINK \l "_Toc442905230"</w:instrText>
        </w:r>
        <w:r w:rsidRPr="00D1610D">
          <w:rPr>
            <w:rStyle w:val="Hyperlink"/>
          </w:rPr>
          <w:instrText xml:space="preserve"> </w:instrText>
        </w:r>
        <w:r w:rsidRPr="00D1610D">
          <w:rPr>
            <w:rStyle w:val="Hyperlink"/>
          </w:rPr>
          <w:fldChar w:fldCharType="separate"/>
        </w:r>
        <w:r w:rsidRPr="00D1610D">
          <w:rPr>
            <w:rStyle w:val="Hyperlink"/>
          </w:rPr>
          <w:t>3.2</w:t>
        </w:r>
        <w:r>
          <w:rPr>
            <w:rFonts w:eastAsiaTheme="minorEastAsia" w:cstheme="minorBidi"/>
            <w:sz w:val="22"/>
            <w:szCs w:val="22"/>
          </w:rPr>
          <w:tab/>
        </w:r>
        <w:r w:rsidRPr="00D1610D">
          <w:rPr>
            <w:rStyle w:val="Hyperlink"/>
          </w:rPr>
          <w:t>[B] Antenna Control with Modem Unit (ACMU) 10951</w:t>
        </w:r>
        <w:r>
          <w:rPr>
            <w:webHidden/>
          </w:rPr>
          <w:tab/>
        </w:r>
        <w:r>
          <w:rPr>
            <w:webHidden/>
          </w:rPr>
          <w:fldChar w:fldCharType="begin"/>
        </w:r>
        <w:r>
          <w:rPr>
            <w:webHidden/>
          </w:rPr>
          <w:instrText xml:space="preserve"> PAGEREF _Toc442905230 \h </w:instrText>
        </w:r>
      </w:ins>
      <w:r>
        <w:rPr>
          <w:webHidden/>
        </w:rPr>
      </w:r>
      <w:r>
        <w:rPr>
          <w:webHidden/>
        </w:rPr>
        <w:fldChar w:fldCharType="separate"/>
      </w:r>
      <w:ins w:id="369" w:author="Smullen, Lizz" w:date="2016-02-11T09:16:00Z">
        <w:r w:rsidR="0088531C">
          <w:rPr>
            <w:webHidden/>
          </w:rPr>
          <w:t>3-1</w:t>
        </w:r>
      </w:ins>
      <w:ins w:id="370" w:author="Smullen, Lizz" w:date="2016-02-10T22:04:00Z">
        <w:r>
          <w:rPr>
            <w:webHidden/>
          </w:rPr>
          <w:fldChar w:fldCharType="end"/>
        </w:r>
        <w:r w:rsidRPr="00D1610D">
          <w:rPr>
            <w:rStyle w:val="Hyperlink"/>
          </w:rPr>
          <w:fldChar w:fldCharType="end"/>
        </w:r>
      </w:ins>
    </w:p>
    <w:p w14:paraId="46644941" w14:textId="77777777" w:rsidR="0024598B" w:rsidRDefault="0024598B">
      <w:pPr>
        <w:pStyle w:val="TOC2"/>
        <w:rPr>
          <w:ins w:id="371" w:author="Smullen, Lizz" w:date="2016-02-10T22:04:00Z"/>
          <w:rFonts w:eastAsiaTheme="minorEastAsia" w:cstheme="minorBidi"/>
          <w:sz w:val="22"/>
          <w:szCs w:val="22"/>
        </w:rPr>
      </w:pPr>
      <w:ins w:id="372" w:author="Smullen, Lizz" w:date="2016-02-10T22:04:00Z">
        <w:r w:rsidRPr="00D1610D">
          <w:rPr>
            <w:rStyle w:val="Hyperlink"/>
          </w:rPr>
          <w:fldChar w:fldCharType="begin"/>
        </w:r>
        <w:r w:rsidRPr="00D1610D">
          <w:rPr>
            <w:rStyle w:val="Hyperlink"/>
          </w:rPr>
          <w:instrText xml:space="preserve"> </w:instrText>
        </w:r>
        <w:r>
          <w:instrText>HYPERLINK \l "_Toc442905232"</w:instrText>
        </w:r>
        <w:r w:rsidRPr="00D1610D">
          <w:rPr>
            <w:rStyle w:val="Hyperlink"/>
          </w:rPr>
          <w:instrText xml:space="preserve"> </w:instrText>
        </w:r>
        <w:r w:rsidRPr="00D1610D">
          <w:rPr>
            <w:rStyle w:val="Hyperlink"/>
          </w:rPr>
          <w:fldChar w:fldCharType="separate"/>
        </w:r>
        <w:r w:rsidRPr="00D1610D">
          <w:rPr>
            <w:rStyle w:val="Hyperlink"/>
          </w:rPr>
          <w:t>3.3</w:t>
        </w:r>
        <w:r>
          <w:rPr>
            <w:rFonts w:eastAsiaTheme="minorEastAsia" w:cstheme="minorBidi"/>
            <w:sz w:val="22"/>
            <w:szCs w:val="22"/>
          </w:rPr>
          <w:tab/>
        </w:r>
        <w:r w:rsidRPr="00D1610D">
          <w:rPr>
            <w:rStyle w:val="Hyperlink"/>
          </w:rPr>
          <w:t>[B] High Power Transceiver (HPT) 10951</w:t>
        </w:r>
        <w:r>
          <w:rPr>
            <w:webHidden/>
          </w:rPr>
          <w:tab/>
        </w:r>
        <w:r>
          <w:rPr>
            <w:webHidden/>
          </w:rPr>
          <w:fldChar w:fldCharType="begin"/>
        </w:r>
        <w:r>
          <w:rPr>
            <w:webHidden/>
          </w:rPr>
          <w:instrText xml:space="preserve"> PAGEREF _Toc442905232 \h </w:instrText>
        </w:r>
      </w:ins>
      <w:r>
        <w:rPr>
          <w:webHidden/>
        </w:rPr>
      </w:r>
      <w:r>
        <w:rPr>
          <w:webHidden/>
        </w:rPr>
        <w:fldChar w:fldCharType="separate"/>
      </w:r>
      <w:ins w:id="373" w:author="Smullen, Lizz" w:date="2016-02-11T09:16:00Z">
        <w:r w:rsidR="0088531C">
          <w:rPr>
            <w:webHidden/>
          </w:rPr>
          <w:t>3-2</w:t>
        </w:r>
      </w:ins>
      <w:ins w:id="374" w:author="Smullen, Lizz" w:date="2016-02-10T22:04:00Z">
        <w:r>
          <w:rPr>
            <w:webHidden/>
          </w:rPr>
          <w:fldChar w:fldCharType="end"/>
        </w:r>
        <w:r w:rsidRPr="00D1610D">
          <w:rPr>
            <w:rStyle w:val="Hyperlink"/>
          </w:rPr>
          <w:fldChar w:fldCharType="end"/>
        </w:r>
      </w:ins>
    </w:p>
    <w:p w14:paraId="105B200D" w14:textId="77777777" w:rsidR="0024598B" w:rsidRDefault="0024598B">
      <w:pPr>
        <w:pStyle w:val="TOC2"/>
        <w:rPr>
          <w:ins w:id="375" w:author="Smullen, Lizz" w:date="2016-02-10T22:04:00Z"/>
          <w:rFonts w:eastAsiaTheme="minorEastAsia" w:cstheme="minorBidi"/>
          <w:sz w:val="22"/>
          <w:szCs w:val="22"/>
        </w:rPr>
      </w:pPr>
      <w:ins w:id="376" w:author="Smullen, Lizz" w:date="2016-02-10T22:04:00Z">
        <w:r w:rsidRPr="00D1610D">
          <w:rPr>
            <w:rStyle w:val="Hyperlink"/>
          </w:rPr>
          <w:fldChar w:fldCharType="begin"/>
        </w:r>
        <w:r w:rsidRPr="00D1610D">
          <w:rPr>
            <w:rStyle w:val="Hyperlink"/>
          </w:rPr>
          <w:instrText xml:space="preserve"> </w:instrText>
        </w:r>
        <w:r>
          <w:instrText>HYPERLINK \l "_Toc442905234"</w:instrText>
        </w:r>
        <w:r w:rsidRPr="00D1610D">
          <w:rPr>
            <w:rStyle w:val="Hyperlink"/>
          </w:rPr>
          <w:instrText xml:space="preserve"> </w:instrText>
        </w:r>
        <w:r w:rsidRPr="00D1610D">
          <w:rPr>
            <w:rStyle w:val="Hyperlink"/>
          </w:rPr>
          <w:fldChar w:fldCharType="separate"/>
        </w:r>
        <w:r w:rsidRPr="00D1610D">
          <w:rPr>
            <w:rStyle w:val="Hyperlink"/>
          </w:rPr>
          <w:t>3.4</w:t>
        </w:r>
        <w:r>
          <w:rPr>
            <w:rFonts w:eastAsiaTheme="minorEastAsia" w:cstheme="minorBidi"/>
            <w:sz w:val="22"/>
            <w:szCs w:val="22"/>
          </w:rPr>
          <w:tab/>
        </w:r>
        <w:r w:rsidRPr="00D1610D">
          <w:rPr>
            <w:rStyle w:val="Hyperlink"/>
          </w:rPr>
          <w:t>[B] Static Inverter 15997 — HR133 Installations Only</w:t>
        </w:r>
        <w:r>
          <w:rPr>
            <w:webHidden/>
          </w:rPr>
          <w:tab/>
        </w:r>
        <w:r>
          <w:rPr>
            <w:webHidden/>
          </w:rPr>
          <w:fldChar w:fldCharType="begin"/>
        </w:r>
        <w:r>
          <w:rPr>
            <w:webHidden/>
          </w:rPr>
          <w:instrText xml:space="preserve"> PAGEREF _Toc442905234 \h </w:instrText>
        </w:r>
      </w:ins>
      <w:r>
        <w:rPr>
          <w:webHidden/>
        </w:rPr>
      </w:r>
      <w:r>
        <w:rPr>
          <w:webHidden/>
        </w:rPr>
        <w:fldChar w:fldCharType="separate"/>
      </w:r>
      <w:ins w:id="377" w:author="Smullen, Lizz" w:date="2016-02-11T09:16:00Z">
        <w:r w:rsidR="0088531C">
          <w:rPr>
            <w:webHidden/>
          </w:rPr>
          <w:t>3-2</w:t>
        </w:r>
      </w:ins>
      <w:ins w:id="378" w:author="Smullen, Lizz" w:date="2016-02-10T22:04:00Z">
        <w:r>
          <w:rPr>
            <w:webHidden/>
          </w:rPr>
          <w:fldChar w:fldCharType="end"/>
        </w:r>
        <w:r w:rsidRPr="00D1610D">
          <w:rPr>
            <w:rStyle w:val="Hyperlink"/>
          </w:rPr>
          <w:fldChar w:fldCharType="end"/>
        </w:r>
      </w:ins>
    </w:p>
    <w:p w14:paraId="12E9599C" w14:textId="77777777" w:rsidR="0024598B" w:rsidRDefault="0024598B">
      <w:pPr>
        <w:pStyle w:val="TOC2"/>
        <w:rPr>
          <w:ins w:id="379" w:author="Smullen, Lizz" w:date="2016-02-10T22:04:00Z"/>
          <w:rFonts w:eastAsiaTheme="minorEastAsia" w:cstheme="minorBidi"/>
          <w:sz w:val="22"/>
          <w:szCs w:val="22"/>
        </w:rPr>
      </w:pPr>
      <w:ins w:id="380" w:author="Smullen, Lizz" w:date="2016-02-10T22:04:00Z">
        <w:r w:rsidRPr="00D1610D">
          <w:rPr>
            <w:rStyle w:val="Hyperlink"/>
          </w:rPr>
          <w:fldChar w:fldCharType="begin"/>
        </w:r>
        <w:r w:rsidRPr="00D1610D">
          <w:rPr>
            <w:rStyle w:val="Hyperlink"/>
          </w:rPr>
          <w:instrText xml:space="preserve"> </w:instrText>
        </w:r>
        <w:r>
          <w:instrText>HYPERLINK \l "_Toc442905235"</w:instrText>
        </w:r>
        <w:r w:rsidRPr="00D1610D">
          <w:rPr>
            <w:rStyle w:val="Hyperlink"/>
          </w:rPr>
          <w:instrText xml:space="preserve"> </w:instrText>
        </w:r>
        <w:r w:rsidRPr="00D1610D">
          <w:rPr>
            <w:rStyle w:val="Hyperlink"/>
          </w:rPr>
          <w:fldChar w:fldCharType="separate"/>
        </w:r>
        <w:r w:rsidRPr="00D1610D">
          <w:rPr>
            <w:rStyle w:val="Hyperlink"/>
          </w:rPr>
          <w:t>3.5</w:t>
        </w:r>
        <w:r>
          <w:rPr>
            <w:rFonts w:eastAsiaTheme="minorEastAsia" w:cstheme="minorBidi"/>
            <w:sz w:val="22"/>
            <w:szCs w:val="22"/>
          </w:rPr>
          <w:tab/>
        </w:r>
        <w:r w:rsidRPr="00D1610D">
          <w:rPr>
            <w:rStyle w:val="Hyperlink"/>
          </w:rPr>
          <w:t xml:space="preserve">[B] Inertial Navigation System — </w:t>
        </w:r>
        <w:r w:rsidRPr="00D1610D">
          <w:rPr>
            <w:rStyle w:val="Hyperlink"/>
            <w:i/>
          </w:rPr>
          <w:t>HR160 Configurations Only</w:t>
        </w:r>
        <w:r>
          <w:rPr>
            <w:webHidden/>
          </w:rPr>
          <w:tab/>
        </w:r>
        <w:r>
          <w:rPr>
            <w:webHidden/>
          </w:rPr>
          <w:fldChar w:fldCharType="begin"/>
        </w:r>
        <w:r>
          <w:rPr>
            <w:webHidden/>
          </w:rPr>
          <w:instrText xml:space="preserve"> PAGEREF _Toc442905235 \h </w:instrText>
        </w:r>
      </w:ins>
      <w:r>
        <w:rPr>
          <w:webHidden/>
        </w:rPr>
      </w:r>
      <w:r>
        <w:rPr>
          <w:webHidden/>
        </w:rPr>
        <w:fldChar w:fldCharType="separate"/>
      </w:r>
      <w:ins w:id="381" w:author="Smullen, Lizz" w:date="2016-02-11T09:16:00Z">
        <w:r w:rsidR="0088531C">
          <w:rPr>
            <w:webHidden/>
          </w:rPr>
          <w:t>3-2</w:t>
        </w:r>
      </w:ins>
      <w:ins w:id="382" w:author="Smullen, Lizz" w:date="2016-02-10T22:04:00Z">
        <w:r>
          <w:rPr>
            <w:webHidden/>
          </w:rPr>
          <w:fldChar w:fldCharType="end"/>
        </w:r>
        <w:r w:rsidRPr="00D1610D">
          <w:rPr>
            <w:rStyle w:val="Hyperlink"/>
          </w:rPr>
          <w:fldChar w:fldCharType="end"/>
        </w:r>
      </w:ins>
    </w:p>
    <w:p w14:paraId="1D1F62B5" w14:textId="77777777" w:rsidR="0024598B" w:rsidRDefault="0024598B">
      <w:pPr>
        <w:pStyle w:val="TOC2"/>
        <w:rPr>
          <w:ins w:id="383" w:author="Smullen, Lizz" w:date="2016-02-10T22:04:00Z"/>
          <w:rFonts w:eastAsiaTheme="minorEastAsia" w:cstheme="minorBidi"/>
          <w:sz w:val="22"/>
          <w:szCs w:val="22"/>
        </w:rPr>
      </w:pPr>
      <w:ins w:id="384" w:author="Smullen, Lizz" w:date="2016-02-10T22:04:00Z">
        <w:r w:rsidRPr="00D1610D">
          <w:rPr>
            <w:rStyle w:val="Hyperlink"/>
          </w:rPr>
          <w:fldChar w:fldCharType="begin"/>
        </w:r>
        <w:r w:rsidRPr="00D1610D">
          <w:rPr>
            <w:rStyle w:val="Hyperlink"/>
          </w:rPr>
          <w:instrText xml:space="preserve"> </w:instrText>
        </w:r>
        <w:r>
          <w:instrText>HYPERLINK \l "_Toc442905243"</w:instrText>
        </w:r>
        <w:r w:rsidRPr="00D1610D">
          <w:rPr>
            <w:rStyle w:val="Hyperlink"/>
          </w:rPr>
          <w:instrText xml:space="preserve"> </w:instrText>
        </w:r>
        <w:r w:rsidRPr="00D1610D">
          <w:rPr>
            <w:rStyle w:val="Hyperlink"/>
          </w:rPr>
          <w:fldChar w:fldCharType="separate"/>
        </w:r>
        <w:r w:rsidRPr="00D1610D">
          <w:rPr>
            <w:rStyle w:val="Hyperlink"/>
          </w:rPr>
          <w:t>3.6</w:t>
        </w:r>
        <w:r>
          <w:rPr>
            <w:rFonts w:eastAsiaTheme="minorEastAsia" w:cstheme="minorBidi"/>
            <w:sz w:val="22"/>
            <w:szCs w:val="22"/>
          </w:rPr>
          <w:tab/>
        </w:r>
        <w:r w:rsidRPr="00D1610D">
          <w:rPr>
            <w:rStyle w:val="Hyperlink"/>
          </w:rPr>
          <w:t>Line Replaceable Interior Cables</w:t>
        </w:r>
        <w:r>
          <w:rPr>
            <w:webHidden/>
          </w:rPr>
          <w:tab/>
        </w:r>
        <w:r>
          <w:rPr>
            <w:webHidden/>
          </w:rPr>
          <w:fldChar w:fldCharType="begin"/>
        </w:r>
        <w:r>
          <w:rPr>
            <w:webHidden/>
          </w:rPr>
          <w:instrText xml:space="preserve"> PAGEREF _Toc442905243 \h </w:instrText>
        </w:r>
      </w:ins>
      <w:r>
        <w:rPr>
          <w:webHidden/>
        </w:rPr>
      </w:r>
      <w:r>
        <w:rPr>
          <w:webHidden/>
        </w:rPr>
        <w:fldChar w:fldCharType="separate"/>
      </w:r>
      <w:ins w:id="385" w:author="Smullen, Lizz" w:date="2016-02-11T09:16:00Z">
        <w:r w:rsidR="0088531C">
          <w:rPr>
            <w:webHidden/>
          </w:rPr>
          <w:t>3-2</w:t>
        </w:r>
      </w:ins>
      <w:ins w:id="386" w:author="Smullen, Lizz" w:date="2016-02-10T22:04:00Z">
        <w:r>
          <w:rPr>
            <w:webHidden/>
          </w:rPr>
          <w:fldChar w:fldCharType="end"/>
        </w:r>
        <w:r w:rsidRPr="00D1610D">
          <w:rPr>
            <w:rStyle w:val="Hyperlink"/>
          </w:rPr>
          <w:fldChar w:fldCharType="end"/>
        </w:r>
      </w:ins>
    </w:p>
    <w:p w14:paraId="581A7399" w14:textId="77777777" w:rsidR="0024598B" w:rsidRDefault="0024598B">
      <w:pPr>
        <w:pStyle w:val="TOC2"/>
        <w:rPr>
          <w:ins w:id="387" w:author="Smullen, Lizz" w:date="2016-02-10T22:04:00Z"/>
          <w:rFonts w:eastAsiaTheme="minorEastAsia" w:cstheme="minorBidi"/>
          <w:sz w:val="22"/>
          <w:szCs w:val="22"/>
        </w:rPr>
      </w:pPr>
      <w:ins w:id="388" w:author="Smullen, Lizz" w:date="2016-02-10T22:04:00Z">
        <w:r w:rsidRPr="00D1610D">
          <w:rPr>
            <w:rStyle w:val="Hyperlink"/>
          </w:rPr>
          <w:fldChar w:fldCharType="begin"/>
        </w:r>
        <w:r w:rsidRPr="00D1610D">
          <w:rPr>
            <w:rStyle w:val="Hyperlink"/>
          </w:rPr>
          <w:instrText xml:space="preserve"> </w:instrText>
        </w:r>
        <w:r>
          <w:instrText>HYPERLINK \l "_Toc442905244"</w:instrText>
        </w:r>
        <w:r w:rsidRPr="00D1610D">
          <w:rPr>
            <w:rStyle w:val="Hyperlink"/>
          </w:rPr>
          <w:instrText xml:space="preserve"> </w:instrText>
        </w:r>
        <w:r w:rsidRPr="00D1610D">
          <w:rPr>
            <w:rStyle w:val="Hyperlink"/>
          </w:rPr>
          <w:fldChar w:fldCharType="separate"/>
        </w:r>
        <w:r w:rsidRPr="00D1610D">
          <w:rPr>
            <w:rStyle w:val="Hyperlink"/>
          </w:rPr>
          <w:t>3.7</w:t>
        </w:r>
        <w:r>
          <w:rPr>
            <w:rFonts w:eastAsiaTheme="minorEastAsia" w:cstheme="minorBidi"/>
            <w:sz w:val="22"/>
            <w:szCs w:val="22"/>
          </w:rPr>
          <w:tab/>
        </w:r>
        <w:r w:rsidRPr="00D1610D">
          <w:rPr>
            <w:rStyle w:val="Hyperlink"/>
          </w:rPr>
          <w:t>[B] Radome and Radome Attachment Ring</w:t>
        </w:r>
        <w:r>
          <w:rPr>
            <w:webHidden/>
          </w:rPr>
          <w:tab/>
        </w:r>
        <w:r>
          <w:rPr>
            <w:webHidden/>
          </w:rPr>
          <w:fldChar w:fldCharType="begin"/>
        </w:r>
        <w:r>
          <w:rPr>
            <w:webHidden/>
          </w:rPr>
          <w:instrText xml:space="preserve"> PAGEREF _Toc442905244 \h </w:instrText>
        </w:r>
      </w:ins>
      <w:r>
        <w:rPr>
          <w:webHidden/>
        </w:rPr>
      </w:r>
      <w:r>
        <w:rPr>
          <w:webHidden/>
        </w:rPr>
        <w:fldChar w:fldCharType="separate"/>
      </w:r>
      <w:ins w:id="389" w:author="Smullen, Lizz" w:date="2016-02-11T09:16:00Z">
        <w:r w:rsidR="0088531C">
          <w:rPr>
            <w:webHidden/>
          </w:rPr>
          <w:t>3-3</w:t>
        </w:r>
      </w:ins>
      <w:ins w:id="390" w:author="Smullen, Lizz" w:date="2016-02-10T22:04:00Z">
        <w:r>
          <w:rPr>
            <w:webHidden/>
          </w:rPr>
          <w:fldChar w:fldCharType="end"/>
        </w:r>
        <w:r w:rsidRPr="00D1610D">
          <w:rPr>
            <w:rStyle w:val="Hyperlink"/>
          </w:rPr>
          <w:fldChar w:fldCharType="end"/>
        </w:r>
      </w:ins>
    </w:p>
    <w:p w14:paraId="09D1971E" w14:textId="77777777" w:rsidR="0024598B" w:rsidRDefault="0024598B">
      <w:pPr>
        <w:pStyle w:val="TOC1"/>
        <w:rPr>
          <w:ins w:id="391" w:author="Smullen, Lizz" w:date="2016-02-10T22:04:00Z"/>
          <w:rFonts w:eastAsiaTheme="minorEastAsia" w:cstheme="minorBidi"/>
          <w:noProof/>
          <w:sz w:val="22"/>
          <w:szCs w:val="22"/>
        </w:rPr>
      </w:pPr>
      <w:ins w:id="392"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"_Toc442905245"</w:instrText>
        </w:r>
        <w:r w:rsidRPr="00D1610D">
          <w:rPr>
            <w:rStyle w:val="Hyperlink"/>
            <w:noProof/>
          </w:rPr>
          <w:instrText xml:space="preserve"> </w:instrText>
        </w:r>
        <w:r w:rsidRPr="00D1610D">
          <w:rPr>
            <w:rStyle w:val="Hyperlink"/>
            <w:noProof/>
          </w:rPr>
          <w:fldChar w:fldCharType="separate"/>
        </w:r>
        <w:r w:rsidRPr="00D1610D">
          <w:rPr>
            <w:rStyle w:val="Hyperlink"/>
            <w:noProof/>
          </w:rPr>
          <w:t>4</w:t>
        </w:r>
        <w:r>
          <w:rPr>
            <w:rFonts w:eastAsiaTheme="minorEastAsia" w:cstheme="minorBidi"/>
            <w:noProof/>
            <w:sz w:val="22"/>
            <w:szCs w:val="22"/>
          </w:rPr>
          <w:tab/>
        </w:r>
        <w:r w:rsidRPr="00D1610D">
          <w:rPr>
            <w:rStyle w:val="Hyperlink"/>
            <w:noProof/>
          </w:rPr>
          <w:t>[B] Functional Checkout Procedures</w:t>
        </w:r>
        <w:r>
          <w:rPr>
            <w:noProof/>
            <w:webHidden/>
          </w:rPr>
          <w:tab/>
        </w:r>
        <w:r>
          <w:rPr>
            <w:noProof/>
            <w:webHidden/>
          </w:rPr>
          <w:fldChar w:fldCharType="begin"/>
        </w:r>
        <w:r>
          <w:rPr>
            <w:noProof/>
            <w:webHidden/>
          </w:rPr>
          <w:instrText xml:space="preserve"> PAGEREF _Toc442905245 \h </w:instrText>
        </w:r>
      </w:ins>
      <w:r>
        <w:rPr>
          <w:noProof/>
          <w:webHidden/>
        </w:rPr>
      </w:r>
      <w:r>
        <w:rPr>
          <w:noProof/>
          <w:webHidden/>
        </w:rPr>
        <w:fldChar w:fldCharType="separate"/>
      </w:r>
      <w:ins w:id="393" w:author="Smullen, Lizz" w:date="2016-02-11T09:16:00Z">
        <w:r w:rsidR="0088531C">
          <w:rPr>
            <w:noProof/>
            <w:webHidden/>
          </w:rPr>
          <w:t>4-1</w:t>
        </w:r>
      </w:ins>
      <w:ins w:id="394" w:author="Smullen, Lizz" w:date="2016-02-10T22:04:00Z">
        <w:r>
          <w:rPr>
            <w:noProof/>
            <w:webHidden/>
          </w:rPr>
          <w:fldChar w:fldCharType="end"/>
        </w:r>
        <w:r w:rsidRPr="00D1610D">
          <w:rPr>
            <w:rStyle w:val="Hyperlink"/>
            <w:noProof/>
          </w:rPr>
          <w:fldChar w:fldCharType="end"/>
        </w:r>
      </w:ins>
    </w:p>
    <w:p w14:paraId="489F07E7" w14:textId="77777777" w:rsidR="0024598B" w:rsidRDefault="0024598B">
      <w:pPr>
        <w:pStyle w:val="TOC2"/>
        <w:rPr>
          <w:ins w:id="395" w:author="Smullen, Lizz" w:date="2016-02-10T22:04:00Z"/>
          <w:rFonts w:eastAsiaTheme="minorEastAsia" w:cstheme="minorBidi"/>
          <w:sz w:val="22"/>
          <w:szCs w:val="22"/>
        </w:rPr>
      </w:pPr>
      <w:ins w:id="396" w:author="Smullen, Lizz" w:date="2016-02-10T22:04:00Z">
        <w:r w:rsidRPr="00D1610D">
          <w:rPr>
            <w:rStyle w:val="Hyperlink"/>
          </w:rPr>
          <w:fldChar w:fldCharType="begin"/>
        </w:r>
        <w:r w:rsidRPr="00D1610D">
          <w:rPr>
            <w:rStyle w:val="Hyperlink"/>
          </w:rPr>
          <w:instrText xml:space="preserve"> </w:instrText>
        </w:r>
        <w:r>
          <w:instrText>HYPERLINK \l "_Toc442905246"</w:instrText>
        </w:r>
        <w:r w:rsidRPr="00D1610D">
          <w:rPr>
            <w:rStyle w:val="Hyperlink"/>
          </w:rPr>
          <w:instrText xml:space="preserve"> </w:instrText>
        </w:r>
        <w:r w:rsidRPr="00D1610D">
          <w:rPr>
            <w:rStyle w:val="Hyperlink"/>
          </w:rPr>
          <w:fldChar w:fldCharType="separate"/>
        </w:r>
        <w:r w:rsidRPr="00D1610D">
          <w:rPr>
            <w:rStyle w:val="Hyperlink"/>
          </w:rPr>
          <w:t>4.1</w:t>
        </w:r>
        <w:r>
          <w:rPr>
            <w:rFonts w:eastAsiaTheme="minorEastAsia" w:cstheme="minorBidi"/>
            <w:sz w:val="22"/>
            <w:szCs w:val="22"/>
          </w:rPr>
          <w:tab/>
        </w:r>
        <w:r w:rsidRPr="00D1610D">
          <w:rPr>
            <w:rStyle w:val="Hyperlink"/>
          </w:rPr>
          <w:t>[B] Functional Checkout Procedure Prerequisites</w:t>
        </w:r>
        <w:r>
          <w:rPr>
            <w:webHidden/>
          </w:rPr>
          <w:tab/>
        </w:r>
        <w:r>
          <w:rPr>
            <w:webHidden/>
          </w:rPr>
          <w:fldChar w:fldCharType="begin"/>
        </w:r>
        <w:r>
          <w:rPr>
            <w:webHidden/>
          </w:rPr>
          <w:instrText xml:space="preserve"> PAGEREF _Toc442905246 \h </w:instrText>
        </w:r>
      </w:ins>
      <w:r>
        <w:rPr>
          <w:webHidden/>
        </w:rPr>
      </w:r>
      <w:r>
        <w:rPr>
          <w:webHidden/>
        </w:rPr>
        <w:fldChar w:fldCharType="separate"/>
      </w:r>
      <w:ins w:id="397" w:author="Smullen, Lizz" w:date="2016-02-11T09:16:00Z">
        <w:r w:rsidR="0088531C">
          <w:rPr>
            <w:webHidden/>
          </w:rPr>
          <w:t>4-2</w:t>
        </w:r>
      </w:ins>
      <w:ins w:id="398" w:author="Smullen, Lizz" w:date="2016-02-10T22:04:00Z">
        <w:r>
          <w:rPr>
            <w:webHidden/>
          </w:rPr>
          <w:fldChar w:fldCharType="end"/>
        </w:r>
        <w:r w:rsidRPr="00D1610D">
          <w:rPr>
            <w:rStyle w:val="Hyperlink"/>
          </w:rPr>
          <w:fldChar w:fldCharType="end"/>
        </w:r>
      </w:ins>
    </w:p>
    <w:p w14:paraId="17FF16FE" w14:textId="77777777" w:rsidR="0024598B" w:rsidRDefault="0024598B">
      <w:pPr>
        <w:pStyle w:val="TOC2"/>
        <w:rPr>
          <w:ins w:id="399" w:author="Smullen, Lizz" w:date="2016-02-10T22:04:00Z"/>
          <w:rFonts w:eastAsiaTheme="minorEastAsia" w:cstheme="minorBidi"/>
          <w:sz w:val="22"/>
          <w:szCs w:val="22"/>
        </w:rPr>
      </w:pPr>
      <w:ins w:id="400" w:author="Smullen, Lizz" w:date="2016-02-10T22:04:00Z">
        <w:r w:rsidRPr="00D1610D">
          <w:rPr>
            <w:rStyle w:val="Hyperlink"/>
          </w:rPr>
          <w:fldChar w:fldCharType="begin"/>
        </w:r>
        <w:r w:rsidRPr="00D1610D">
          <w:rPr>
            <w:rStyle w:val="Hyperlink"/>
          </w:rPr>
          <w:instrText xml:space="preserve"> </w:instrText>
        </w:r>
        <w:r>
          <w:instrText>HYPERLINK \l "_Toc442905247"</w:instrText>
        </w:r>
        <w:r w:rsidRPr="00D1610D">
          <w:rPr>
            <w:rStyle w:val="Hyperlink"/>
          </w:rPr>
          <w:instrText xml:space="preserve"> </w:instrText>
        </w:r>
        <w:r w:rsidRPr="00D1610D">
          <w:rPr>
            <w:rStyle w:val="Hyperlink"/>
          </w:rPr>
          <w:fldChar w:fldCharType="separate"/>
        </w:r>
        <w:r w:rsidRPr="00D1610D">
          <w:rPr>
            <w:rStyle w:val="Hyperlink"/>
          </w:rPr>
          <w:t>4.2</w:t>
        </w:r>
        <w:r>
          <w:rPr>
            <w:rFonts w:eastAsiaTheme="minorEastAsia" w:cstheme="minorBidi"/>
            <w:sz w:val="22"/>
            <w:szCs w:val="22"/>
          </w:rPr>
          <w:tab/>
        </w:r>
        <w:r w:rsidRPr="00D1610D">
          <w:rPr>
            <w:rStyle w:val="Hyperlink"/>
          </w:rPr>
          <w:t>[A] Power-On and Connectivity</w:t>
        </w:r>
        <w:r>
          <w:rPr>
            <w:webHidden/>
          </w:rPr>
          <w:tab/>
        </w:r>
        <w:r>
          <w:rPr>
            <w:webHidden/>
          </w:rPr>
          <w:fldChar w:fldCharType="begin"/>
        </w:r>
        <w:r>
          <w:rPr>
            <w:webHidden/>
          </w:rPr>
          <w:instrText xml:space="preserve"> PAGEREF _Toc442905247 \h </w:instrText>
        </w:r>
      </w:ins>
      <w:r>
        <w:rPr>
          <w:webHidden/>
        </w:rPr>
      </w:r>
      <w:r>
        <w:rPr>
          <w:webHidden/>
        </w:rPr>
        <w:fldChar w:fldCharType="separate"/>
      </w:r>
      <w:ins w:id="401" w:author="Smullen, Lizz" w:date="2016-02-11T09:16:00Z">
        <w:r w:rsidR="0088531C">
          <w:rPr>
            <w:webHidden/>
          </w:rPr>
          <w:t>4-3</w:t>
        </w:r>
      </w:ins>
      <w:ins w:id="402" w:author="Smullen, Lizz" w:date="2016-02-10T22:04:00Z">
        <w:r>
          <w:rPr>
            <w:webHidden/>
          </w:rPr>
          <w:fldChar w:fldCharType="end"/>
        </w:r>
        <w:r w:rsidRPr="00D1610D">
          <w:rPr>
            <w:rStyle w:val="Hyperlink"/>
          </w:rPr>
          <w:fldChar w:fldCharType="end"/>
        </w:r>
      </w:ins>
    </w:p>
    <w:p w14:paraId="3021BB3B" w14:textId="77777777" w:rsidR="0024598B" w:rsidRDefault="0024598B">
      <w:pPr>
        <w:pStyle w:val="TOC3"/>
        <w:rPr>
          <w:ins w:id="403" w:author="Smullen, Lizz" w:date="2016-02-10T22:04:00Z"/>
          <w:rFonts w:eastAsiaTheme="minorEastAsia" w:cstheme="minorBidi"/>
          <w:sz w:val="22"/>
          <w:szCs w:val="22"/>
        </w:rPr>
      </w:pPr>
      <w:ins w:id="404" w:author="Smullen, Lizz" w:date="2016-02-10T22:04:00Z">
        <w:r w:rsidRPr="00D1610D">
          <w:rPr>
            <w:rStyle w:val="Hyperlink"/>
          </w:rPr>
          <w:fldChar w:fldCharType="begin"/>
        </w:r>
        <w:r w:rsidRPr="00D1610D">
          <w:rPr>
            <w:rStyle w:val="Hyperlink"/>
          </w:rPr>
          <w:instrText xml:space="preserve"> </w:instrText>
        </w:r>
        <w:r>
          <w:instrText>HYPERLINK \l "_Toc442905248"</w:instrText>
        </w:r>
        <w:r w:rsidRPr="00D1610D">
          <w:rPr>
            <w:rStyle w:val="Hyperlink"/>
          </w:rPr>
          <w:instrText xml:space="preserve"> </w:instrText>
        </w:r>
        <w:r w:rsidRPr="00D1610D">
          <w:rPr>
            <w:rStyle w:val="Hyperlink"/>
          </w:rPr>
          <w:fldChar w:fldCharType="separate"/>
        </w:r>
        <w:r w:rsidRPr="00D1610D">
          <w:rPr>
            <w:rStyle w:val="Hyperlink"/>
          </w:rPr>
          <w:t>4.2.1</w:t>
        </w:r>
        <w:r>
          <w:rPr>
            <w:rFonts w:eastAsiaTheme="minorEastAsia" w:cstheme="minorBidi"/>
            <w:sz w:val="22"/>
            <w:szCs w:val="22"/>
          </w:rPr>
          <w:tab/>
        </w:r>
        <w:r w:rsidRPr="00D1610D">
          <w:rPr>
            <w:rStyle w:val="Hyperlink"/>
          </w:rPr>
          <w:t>[A] System Power Verification</w:t>
        </w:r>
        <w:r>
          <w:rPr>
            <w:webHidden/>
          </w:rPr>
          <w:tab/>
        </w:r>
        <w:r>
          <w:rPr>
            <w:webHidden/>
          </w:rPr>
          <w:fldChar w:fldCharType="begin"/>
        </w:r>
        <w:r>
          <w:rPr>
            <w:webHidden/>
          </w:rPr>
          <w:instrText xml:space="preserve"> PAGEREF _Toc442905248 \h </w:instrText>
        </w:r>
      </w:ins>
      <w:r>
        <w:rPr>
          <w:webHidden/>
        </w:rPr>
      </w:r>
      <w:r>
        <w:rPr>
          <w:webHidden/>
        </w:rPr>
        <w:fldChar w:fldCharType="separate"/>
      </w:r>
      <w:ins w:id="405" w:author="Smullen, Lizz" w:date="2016-02-11T09:16:00Z">
        <w:r w:rsidR="0088531C">
          <w:rPr>
            <w:webHidden/>
          </w:rPr>
          <w:t>4-3</w:t>
        </w:r>
      </w:ins>
      <w:ins w:id="406" w:author="Smullen, Lizz" w:date="2016-02-10T22:04:00Z">
        <w:r>
          <w:rPr>
            <w:webHidden/>
          </w:rPr>
          <w:fldChar w:fldCharType="end"/>
        </w:r>
        <w:r w:rsidRPr="00D1610D">
          <w:rPr>
            <w:rStyle w:val="Hyperlink"/>
          </w:rPr>
          <w:fldChar w:fldCharType="end"/>
        </w:r>
      </w:ins>
    </w:p>
    <w:p w14:paraId="19189FAD" w14:textId="77777777" w:rsidR="0024598B" w:rsidRDefault="0024598B">
      <w:pPr>
        <w:pStyle w:val="TOC2"/>
        <w:rPr>
          <w:ins w:id="407" w:author="Smullen, Lizz" w:date="2016-02-10T22:04:00Z"/>
          <w:rFonts w:eastAsiaTheme="minorEastAsia" w:cstheme="minorBidi"/>
          <w:sz w:val="22"/>
          <w:szCs w:val="22"/>
        </w:rPr>
      </w:pPr>
      <w:ins w:id="408" w:author="Smullen, Lizz" w:date="2016-02-10T22:04:00Z">
        <w:r w:rsidRPr="00D1610D">
          <w:rPr>
            <w:rStyle w:val="Hyperlink"/>
          </w:rPr>
          <w:fldChar w:fldCharType="begin"/>
        </w:r>
        <w:r w:rsidRPr="00D1610D">
          <w:rPr>
            <w:rStyle w:val="Hyperlink"/>
          </w:rPr>
          <w:instrText xml:space="preserve"> </w:instrText>
        </w:r>
        <w:r>
          <w:instrText>HYPERLINK \l "_Toc442905249"</w:instrText>
        </w:r>
        <w:r w:rsidRPr="00D1610D">
          <w:rPr>
            <w:rStyle w:val="Hyperlink"/>
          </w:rPr>
          <w:instrText xml:space="preserve"> </w:instrText>
        </w:r>
        <w:r w:rsidRPr="00D1610D">
          <w:rPr>
            <w:rStyle w:val="Hyperlink"/>
          </w:rPr>
          <w:fldChar w:fldCharType="separate"/>
        </w:r>
        <w:r w:rsidRPr="00D1610D">
          <w:rPr>
            <w:rStyle w:val="Hyperlink"/>
          </w:rPr>
          <w:t>4.3</w:t>
        </w:r>
        <w:r>
          <w:rPr>
            <w:rFonts w:eastAsiaTheme="minorEastAsia" w:cstheme="minorBidi"/>
            <w:sz w:val="22"/>
            <w:szCs w:val="22"/>
          </w:rPr>
          <w:tab/>
        </w:r>
        <w:r w:rsidRPr="00D1610D">
          <w:rPr>
            <w:rStyle w:val="Hyperlink"/>
          </w:rPr>
          <w:t>[A] Initial Configuration Verification</w:t>
        </w:r>
        <w:r>
          <w:rPr>
            <w:webHidden/>
          </w:rPr>
          <w:tab/>
        </w:r>
        <w:r>
          <w:rPr>
            <w:webHidden/>
          </w:rPr>
          <w:fldChar w:fldCharType="begin"/>
        </w:r>
        <w:r>
          <w:rPr>
            <w:webHidden/>
          </w:rPr>
          <w:instrText xml:space="preserve"> PAGEREF _Toc442905249 \h </w:instrText>
        </w:r>
      </w:ins>
      <w:r>
        <w:rPr>
          <w:webHidden/>
        </w:rPr>
      </w:r>
      <w:r>
        <w:rPr>
          <w:webHidden/>
        </w:rPr>
        <w:fldChar w:fldCharType="separate"/>
      </w:r>
      <w:ins w:id="409" w:author="Smullen, Lizz" w:date="2016-02-11T09:16:00Z">
        <w:r w:rsidR="0088531C">
          <w:rPr>
            <w:webHidden/>
          </w:rPr>
          <w:t>4-4</w:t>
        </w:r>
      </w:ins>
      <w:ins w:id="410" w:author="Smullen, Lizz" w:date="2016-02-10T22:04:00Z">
        <w:r>
          <w:rPr>
            <w:webHidden/>
          </w:rPr>
          <w:fldChar w:fldCharType="end"/>
        </w:r>
        <w:r w:rsidRPr="00D1610D">
          <w:rPr>
            <w:rStyle w:val="Hyperlink"/>
          </w:rPr>
          <w:fldChar w:fldCharType="end"/>
        </w:r>
      </w:ins>
    </w:p>
    <w:p w14:paraId="60B27022" w14:textId="77777777" w:rsidR="0024598B" w:rsidRDefault="0024598B">
      <w:pPr>
        <w:pStyle w:val="TOC2"/>
        <w:rPr>
          <w:ins w:id="411" w:author="Smullen, Lizz" w:date="2016-02-10T22:04:00Z"/>
          <w:rFonts w:eastAsiaTheme="minorEastAsia" w:cstheme="minorBidi"/>
          <w:sz w:val="22"/>
          <w:szCs w:val="22"/>
        </w:rPr>
      </w:pPr>
      <w:ins w:id="412" w:author="Smullen, Lizz" w:date="2016-02-10T22:04:00Z">
        <w:r w:rsidRPr="00D1610D">
          <w:rPr>
            <w:rStyle w:val="Hyperlink"/>
          </w:rPr>
          <w:fldChar w:fldCharType="begin"/>
        </w:r>
        <w:r w:rsidRPr="00D1610D">
          <w:rPr>
            <w:rStyle w:val="Hyperlink"/>
          </w:rPr>
          <w:instrText xml:space="preserve"> </w:instrText>
        </w:r>
        <w:r>
          <w:instrText>HYPERLINK \l "_Toc442905250"</w:instrText>
        </w:r>
        <w:r w:rsidRPr="00D1610D">
          <w:rPr>
            <w:rStyle w:val="Hyperlink"/>
          </w:rPr>
          <w:instrText xml:space="preserve"> </w:instrText>
        </w:r>
        <w:r w:rsidRPr="00D1610D">
          <w:rPr>
            <w:rStyle w:val="Hyperlink"/>
          </w:rPr>
          <w:fldChar w:fldCharType="separate"/>
        </w:r>
        <w:r w:rsidRPr="00D1610D">
          <w:rPr>
            <w:rStyle w:val="Hyperlink"/>
          </w:rPr>
          <w:t>4.4</w:t>
        </w:r>
        <w:r>
          <w:rPr>
            <w:rFonts w:eastAsiaTheme="minorEastAsia" w:cstheme="minorBidi"/>
            <w:sz w:val="22"/>
            <w:szCs w:val="22"/>
          </w:rPr>
          <w:tab/>
        </w:r>
        <w:r w:rsidRPr="00D1610D">
          <w:rPr>
            <w:rStyle w:val="Hyperlink"/>
          </w:rPr>
          <w:t>[A] Navigation Subsystem Verification</w:t>
        </w:r>
        <w:r>
          <w:rPr>
            <w:webHidden/>
          </w:rPr>
          <w:tab/>
        </w:r>
        <w:r>
          <w:rPr>
            <w:webHidden/>
          </w:rPr>
          <w:fldChar w:fldCharType="begin"/>
        </w:r>
        <w:r>
          <w:rPr>
            <w:webHidden/>
          </w:rPr>
          <w:instrText xml:space="preserve"> PAGEREF _Toc442905250 \h </w:instrText>
        </w:r>
      </w:ins>
      <w:r>
        <w:rPr>
          <w:webHidden/>
        </w:rPr>
      </w:r>
      <w:r>
        <w:rPr>
          <w:webHidden/>
        </w:rPr>
        <w:fldChar w:fldCharType="separate"/>
      </w:r>
      <w:ins w:id="413" w:author="Smullen, Lizz" w:date="2016-02-11T09:16:00Z">
        <w:r w:rsidR="0088531C">
          <w:rPr>
            <w:webHidden/>
          </w:rPr>
          <w:t>4-6</w:t>
        </w:r>
      </w:ins>
      <w:ins w:id="414" w:author="Smullen, Lizz" w:date="2016-02-10T22:04:00Z">
        <w:r>
          <w:rPr>
            <w:webHidden/>
          </w:rPr>
          <w:fldChar w:fldCharType="end"/>
        </w:r>
        <w:r w:rsidRPr="00D1610D">
          <w:rPr>
            <w:rStyle w:val="Hyperlink"/>
          </w:rPr>
          <w:fldChar w:fldCharType="end"/>
        </w:r>
      </w:ins>
    </w:p>
    <w:p w14:paraId="3884C2B6" w14:textId="77777777" w:rsidR="0024598B" w:rsidRDefault="0024598B">
      <w:pPr>
        <w:pStyle w:val="TOC2"/>
        <w:rPr>
          <w:ins w:id="415" w:author="Smullen, Lizz" w:date="2016-02-10T22:04:00Z"/>
          <w:rFonts w:eastAsiaTheme="minorEastAsia" w:cstheme="minorBidi"/>
          <w:sz w:val="22"/>
          <w:szCs w:val="22"/>
        </w:rPr>
      </w:pPr>
      <w:ins w:id="416" w:author="Smullen, Lizz" w:date="2016-02-10T22:04:00Z">
        <w:r w:rsidRPr="00D1610D">
          <w:rPr>
            <w:rStyle w:val="Hyperlink"/>
          </w:rPr>
          <w:fldChar w:fldCharType="begin"/>
        </w:r>
        <w:r w:rsidRPr="00D1610D">
          <w:rPr>
            <w:rStyle w:val="Hyperlink"/>
          </w:rPr>
          <w:instrText xml:space="preserve"> </w:instrText>
        </w:r>
        <w:r>
          <w:instrText>HYPERLINK \l "_Toc442905251"</w:instrText>
        </w:r>
        <w:r w:rsidRPr="00D1610D">
          <w:rPr>
            <w:rStyle w:val="Hyperlink"/>
          </w:rPr>
          <w:instrText xml:space="preserve"> </w:instrText>
        </w:r>
        <w:r w:rsidRPr="00D1610D">
          <w:rPr>
            <w:rStyle w:val="Hyperlink"/>
          </w:rPr>
          <w:fldChar w:fldCharType="separate"/>
        </w:r>
        <w:r w:rsidRPr="00D1610D">
          <w:rPr>
            <w:rStyle w:val="Hyperlink"/>
          </w:rPr>
          <w:t>4.5</w:t>
        </w:r>
        <w:r>
          <w:rPr>
            <w:rFonts w:eastAsiaTheme="minorEastAsia" w:cstheme="minorBidi"/>
            <w:sz w:val="22"/>
            <w:szCs w:val="22"/>
          </w:rPr>
          <w:tab/>
        </w:r>
        <w:r w:rsidRPr="00D1610D">
          <w:rPr>
            <w:rStyle w:val="Hyperlink"/>
          </w:rPr>
          <w:t>[B] Visually Verify System Functionality</w:t>
        </w:r>
        <w:r>
          <w:rPr>
            <w:webHidden/>
          </w:rPr>
          <w:tab/>
        </w:r>
        <w:r>
          <w:rPr>
            <w:webHidden/>
          </w:rPr>
          <w:fldChar w:fldCharType="begin"/>
        </w:r>
        <w:r>
          <w:rPr>
            <w:webHidden/>
          </w:rPr>
          <w:instrText xml:space="preserve"> PAGEREF _Toc442905251 \h </w:instrText>
        </w:r>
      </w:ins>
      <w:r>
        <w:rPr>
          <w:webHidden/>
        </w:rPr>
      </w:r>
      <w:r>
        <w:rPr>
          <w:webHidden/>
        </w:rPr>
        <w:fldChar w:fldCharType="separate"/>
      </w:r>
      <w:ins w:id="417" w:author="Smullen, Lizz" w:date="2016-02-11T09:16:00Z">
        <w:r w:rsidR="0088531C">
          <w:rPr>
            <w:webHidden/>
          </w:rPr>
          <w:t>4-8</w:t>
        </w:r>
      </w:ins>
      <w:ins w:id="418" w:author="Smullen, Lizz" w:date="2016-02-10T22:04:00Z">
        <w:r>
          <w:rPr>
            <w:webHidden/>
          </w:rPr>
          <w:fldChar w:fldCharType="end"/>
        </w:r>
        <w:r w:rsidRPr="00D1610D">
          <w:rPr>
            <w:rStyle w:val="Hyperlink"/>
          </w:rPr>
          <w:fldChar w:fldCharType="end"/>
        </w:r>
      </w:ins>
    </w:p>
    <w:p w14:paraId="582E8B58" w14:textId="77777777" w:rsidR="0024598B" w:rsidRDefault="0024598B">
      <w:pPr>
        <w:pStyle w:val="TOC2"/>
        <w:rPr>
          <w:ins w:id="419" w:author="Smullen, Lizz" w:date="2016-02-10T22:04:00Z"/>
          <w:rFonts w:eastAsiaTheme="minorEastAsia" w:cstheme="minorBidi"/>
          <w:sz w:val="22"/>
          <w:szCs w:val="22"/>
        </w:rPr>
      </w:pPr>
      <w:ins w:id="420" w:author="Smullen, Lizz" w:date="2016-02-10T22:04:00Z">
        <w:r w:rsidRPr="00D1610D">
          <w:rPr>
            <w:rStyle w:val="Hyperlink"/>
          </w:rPr>
          <w:fldChar w:fldCharType="begin"/>
        </w:r>
        <w:r w:rsidRPr="00D1610D">
          <w:rPr>
            <w:rStyle w:val="Hyperlink"/>
          </w:rPr>
          <w:instrText xml:space="preserve"> </w:instrText>
        </w:r>
        <w:r>
          <w:instrText>HYPERLINK \l "_Toc442905252"</w:instrText>
        </w:r>
        <w:r w:rsidRPr="00D1610D">
          <w:rPr>
            <w:rStyle w:val="Hyperlink"/>
          </w:rPr>
          <w:instrText xml:space="preserve"> </w:instrText>
        </w:r>
        <w:r w:rsidRPr="00D1610D">
          <w:rPr>
            <w:rStyle w:val="Hyperlink"/>
          </w:rPr>
          <w:fldChar w:fldCharType="separate"/>
        </w:r>
        <w:r w:rsidRPr="00D1610D">
          <w:rPr>
            <w:rStyle w:val="Hyperlink"/>
          </w:rPr>
          <w:t>4.6</w:t>
        </w:r>
        <w:r>
          <w:rPr>
            <w:rFonts w:eastAsiaTheme="minorEastAsia" w:cstheme="minorBidi"/>
            <w:sz w:val="22"/>
            <w:szCs w:val="22"/>
          </w:rPr>
          <w:tab/>
        </w:r>
        <w:r w:rsidRPr="00D1610D">
          <w:rPr>
            <w:rStyle w:val="Hyperlink"/>
          </w:rPr>
          <w:t>[A] Verify System Functionality from the Web Interface</w:t>
        </w:r>
        <w:r>
          <w:rPr>
            <w:webHidden/>
          </w:rPr>
          <w:tab/>
        </w:r>
        <w:r>
          <w:rPr>
            <w:webHidden/>
          </w:rPr>
          <w:fldChar w:fldCharType="begin"/>
        </w:r>
        <w:r>
          <w:rPr>
            <w:webHidden/>
          </w:rPr>
          <w:instrText xml:space="preserve"> PAGEREF _Toc442905252 \h </w:instrText>
        </w:r>
      </w:ins>
      <w:r>
        <w:rPr>
          <w:webHidden/>
        </w:rPr>
      </w:r>
      <w:r>
        <w:rPr>
          <w:webHidden/>
        </w:rPr>
        <w:fldChar w:fldCharType="separate"/>
      </w:r>
      <w:ins w:id="421" w:author="Smullen, Lizz" w:date="2016-02-11T09:16:00Z">
        <w:r w:rsidR="0088531C">
          <w:rPr>
            <w:webHidden/>
          </w:rPr>
          <w:t>4-8</w:t>
        </w:r>
      </w:ins>
      <w:ins w:id="422" w:author="Smullen, Lizz" w:date="2016-02-10T22:04:00Z">
        <w:r>
          <w:rPr>
            <w:webHidden/>
          </w:rPr>
          <w:fldChar w:fldCharType="end"/>
        </w:r>
        <w:r w:rsidRPr="00D1610D">
          <w:rPr>
            <w:rStyle w:val="Hyperlink"/>
          </w:rPr>
          <w:fldChar w:fldCharType="end"/>
        </w:r>
      </w:ins>
    </w:p>
    <w:p w14:paraId="0CA496E6" w14:textId="77777777" w:rsidR="0024598B" w:rsidRDefault="0024598B">
      <w:pPr>
        <w:pStyle w:val="TOC3"/>
        <w:rPr>
          <w:ins w:id="423" w:author="Smullen, Lizz" w:date="2016-02-10T22:04:00Z"/>
          <w:rFonts w:eastAsiaTheme="minorEastAsia" w:cstheme="minorBidi"/>
          <w:sz w:val="22"/>
          <w:szCs w:val="22"/>
        </w:rPr>
      </w:pPr>
      <w:ins w:id="424" w:author="Smullen, Lizz" w:date="2016-02-10T22:04:00Z">
        <w:r w:rsidRPr="00D1610D">
          <w:rPr>
            <w:rStyle w:val="Hyperlink"/>
          </w:rPr>
          <w:fldChar w:fldCharType="begin"/>
        </w:r>
        <w:r w:rsidRPr="00D1610D">
          <w:rPr>
            <w:rStyle w:val="Hyperlink"/>
          </w:rPr>
          <w:instrText xml:space="preserve"> </w:instrText>
        </w:r>
        <w:r>
          <w:instrText>HYPERLINK \l "_Toc442905253"</w:instrText>
        </w:r>
        <w:r w:rsidRPr="00D1610D">
          <w:rPr>
            <w:rStyle w:val="Hyperlink"/>
          </w:rPr>
          <w:instrText xml:space="preserve"> </w:instrText>
        </w:r>
        <w:r w:rsidRPr="00D1610D">
          <w:rPr>
            <w:rStyle w:val="Hyperlink"/>
          </w:rPr>
          <w:fldChar w:fldCharType="separate"/>
        </w:r>
        <w:r w:rsidRPr="00D1610D">
          <w:rPr>
            <w:rStyle w:val="Hyperlink"/>
          </w:rPr>
          <w:t>4.6.1</w:t>
        </w:r>
        <w:r>
          <w:rPr>
            <w:rFonts w:eastAsiaTheme="minorEastAsia" w:cstheme="minorBidi"/>
            <w:sz w:val="22"/>
            <w:szCs w:val="22"/>
          </w:rPr>
          <w:tab/>
        </w:r>
        <w:r w:rsidRPr="00D1610D">
          <w:rPr>
            <w:rStyle w:val="Hyperlink"/>
          </w:rPr>
          <w:t>[B] Ping the ACMU to Verify Connectivity</w:t>
        </w:r>
        <w:r>
          <w:rPr>
            <w:webHidden/>
          </w:rPr>
          <w:tab/>
        </w:r>
        <w:r>
          <w:rPr>
            <w:webHidden/>
          </w:rPr>
          <w:fldChar w:fldCharType="begin"/>
        </w:r>
        <w:r>
          <w:rPr>
            <w:webHidden/>
          </w:rPr>
          <w:instrText xml:space="preserve"> PAGEREF _Toc442905253 \h </w:instrText>
        </w:r>
      </w:ins>
      <w:r>
        <w:rPr>
          <w:webHidden/>
        </w:rPr>
      </w:r>
      <w:r>
        <w:rPr>
          <w:webHidden/>
        </w:rPr>
        <w:fldChar w:fldCharType="separate"/>
      </w:r>
      <w:ins w:id="425" w:author="Smullen, Lizz" w:date="2016-02-11T09:16:00Z">
        <w:r w:rsidR="0088531C">
          <w:rPr>
            <w:webHidden/>
          </w:rPr>
          <w:t>4-12</w:t>
        </w:r>
      </w:ins>
      <w:ins w:id="426" w:author="Smullen, Lizz" w:date="2016-02-10T22:04:00Z">
        <w:r>
          <w:rPr>
            <w:webHidden/>
          </w:rPr>
          <w:fldChar w:fldCharType="end"/>
        </w:r>
        <w:r w:rsidRPr="00D1610D">
          <w:rPr>
            <w:rStyle w:val="Hyperlink"/>
          </w:rPr>
          <w:fldChar w:fldCharType="end"/>
        </w:r>
      </w:ins>
    </w:p>
    <w:p w14:paraId="213DA68F" w14:textId="77777777" w:rsidR="0024598B" w:rsidRDefault="0024598B">
      <w:pPr>
        <w:pStyle w:val="TOC2"/>
        <w:rPr>
          <w:ins w:id="427" w:author="Smullen, Lizz" w:date="2016-02-10T22:04:00Z"/>
          <w:rFonts w:eastAsiaTheme="minorEastAsia" w:cstheme="minorBidi"/>
          <w:sz w:val="22"/>
          <w:szCs w:val="22"/>
        </w:rPr>
      </w:pPr>
      <w:ins w:id="428" w:author="Smullen, Lizz" w:date="2016-02-10T22:04:00Z">
        <w:r w:rsidRPr="00D1610D">
          <w:rPr>
            <w:rStyle w:val="Hyperlink"/>
          </w:rPr>
          <w:fldChar w:fldCharType="begin"/>
        </w:r>
        <w:r w:rsidRPr="00D1610D">
          <w:rPr>
            <w:rStyle w:val="Hyperlink"/>
          </w:rPr>
          <w:instrText xml:space="preserve"> </w:instrText>
        </w:r>
        <w:r>
          <w:instrText>HYPERLINK \l "_Toc442905254"</w:instrText>
        </w:r>
        <w:r w:rsidRPr="00D1610D">
          <w:rPr>
            <w:rStyle w:val="Hyperlink"/>
          </w:rPr>
          <w:instrText xml:space="preserve"> </w:instrText>
        </w:r>
        <w:r w:rsidRPr="00D1610D">
          <w:rPr>
            <w:rStyle w:val="Hyperlink"/>
          </w:rPr>
          <w:fldChar w:fldCharType="separate"/>
        </w:r>
        <w:r w:rsidRPr="00D1610D">
          <w:rPr>
            <w:rStyle w:val="Hyperlink"/>
          </w:rPr>
          <w:t>4.7</w:t>
        </w:r>
        <w:r>
          <w:rPr>
            <w:rFonts w:eastAsiaTheme="minorEastAsia" w:cstheme="minorBidi"/>
            <w:sz w:val="22"/>
            <w:szCs w:val="22"/>
          </w:rPr>
          <w:tab/>
        </w:r>
        <w:r w:rsidRPr="00D1610D">
          <w:rPr>
            <w:rStyle w:val="Hyperlink"/>
          </w:rPr>
          <w:t>[A] System Alignment</w:t>
        </w:r>
        <w:r>
          <w:rPr>
            <w:webHidden/>
          </w:rPr>
          <w:tab/>
        </w:r>
        <w:r>
          <w:rPr>
            <w:webHidden/>
          </w:rPr>
          <w:fldChar w:fldCharType="begin"/>
        </w:r>
        <w:r>
          <w:rPr>
            <w:webHidden/>
          </w:rPr>
          <w:instrText xml:space="preserve"> PAGEREF _Toc442905254 \h </w:instrText>
        </w:r>
      </w:ins>
      <w:r>
        <w:rPr>
          <w:webHidden/>
        </w:rPr>
      </w:r>
      <w:r>
        <w:rPr>
          <w:webHidden/>
        </w:rPr>
        <w:fldChar w:fldCharType="separate"/>
      </w:r>
      <w:ins w:id="429" w:author="Smullen, Lizz" w:date="2016-02-11T09:16:00Z">
        <w:r w:rsidR="0088531C">
          <w:rPr>
            <w:webHidden/>
          </w:rPr>
          <w:t>4-13</w:t>
        </w:r>
      </w:ins>
      <w:ins w:id="430" w:author="Smullen, Lizz" w:date="2016-02-10T22:04:00Z">
        <w:r>
          <w:rPr>
            <w:webHidden/>
          </w:rPr>
          <w:fldChar w:fldCharType="end"/>
        </w:r>
        <w:r w:rsidRPr="00D1610D">
          <w:rPr>
            <w:rStyle w:val="Hyperlink"/>
          </w:rPr>
          <w:fldChar w:fldCharType="end"/>
        </w:r>
      </w:ins>
    </w:p>
    <w:p w14:paraId="552B8DD8" w14:textId="77777777" w:rsidR="0024598B" w:rsidRDefault="0024598B">
      <w:pPr>
        <w:pStyle w:val="TOC3"/>
        <w:rPr>
          <w:ins w:id="431" w:author="Smullen, Lizz" w:date="2016-02-10T22:04:00Z"/>
          <w:rFonts w:eastAsiaTheme="minorEastAsia" w:cstheme="minorBidi"/>
          <w:sz w:val="22"/>
          <w:szCs w:val="22"/>
        </w:rPr>
      </w:pPr>
      <w:ins w:id="432" w:author="Smullen, Lizz" w:date="2016-02-10T22:04:00Z">
        <w:r w:rsidRPr="00D1610D">
          <w:rPr>
            <w:rStyle w:val="Hyperlink"/>
          </w:rPr>
          <w:fldChar w:fldCharType="begin"/>
        </w:r>
        <w:r w:rsidRPr="00D1610D">
          <w:rPr>
            <w:rStyle w:val="Hyperlink"/>
          </w:rPr>
          <w:instrText xml:space="preserve"> </w:instrText>
        </w:r>
        <w:r>
          <w:instrText>HYPERLINK \l "_Toc442905255"</w:instrText>
        </w:r>
        <w:r w:rsidRPr="00D1610D">
          <w:rPr>
            <w:rStyle w:val="Hyperlink"/>
          </w:rPr>
          <w:instrText xml:space="preserve"> </w:instrText>
        </w:r>
        <w:r w:rsidRPr="00D1610D">
          <w:rPr>
            <w:rStyle w:val="Hyperlink"/>
          </w:rPr>
          <w:fldChar w:fldCharType="separate"/>
        </w:r>
        <w:r w:rsidRPr="00D1610D">
          <w:rPr>
            <w:rStyle w:val="Hyperlink"/>
          </w:rPr>
          <w:t>4.7.1</w:t>
        </w:r>
        <w:r>
          <w:rPr>
            <w:rFonts w:eastAsiaTheme="minorEastAsia" w:cstheme="minorBidi"/>
            <w:sz w:val="22"/>
            <w:szCs w:val="22"/>
          </w:rPr>
          <w:tab/>
        </w:r>
        <w:r w:rsidRPr="00D1610D">
          <w:rPr>
            <w:rStyle w:val="Hyperlink"/>
          </w:rPr>
          <w:t>[A] Perform a Manual System Alignment</w:t>
        </w:r>
        <w:r>
          <w:rPr>
            <w:webHidden/>
          </w:rPr>
          <w:tab/>
        </w:r>
        <w:r>
          <w:rPr>
            <w:webHidden/>
          </w:rPr>
          <w:fldChar w:fldCharType="begin"/>
        </w:r>
        <w:r>
          <w:rPr>
            <w:webHidden/>
          </w:rPr>
          <w:instrText xml:space="preserve"> PAGEREF _Toc442905255 \h </w:instrText>
        </w:r>
      </w:ins>
      <w:r>
        <w:rPr>
          <w:webHidden/>
        </w:rPr>
      </w:r>
      <w:r>
        <w:rPr>
          <w:webHidden/>
        </w:rPr>
        <w:fldChar w:fldCharType="separate"/>
      </w:r>
      <w:ins w:id="433" w:author="Smullen, Lizz" w:date="2016-02-11T09:16:00Z">
        <w:r w:rsidR="0088531C">
          <w:rPr>
            <w:webHidden/>
          </w:rPr>
          <w:t>4-13</w:t>
        </w:r>
      </w:ins>
      <w:ins w:id="434" w:author="Smullen, Lizz" w:date="2016-02-10T22:04:00Z">
        <w:r>
          <w:rPr>
            <w:webHidden/>
          </w:rPr>
          <w:fldChar w:fldCharType="end"/>
        </w:r>
        <w:r w:rsidRPr="00D1610D">
          <w:rPr>
            <w:rStyle w:val="Hyperlink"/>
          </w:rPr>
          <w:fldChar w:fldCharType="end"/>
        </w:r>
      </w:ins>
    </w:p>
    <w:p w14:paraId="02ED85C4" w14:textId="77777777" w:rsidR="0024598B" w:rsidRDefault="0024598B">
      <w:pPr>
        <w:pStyle w:val="TOC1"/>
        <w:rPr>
          <w:ins w:id="435" w:author="Smullen, Lizz" w:date="2016-02-10T22:04:00Z"/>
          <w:rFonts w:eastAsiaTheme="minorEastAsia" w:cstheme="minorBidi"/>
          <w:noProof/>
          <w:sz w:val="22"/>
          <w:szCs w:val="22"/>
        </w:rPr>
      </w:pPr>
      <w:ins w:id="436"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"_Toc442905256"</w:instrText>
        </w:r>
        <w:r w:rsidRPr="00D1610D">
          <w:rPr>
            <w:rStyle w:val="Hyperlink"/>
            <w:noProof/>
          </w:rPr>
          <w:instrText xml:space="preserve"> </w:instrText>
        </w:r>
        <w:r w:rsidRPr="00D1610D">
          <w:rPr>
            <w:rStyle w:val="Hyperlink"/>
            <w:noProof/>
          </w:rPr>
          <w:fldChar w:fldCharType="separate"/>
        </w:r>
        <w:r w:rsidRPr="00D1610D">
          <w:rPr>
            <w:rStyle w:val="Hyperlink"/>
            <w:noProof/>
          </w:rPr>
          <w:t>5</w:t>
        </w:r>
        <w:r>
          <w:rPr>
            <w:rFonts w:eastAsiaTheme="minorEastAsia" w:cstheme="minorBidi"/>
            <w:noProof/>
            <w:sz w:val="22"/>
            <w:szCs w:val="22"/>
          </w:rPr>
          <w:tab/>
        </w:r>
        <w:r w:rsidRPr="00D1610D">
          <w:rPr>
            <w:rStyle w:val="Hyperlink"/>
            <w:noProof/>
          </w:rPr>
          <w:t>[A] Line Replaceable Unit Provisioning</w:t>
        </w:r>
        <w:r>
          <w:rPr>
            <w:noProof/>
            <w:webHidden/>
          </w:rPr>
          <w:tab/>
        </w:r>
        <w:r>
          <w:rPr>
            <w:noProof/>
            <w:webHidden/>
          </w:rPr>
          <w:fldChar w:fldCharType="begin"/>
        </w:r>
        <w:r>
          <w:rPr>
            <w:noProof/>
            <w:webHidden/>
          </w:rPr>
          <w:instrText xml:space="preserve"> PAGEREF _Toc442905256 \h </w:instrText>
        </w:r>
      </w:ins>
      <w:r>
        <w:rPr>
          <w:noProof/>
          <w:webHidden/>
        </w:rPr>
      </w:r>
      <w:r>
        <w:rPr>
          <w:noProof/>
          <w:webHidden/>
        </w:rPr>
        <w:fldChar w:fldCharType="separate"/>
      </w:r>
      <w:ins w:id="437" w:author="Smullen, Lizz" w:date="2016-02-11T09:16:00Z">
        <w:r w:rsidR="0088531C">
          <w:rPr>
            <w:noProof/>
            <w:webHidden/>
          </w:rPr>
          <w:t>5-1</w:t>
        </w:r>
      </w:ins>
      <w:ins w:id="438" w:author="Smullen, Lizz" w:date="2016-02-10T22:04:00Z">
        <w:r>
          <w:rPr>
            <w:noProof/>
            <w:webHidden/>
          </w:rPr>
          <w:fldChar w:fldCharType="end"/>
        </w:r>
        <w:r w:rsidRPr="00D1610D">
          <w:rPr>
            <w:rStyle w:val="Hyperlink"/>
            <w:noProof/>
          </w:rPr>
          <w:fldChar w:fldCharType="end"/>
        </w:r>
      </w:ins>
    </w:p>
    <w:p w14:paraId="6D317210" w14:textId="77777777" w:rsidR="0024598B" w:rsidRDefault="0024598B">
      <w:pPr>
        <w:pStyle w:val="TOC2"/>
        <w:rPr>
          <w:ins w:id="439" w:author="Smullen, Lizz" w:date="2016-02-10T22:04:00Z"/>
          <w:rFonts w:eastAsiaTheme="minorEastAsia" w:cstheme="minorBidi"/>
          <w:sz w:val="22"/>
          <w:szCs w:val="22"/>
        </w:rPr>
      </w:pPr>
      <w:ins w:id="440" w:author="Smullen, Lizz" w:date="2016-02-10T22:04:00Z">
        <w:r w:rsidRPr="00D1610D">
          <w:rPr>
            <w:rStyle w:val="Hyperlink"/>
          </w:rPr>
          <w:fldChar w:fldCharType="begin"/>
        </w:r>
        <w:r w:rsidRPr="00D1610D">
          <w:rPr>
            <w:rStyle w:val="Hyperlink"/>
          </w:rPr>
          <w:instrText xml:space="preserve"> </w:instrText>
        </w:r>
        <w:r>
          <w:instrText>HYPERLINK \l "_Toc442905257"</w:instrText>
        </w:r>
        <w:r w:rsidRPr="00D1610D">
          <w:rPr>
            <w:rStyle w:val="Hyperlink"/>
          </w:rPr>
          <w:instrText xml:space="preserve"> </w:instrText>
        </w:r>
        <w:r w:rsidRPr="00D1610D">
          <w:rPr>
            <w:rStyle w:val="Hyperlink"/>
          </w:rPr>
          <w:fldChar w:fldCharType="separate"/>
        </w:r>
        <w:r w:rsidRPr="00D1610D">
          <w:rPr>
            <w:rStyle w:val="Hyperlink"/>
          </w:rPr>
          <w:t>5.1</w:t>
        </w:r>
        <w:r>
          <w:rPr>
            <w:rFonts w:eastAsiaTheme="minorEastAsia" w:cstheme="minorBidi"/>
            <w:sz w:val="22"/>
            <w:szCs w:val="22"/>
          </w:rPr>
          <w:tab/>
        </w:r>
        <w:r w:rsidRPr="00D1610D">
          <w:rPr>
            <w:rStyle w:val="Hyperlink"/>
          </w:rPr>
          <w:t>[B] Initial Provisioning Procedures</w:t>
        </w:r>
        <w:r>
          <w:rPr>
            <w:webHidden/>
          </w:rPr>
          <w:tab/>
        </w:r>
        <w:r>
          <w:rPr>
            <w:webHidden/>
          </w:rPr>
          <w:fldChar w:fldCharType="begin"/>
        </w:r>
        <w:r>
          <w:rPr>
            <w:webHidden/>
          </w:rPr>
          <w:instrText xml:space="preserve"> PAGEREF _Toc442905257 \h </w:instrText>
        </w:r>
      </w:ins>
      <w:r>
        <w:rPr>
          <w:webHidden/>
        </w:rPr>
      </w:r>
      <w:r>
        <w:rPr>
          <w:webHidden/>
        </w:rPr>
        <w:fldChar w:fldCharType="separate"/>
      </w:r>
      <w:ins w:id="441" w:author="Smullen, Lizz" w:date="2016-02-11T09:16:00Z">
        <w:r w:rsidR="0088531C">
          <w:rPr>
            <w:webHidden/>
          </w:rPr>
          <w:t>5-1</w:t>
        </w:r>
      </w:ins>
      <w:ins w:id="442" w:author="Smullen, Lizz" w:date="2016-02-10T22:04:00Z">
        <w:r>
          <w:rPr>
            <w:webHidden/>
          </w:rPr>
          <w:fldChar w:fldCharType="end"/>
        </w:r>
        <w:r w:rsidRPr="00D1610D">
          <w:rPr>
            <w:rStyle w:val="Hyperlink"/>
          </w:rPr>
          <w:fldChar w:fldCharType="end"/>
        </w:r>
      </w:ins>
    </w:p>
    <w:p w14:paraId="1CF1C30F" w14:textId="77777777" w:rsidR="0024598B" w:rsidRDefault="0024598B">
      <w:pPr>
        <w:pStyle w:val="TOC3"/>
        <w:rPr>
          <w:ins w:id="443" w:author="Smullen, Lizz" w:date="2016-02-10T22:04:00Z"/>
          <w:rFonts w:eastAsiaTheme="minorEastAsia" w:cstheme="minorBidi"/>
          <w:sz w:val="22"/>
          <w:szCs w:val="22"/>
        </w:rPr>
      </w:pPr>
      <w:ins w:id="444" w:author="Smullen, Lizz" w:date="2016-02-10T22:04:00Z">
        <w:r w:rsidRPr="00D1610D">
          <w:rPr>
            <w:rStyle w:val="Hyperlink"/>
          </w:rPr>
          <w:fldChar w:fldCharType="begin"/>
        </w:r>
        <w:r w:rsidRPr="00D1610D">
          <w:rPr>
            <w:rStyle w:val="Hyperlink"/>
          </w:rPr>
          <w:instrText xml:space="preserve"> </w:instrText>
        </w:r>
        <w:r>
          <w:instrText>HYPERLINK \l "_Toc442905260"</w:instrText>
        </w:r>
        <w:r w:rsidRPr="00D1610D">
          <w:rPr>
            <w:rStyle w:val="Hyperlink"/>
          </w:rPr>
          <w:instrText xml:space="preserve"> </w:instrText>
        </w:r>
        <w:r w:rsidRPr="00D1610D">
          <w:rPr>
            <w:rStyle w:val="Hyperlink"/>
          </w:rPr>
          <w:fldChar w:fldCharType="separate"/>
        </w:r>
        <w:r w:rsidRPr="00D1610D">
          <w:rPr>
            <w:rStyle w:val="Hyperlink"/>
          </w:rPr>
          <w:t>5.1.1</w:t>
        </w:r>
        <w:r>
          <w:rPr>
            <w:rFonts w:eastAsiaTheme="minorEastAsia" w:cstheme="minorBidi"/>
            <w:sz w:val="22"/>
            <w:szCs w:val="22"/>
          </w:rPr>
          <w:tab/>
        </w:r>
        <w:r w:rsidRPr="00D1610D">
          <w:rPr>
            <w:rStyle w:val="Hyperlink"/>
          </w:rPr>
          <w:t>[B] LRU Replacement Prerequisite Steps</w:t>
        </w:r>
        <w:r>
          <w:rPr>
            <w:webHidden/>
          </w:rPr>
          <w:tab/>
        </w:r>
        <w:r>
          <w:rPr>
            <w:webHidden/>
          </w:rPr>
          <w:fldChar w:fldCharType="begin"/>
        </w:r>
        <w:r>
          <w:rPr>
            <w:webHidden/>
          </w:rPr>
          <w:instrText xml:space="preserve"> PAGEREF _Toc442905260 \h </w:instrText>
        </w:r>
      </w:ins>
      <w:r>
        <w:rPr>
          <w:webHidden/>
        </w:rPr>
      </w:r>
      <w:r>
        <w:rPr>
          <w:webHidden/>
        </w:rPr>
        <w:fldChar w:fldCharType="separate"/>
      </w:r>
      <w:ins w:id="445" w:author="Smullen, Lizz" w:date="2016-02-11T09:16:00Z">
        <w:r w:rsidR="0088531C">
          <w:rPr>
            <w:webHidden/>
          </w:rPr>
          <w:t>5-1</w:t>
        </w:r>
      </w:ins>
      <w:ins w:id="446" w:author="Smullen, Lizz" w:date="2016-02-10T22:04:00Z">
        <w:r>
          <w:rPr>
            <w:webHidden/>
          </w:rPr>
          <w:fldChar w:fldCharType="end"/>
        </w:r>
        <w:r w:rsidRPr="00D1610D">
          <w:rPr>
            <w:rStyle w:val="Hyperlink"/>
          </w:rPr>
          <w:fldChar w:fldCharType="end"/>
        </w:r>
      </w:ins>
    </w:p>
    <w:p w14:paraId="01D4C895" w14:textId="77777777" w:rsidR="0024598B" w:rsidRDefault="0024598B">
      <w:pPr>
        <w:pStyle w:val="TOC3"/>
        <w:rPr>
          <w:ins w:id="447" w:author="Smullen, Lizz" w:date="2016-02-10T22:04:00Z"/>
          <w:rFonts w:eastAsiaTheme="minorEastAsia" w:cstheme="minorBidi"/>
          <w:sz w:val="22"/>
          <w:szCs w:val="22"/>
        </w:rPr>
      </w:pPr>
      <w:ins w:id="448" w:author="Smullen, Lizz" w:date="2016-02-10T22:04:00Z">
        <w:r w:rsidRPr="00D1610D">
          <w:rPr>
            <w:rStyle w:val="Hyperlink"/>
          </w:rPr>
          <w:lastRenderedPageBreak/>
          <w:fldChar w:fldCharType="begin"/>
        </w:r>
        <w:r w:rsidRPr="00D1610D">
          <w:rPr>
            <w:rStyle w:val="Hyperlink"/>
          </w:rPr>
          <w:instrText xml:space="preserve"> </w:instrText>
        </w:r>
        <w:r>
          <w:instrText>HYPERLINK \l "_Toc442905261"</w:instrText>
        </w:r>
        <w:r w:rsidRPr="00D1610D">
          <w:rPr>
            <w:rStyle w:val="Hyperlink"/>
          </w:rPr>
          <w:instrText xml:space="preserve"> </w:instrText>
        </w:r>
        <w:r w:rsidRPr="00D1610D">
          <w:rPr>
            <w:rStyle w:val="Hyperlink"/>
          </w:rPr>
          <w:fldChar w:fldCharType="separate"/>
        </w:r>
        <w:r w:rsidRPr="00D1610D">
          <w:rPr>
            <w:rStyle w:val="Hyperlink"/>
          </w:rPr>
          <w:t>5.1.2</w:t>
        </w:r>
        <w:r>
          <w:rPr>
            <w:rFonts w:eastAsiaTheme="minorEastAsia" w:cstheme="minorBidi"/>
            <w:sz w:val="22"/>
            <w:szCs w:val="22"/>
          </w:rPr>
          <w:tab/>
        </w:r>
        <w:r w:rsidRPr="00D1610D">
          <w:rPr>
            <w:rStyle w:val="Hyperlink"/>
          </w:rPr>
          <w:t>[B] ACMU Replacement</w:t>
        </w:r>
        <w:r>
          <w:rPr>
            <w:webHidden/>
          </w:rPr>
          <w:tab/>
        </w:r>
        <w:r>
          <w:rPr>
            <w:webHidden/>
          </w:rPr>
          <w:fldChar w:fldCharType="begin"/>
        </w:r>
        <w:r>
          <w:rPr>
            <w:webHidden/>
          </w:rPr>
          <w:instrText xml:space="preserve"> PAGEREF _Toc442905261 \h </w:instrText>
        </w:r>
      </w:ins>
      <w:r>
        <w:rPr>
          <w:webHidden/>
        </w:rPr>
      </w:r>
      <w:r>
        <w:rPr>
          <w:webHidden/>
        </w:rPr>
        <w:fldChar w:fldCharType="separate"/>
      </w:r>
      <w:ins w:id="449" w:author="Smullen, Lizz" w:date="2016-02-11T09:16:00Z">
        <w:r w:rsidR="0088531C">
          <w:rPr>
            <w:webHidden/>
          </w:rPr>
          <w:t>5-2</w:t>
        </w:r>
      </w:ins>
      <w:ins w:id="450" w:author="Smullen, Lizz" w:date="2016-02-10T22:04:00Z">
        <w:r>
          <w:rPr>
            <w:webHidden/>
          </w:rPr>
          <w:fldChar w:fldCharType="end"/>
        </w:r>
        <w:r w:rsidRPr="00D1610D">
          <w:rPr>
            <w:rStyle w:val="Hyperlink"/>
          </w:rPr>
          <w:fldChar w:fldCharType="end"/>
        </w:r>
      </w:ins>
    </w:p>
    <w:p w14:paraId="5B1F9D19" w14:textId="77777777" w:rsidR="0024598B" w:rsidRDefault="0024598B">
      <w:pPr>
        <w:pStyle w:val="TOC3"/>
        <w:rPr>
          <w:ins w:id="451" w:author="Smullen, Lizz" w:date="2016-02-10T22:04:00Z"/>
          <w:rFonts w:eastAsiaTheme="minorEastAsia" w:cstheme="minorBidi"/>
          <w:sz w:val="22"/>
          <w:szCs w:val="22"/>
        </w:rPr>
      </w:pPr>
      <w:ins w:id="452" w:author="Smullen, Lizz" w:date="2016-02-10T22:04:00Z">
        <w:r w:rsidRPr="00D1610D">
          <w:rPr>
            <w:rStyle w:val="Hyperlink"/>
          </w:rPr>
          <w:fldChar w:fldCharType="begin"/>
        </w:r>
        <w:r w:rsidRPr="00D1610D">
          <w:rPr>
            <w:rStyle w:val="Hyperlink"/>
          </w:rPr>
          <w:instrText xml:space="preserve"> </w:instrText>
        </w:r>
        <w:r>
          <w:instrText>HYPERLINK \l "_Toc442905262"</w:instrText>
        </w:r>
        <w:r w:rsidRPr="00D1610D">
          <w:rPr>
            <w:rStyle w:val="Hyperlink"/>
          </w:rPr>
          <w:instrText xml:space="preserve"> </w:instrText>
        </w:r>
        <w:r w:rsidRPr="00D1610D">
          <w:rPr>
            <w:rStyle w:val="Hyperlink"/>
          </w:rPr>
          <w:fldChar w:fldCharType="separate"/>
        </w:r>
        <w:r w:rsidRPr="00D1610D">
          <w:rPr>
            <w:rStyle w:val="Hyperlink"/>
          </w:rPr>
          <w:t>5.1.3</w:t>
        </w:r>
        <w:r>
          <w:rPr>
            <w:rFonts w:eastAsiaTheme="minorEastAsia" w:cstheme="minorBidi"/>
            <w:sz w:val="22"/>
            <w:szCs w:val="22"/>
          </w:rPr>
          <w:tab/>
        </w:r>
        <w:r w:rsidRPr="00D1610D">
          <w:rPr>
            <w:rStyle w:val="Hyperlink"/>
          </w:rPr>
          <w:t>[B] HPT Replacement</w:t>
        </w:r>
        <w:r>
          <w:rPr>
            <w:webHidden/>
          </w:rPr>
          <w:tab/>
        </w:r>
        <w:r>
          <w:rPr>
            <w:webHidden/>
          </w:rPr>
          <w:fldChar w:fldCharType="begin"/>
        </w:r>
        <w:r>
          <w:rPr>
            <w:webHidden/>
          </w:rPr>
          <w:instrText xml:space="preserve"> PAGEREF _Toc442905262 \h </w:instrText>
        </w:r>
      </w:ins>
      <w:r>
        <w:rPr>
          <w:webHidden/>
        </w:rPr>
      </w:r>
      <w:r>
        <w:rPr>
          <w:webHidden/>
        </w:rPr>
        <w:fldChar w:fldCharType="separate"/>
      </w:r>
      <w:ins w:id="453" w:author="Smullen, Lizz" w:date="2016-02-11T09:16:00Z">
        <w:r w:rsidR="0088531C">
          <w:rPr>
            <w:webHidden/>
          </w:rPr>
          <w:t>5-3</w:t>
        </w:r>
      </w:ins>
      <w:ins w:id="454" w:author="Smullen, Lizz" w:date="2016-02-10T22:04:00Z">
        <w:r>
          <w:rPr>
            <w:webHidden/>
          </w:rPr>
          <w:fldChar w:fldCharType="end"/>
        </w:r>
        <w:r w:rsidRPr="00D1610D">
          <w:rPr>
            <w:rStyle w:val="Hyperlink"/>
          </w:rPr>
          <w:fldChar w:fldCharType="end"/>
        </w:r>
      </w:ins>
    </w:p>
    <w:p w14:paraId="66DA9EED" w14:textId="77777777" w:rsidR="0024598B" w:rsidRDefault="0024598B">
      <w:pPr>
        <w:pStyle w:val="TOC3"/>
        <w:rPr>
          <w:ins w:id="455" w:author="Smullen, Lizz" w:date="2016-02-10T22:04:00Z"/>
          <w:rFonts w:eastAsiaTheme="minorEastAsia" w:cstheme="minorBidi"/>
          <w:sz w:val="22"/>
          <w:szCs w:val="22"/>
        </w:rPr>
      </w:pPr>
      <w:ins w:id="456" w:author="Smullen, Lizz" w:date="2016-02-10T22:04:00Z">
        <w:r w:rsidRPr="00D1610D">
          <w:rPr>
            <w:rStyle w:val="Hyperlink"/>
          </w:rPr>
          <w:fldChar w:fldCharType="begin"/>
        </w:r>
        <w:r w:rsidRPr="00D1610D">
          <w:rPr>
            <w:rStyle w:val="Hyperlink"/>
          </w:rPr>
          <w:instrText xml:space="preserve"> </w:instrText>
        </w:r>
        <w:r>
          <w:instrText>HYPERLINK \l "_Toc442905263"</w:instrText>
        </w:r>
        <w:r w:rsidRPr="00D1610D">
          <w:rPr>
            <w:rStyle w:val="Hyperlink"/>
          </w:rPr>
          <w:instrText xml:space="preserve"> </w:instrText>
        </w:r>
        <w:r w:rsidRPr="00D1610D">
          <w:rPr>
            <w:rStyle w:val="Hyperlink"/>
          </w:rPr>
          <w:fldChar w:fldCharType="separate"/>
        </w:r>
        <w:r w:rsidRPr="00D1610D">
          <w:rPr>
            <w:rStyle w:val="Hyperlink"/>
          </w:rPr>
          <w:t>5.1.4</w:t>
        </w:r>
        <w:r>
          <w:rPr>
            <w:rFonts w:eastAsiaTheme="minorEastAsia" w:cstheme="minorBidi"/>
            <w:sz w:val="22"/>
            <w:szCs w:val="22"/>
          </w:rPr>
          <w:tab/>
        </w:r>
        <w:r w:rsidRPr="00D1610D">
          <w:rPr>
            <w:rStyle w:val="Hyperlink"/>
          </w:rPr>
          <w:t>[B] GAU Replacement</w:t>
        </w:r>
        <w:r>
          <w:rPr>
            <w:webHidden/>
          </w:rPr>
          <w:tab/>
        </w:r>
        <w:r>
          <w:rPr>
            <w:webHidden/>
          </w:rPr>
          <w:fldChar w:fldCharType="begin"/>
        </w:r>
        <w:r>
          <w:rPr>
            <w:webHidden/>
          </w:rPr>
          <w:instrText xml:space="preserve"> PAGEREF _Toc442905263 \h </w:instrText>
        </w:r>
      </w:ins>
      <w:r>
        <w:rPr>
          <w:webHidden/>
        </w:rPr>
      </w:r>
      <w:r>
        <w:rPr>
          <w:webHidden/>
        </w:rPr>
        <w:fldChar w:fldCharType="separate"/>
      </w:r>
      <w:ins w:id="457" w:author="Smullen, Lizz" w:date="2016-02-11T09:16:00Z">
        <w:r w:rsidR="0088531C">
          <w:rPr>
            <w:webHidden/>
          </w:rPr>
          <w:t>5-3</w:t>
        </w:r>
      </w:ins>
      <w:ins w:id="458" w:author="Smullen, Lizz" w:date="2016-02-10T22:04:00Z">
        <w:r>
          <w:rPr>
            <w:webHidden/>
          </w:rPr>
          <w:fldChar w:fldCharType="end"/>
        </w:r>
        <w:r w:rsidRPr="00D1610D">
          <w:rPr>
            <w:rStyle w:val="Hyperlink"/>
          </w:rPr>
          <w:fldChar w:fldCharType="end"/>
        </w:r>
      </w:ins>
    </w:p>
    <w:p w14:paraId="6C0FC894" w14:textId="77777777" w:rsidR="0024598B" w:rsidRDefault="0024598B">
      <w:pPr>
        <w:pStyle w:val="TOC1"/>
        <w:rPr>
          <w:ins w:id="459" w:author="Smullen, Lizz" w:date="2016-02-10T22:04:00Z"/>
          <w:rFonts w:eastAsiaTheme="minorEastAsia" w:cstheme="minorBidi"/>
          <w:noProof/>
          <w:sz w:val="22"/>
          <w:szCs w:val="22"/>
        </w:rPr>
      </w:pPr>
      <w:ins w:id="460"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"_Toc442905264"</w:instrText>
        </w:r>
        <w:r w:rsidRPr="00D1610D">
          <w:rPr>
            <w:rStyle w:val="Hyperlink"/>
            <w:noProof/>
          </w:rPr>
          <w:instrText xml:space="preserve"> </w:instrText>
        </w:r>
        <w:r w:rsidRPr="00D1610D">
          <w:rPr>
            <w:rStyle w:val="Hyperlink"/>
            <w:noProof/>
          </w:rPr>
          <w:fldChar w:fldCharType="separate"/>
        </w:r>
        <w:r w:rsidRPr="00D1610D">
          <w:rPr>
            <w:rStyle w:val="Hyperlink"/>
            <w:noProof/>
          </w:rPr>
          <w:t>6</w:t>
        </w:r>
        <w:r>
          <w:rPr>
            <w:rFonts w:eastAsiaTheme="minorEastAsia" w:cstheme="minorBidi"/>
            <w:noProof/>
            <w:sz w:val="22"/>
            <w:szCs w:val="22"/>
          </w:rPr>
          <w:tab/>
        </w:r>
        <w:r w:rsidRPr="00D1610D">
          <w:rPr>
            <w:rStyle w:val="Hyperlink"/>
            <w:noProof/>
          </w:rPr>
          <w:t>[B] SATCOM System Software Updates</w:t>
        </w:r>
        <w:r>
          <w:rPr>
            <w:noProof/>
            <w:webHidden/>
          </w:rPr>
          <w:tab/>
        </w:r>
        <w:r>
          <w:rPr>
            <w:noProof/>
            <w:webHidden/>
          </w:rPr>
          <w:fldChar w:fldCharType="begin"/>
        </w:r>
        <w:r>
          <w:rPr>
            <w:noProof/>
            <w:webHidden/>
          </w:rPr>
          <w:instrText xml:space="preserve"> PAGEREF _Toc442905264 \h </w:instrText>
        </w:r>
      </w:ins>
      <w:r>
        <w:rPr>
          <w:noProof/>
          <w:webHidden/>
        </w:rPr>
      </w:r>
      <w:r>
        <w:rPr>
          <w:noProof/>
          <w:webHidden/>
        </w:rPr>
        <w:fldChar w:fldCharType="separate"/>
      </w:r>
      <w:ins w:id="461" w:author="Smullen, Lizz" w:date="2016-02-11T09:16:00Z">
        <w:r w:rsidR="0088531C">
          <w:rPr>
            <w:noProof/>
            <w:webHidden/>
          </w:rPr>
          <w:t>6-1</w:t>
        </w:r>
      </w:ins>
      <w:ins w:id="462" w:author="Smullen, Lizz" w:date="2016-02-10T22:04:00Z">
        <w:r>
          <w:rPr>
            <w:noProof/>
            <w:webHidden/>
          </w:rPr>
          <w:fldChar w:fldCharType="end"/>
        </w:r>
        <w:r w:rsidRPr="00D1610D">
          <w:rPr>
            <w:rStyle w:val="Hyperlink"/>
            <w:noProof/>
          </w:rPr>
          <w:fldChar w:fldCharType="end"/>
        </w:r>
      </w:ins>
    </w:p>
    <w:p w14:paraId="348ED7D8" w14:textId="77777777" w:rsidR="0024598B" w:rsidRDefault="0024598B">
      <w:pPr>
        <w:pStyle w:val="TOC2"/>
        <w:rPr>
          <w:ins w:id="463" w:author="Smullen, Lizz" w:date="2016-02-10T22:04:00Z"/>
          <w:rFonts w:eastAsiaTheme="minorEastAsia" w:cstheme="minorBidi"/>
          <w:sz w:val="22"/>
          <w:szCs w:val="22"/>
        </w:rPr>
      </w:pPr>
      <w:ins w:id="464" w:author="Smullen, Lizz" w:date="2016-02-10T22:04:00Z">
        <w:r w:rsidRPr="00D1610D">
          <w:rPr>
            <w:rStyle w:val="Hyperlink"/>
          </w:rPr>
          <w:fldChar w:fldCharType="begin"/>
        </w:r>
        <w:r w:rsidRPr="00D1610D">
          <w:rPr>
            <w:rStyle w:val="Hyperlink"/>
          </w:rPr>
          <w:instrText xml:space="preserve"> </w:instrText>
        </w:r>
        <w:r>
          <w:instrText>HYPERLINK \l "_Toc442905266"</w:instrText>
        </w:r>
        <w:r w:rsidRPr="00D1610D">
          <w:rPr>
            <w:rStyle w:val="Hyperlink"/>
          </w:rPr>
          <w:instrText xml:space="preserve"> </w:instrText>
        </w:r>
        <w:r w:rsidRPr="00D1610D">
          <w:rPr>
            <w:rStyle w:val="Hyperlink"/>
          </w:rPr>
          <w:fldChar w:fldCharType="separate"/>
        </w:r>
        <w:r w:rsidRPr="00D1610D">
          <w:rPr>
            <w:rStyle w:val="Hyperlink"/>
          </w:rPr>
          <w:t>6.1</w:t>
        </w:r>
        <w:r>
          <w:rPr>
            <w:rFonts w:eastAsiaTheme="minorEastAsia" w:cstheme="minorBidi"/>
            <w:sz w:val="22"/>
            <w:szCs w:val="22"/>
          </w:rPr>
          <w:tab/>
        </w:r>
        <w:r w:rsidRPr="00D1610D">
          <w:rPr>
            <w:rStyle w:val="Hyperlink"/>
          </w:rPr>
          <w:t>[B] ESM Blanking Zones</w:t>
        </w:r>
        <w:r>
          <w:rPr>
            <w:webHidden/>
          </w:rPr>
          <w:tab/>
        </w:r>
        <w:r>
          <w:rPr>
            <w:webHidden/>
          </w:rPr>
          <w:fldChar w:fldCharType="begin"/>
        </w:r>
        <w:r>
          <w:rPr>
            <w:webHidden/>
          </w:rPr>
          <w:instrText xml:space="preserve"> PAGEREF _Toc442905266 \h </w:instrText>
        </w:r>
      </w:ins>
      <w:r>
        <w:rPr>
          <w:webHidden/>
        </w:rPr>
      </w:r>
      <w:r>
        <w:rPr>
          <w:webHidden/>
        </w:rPr>
        <w:fldChar w:fldCharType="separate"/>
      </w:r>
      <w:ins w:id="465" w:author="Smullen, Lizz" w:date="2016-02-11T09:16:00Z">
        <w:r w:rsidR="0088531C">
          <w:rPr>
            <w:webHidden/>
          </w:rPr>
          <w:t>6-2</w:t>
        </w:r>
      </w:ins>
      <w:ins w:id="466" w:author="Smullen, Lizz" w:date="2016-02-10T22:04:00Z">
        <w:r>
          <w:rPr>
            <w:webHidden/>
          </w:rPr>
          <w:fldChar w:fldCharType="end"/>
        </w:r>
        <w:r w:rsidRPr="00D1610D">
          <w:rPr>
            <w:rStyle w:val="Hyperlink"/>
          </w:rPr>
          <w:fldChar w:fldCharType="end"/>
        </w:r>
      </w:ins>
    </w:p>
    <w:p w14:paraId="66FB3988" w14:textId="77777777" w:rsidR="0024598B" w:rsidRDefault="0024598B">
      <w:pPr>
        <w:pStyle w:val="TOC3"/>
        <w:rPr>
          <w:ins w:id="467" w:author="Smullen, Lizz" w:date="2016-02-10T22:04:00Z"/>
          <w:rFonts w:eastAsiaTheme="minorEastAsia" w:cstheme="minorBidi"/>
          <w:sz w:val="22"/>
          <w:szCs w:val="22"/>
        </w:rPr>
      </w:pPr>
      <w:ins w:id="468" w:author="Smullen, Lizz" w:date="2016-02-10T22:04:00Z">
        <w:r w:rsidRPr="00D1610D">
          <w:rPr>
            <w:rStyle w:val="Hyperlink"/>
          </w:rPr>
          <w:fldChar w:fldCharType="begin"/>
        </w:r>
        <w:r w:rsidRPr="00D1610D">
          <w:rPr>
            <w:rStyle w:val="Hyperlink"/>
          </w:rPr>
          <w:instrText xml:space="preserve"> </w:instrText>
        </w:r>
        <w:r>
          <w:instrText>HYPERLINK \l "_Toc442905268"</w:instrText>
        </w:r>
        <w:r w:rsidRPr="00D1610D">
          <w:rPr>
            <w:rStyle w:val="Hyperlink"/>
          </w:rPr>
          <w:instrText xml:space="preserve"> </w:instrText>
        </w:r>
        <w:r w:rsidRPr="00D1610D">
          <w:rPr>
            <w:rStyle w:val="Hyperlink"/>
          </w:rPr>
          <w:fldChar w:fldCharType="separate"/>
        </w:r>
        <w:r w:rsidRPr="00D1610D">
          <w:rPr>
            <w:rStyle w:val="Hyperlink"/>
          </w:rPr>
          <w:t>6.1.1</w:t>
        </w:r>
        <w:r>
          <w:rPr>
            <w:rFonts w:eastAsiaTheme="minorEastAsia" w:cstheme="minorBidi"/>
            <w:sz w:val="22"/>
            <w:szCs w:val="22"/>
          </w:rPr>
          <w:tab/>
        </w:r>
        <w:r w:rsidRPr="00D1610D">
          <w:rPr>
            <w:rStyle w:val="Hyperlink"/>
          </w:rPr>
          <w:t>[B] ESM Blanking Zones Text File</w:t>
        </w:r>
        <w:r>
          <w:rPr>
            <w:webHidden/>
          </w:rPr>
          <w:tab/>
        </w:r>
        <w:r>
          <w:rPr>
            <w:webHidden/>
          </w:rPr>
          <w:fldChar w:fldCharType="begin"/>
        </w:r>
        <w:r>
          <w:rPr>
            <w:webHidden/>
          </w:rPr>
          <w:instrText xml:space="preserve"> PAGEREF _Toc442905268 \h </w:instrText>
        </w:r>
      </w:ins>
      <w:r>
        <w:rPr>
          <w:webHidden/>
        </w:rPr>
      </w:r>
      <w:r>
        <w:rPr>
          <w:webHidden/>
        </w:rPr>
        <w:fldChar w:fldCharType="separate"/>
      </w:r>
      <w:ins w:id="469" w:author="Smullen, Lizz" w:date="2016-02-11T09:16:00Z">
        <w:r w:rsidR="0088531C">
          <w:rPr>
            <w:webHidden/>
          </w:rPr>
          <w:t>6-2</w:t>
        </w:r>
      </w:ins>
      <w:ins w:id="470" w:author="Smullen, Lizz" w:date="2016-02-10T22:04:00Z">
        <w:r>
          <w:rPr>
            <w:webHidden/>
          </w:rPr>
          <w:fldChar w:fldCharType="end"/>
        </w:r>
        <w:r w:rsidRPr="00D1610D">
          <w:rPr>
            <w:rStyle w:val="Hyperlink"/>
          </w:rPr>
          <w:fldChar w:fldCharType="end"/>
        </w:r>
      </w:ins>
    </w:p>
    <w:p w14:paraId="4EDAFBDC" w14:textId="77777777" w:rsidR="0024598B" w:rsidRDefault="0024598B">
      <w:pPr>
        <w:pStyle w:val="TOC3"/>
        <w:rPr>
          <w:ins w:id="471" w:author="Smullen, Lizz" w:date="2016-02-10T22:04:00Z"/>
          <w:rFonts w:eastAsiaTheme="minorEastAsia" w:cstheme="minorBidi"/>
          <w:sz w:val="22"/>
          <w:szCs w:val="22"/>
        </w:rPr>
      </w:pPr>
      <w:ins w:id="472" w:author="Smullen, Lizz" w:date="2016-02-10T22:04:00Z">
        <w:r w:rsidRPr="00D1610D">
          <w:rPr>
            <w:rStyle w:val="Hyperlink"/>
          </w:rPr>
          <w:fldChar w:fldCharType="begin"/>
        </w:r>
        <w:r w:rsidRPr="00D1610D">
          <w:rPr>
            <w:rStyle w:val="Hyperlink"/>
          </w:rPr>
          <w:instrText xml:space="preserve"> </w:instrText>
        </w:r>
        <w:r>
          <w:instrText>HYPERLINK \l "_Toc442905269"</w:instrText>
        </w:r>
        <w:r w:rsidRPr="00D1610D">
          <w:rPr>
            <w:rStyle w:val="Hyperlink"/>
          </w:rPr>
          <w:instrText xml:space="preserve"> </w:instrText>
        </w:r>
        <w:r w:rsidRPr="00D1610D">
          <w:rPr>
            <w:rStyle w:val="Hyperlink"/>
          </w:rPr>
          <w:fldChar w:fldCharType="separate"/>
        </w:r>
        <w:r w:rsidRPr="00D1610D">
          <w:rPr>
            <w:rStyle w:val="Hyperlink"/>
          </w:rPr>
          <w:t>6.1.2</w:t>
        </w:r>
        <w:r>
          <w:rPr>
            <w:rFonts w:eastAsiaTheme="minorEastAsia" w:cstheme="minorBidi"/>
            <w:sz w:val="22"/>
            <w:szCs w:val="22"/>
          </w:rPr>
          <w:tab/>
        </w:r>
        <w:r w:rsidRPr="00D1610D">
          <w:rPr>
            <w:rStyle w:val="Hyperlink"/>
          </w:rPr>
          <w:t>[B] Uploading an EMS Blanking Zones File</w:t>
        </w:r>
        <w:r>
          <w:rPr>
            <w:webHidden/>
          </w:rPr>
          <w:tab/>
        </w:r>
        <w:r>
          <w:rPr>
            <w:webHidden/>
          </w:rPr>
          <w:fldChar w:fldCharType="begin"/>
        </w:r>
        <w:r>
          <w:rPr>
            <w:webHidden/>
          </w:rPr>
          <w:instrText xml:space="preserve"> PAGEREF _Toc442905269 \h </w:instrText>
        </w:r>
      </w:ins>
      <w:r>
        <w:rPr>
          <w:webHidden/>
        </w:rPr>
      </w:r>
      <w:r>
        <w:rPr>
          <w:webHidden/>
        </w:rPr>
        <w:fldChar w:fldCharType="separate"/>
      </w:r>
      <w:ins w:id="473" w:author="Smullen, Lizz" w:date="2016-02-11T09:16:00Z">
        <w:r w:rsidR="0088531C">
          <w:rPr>
            <w:webHidden/>
          </w:rPr>
          <w:t>6-3</w:t>
        </w:r>
      </w:ins>
      <w:ins w:id="474" w:author="Smullen, Lizz" w:date="2016-02-10T22:04:00Z">
        <w:r>
          <w:rPr>
            <w:webHidden/>
          </w:rPr>
          <w:fldChar w:fldCharType="end"/>
        </w:r>
        <w:r w:rsidRPr="00D1610D">
          <w:rPr>
            <w:rStyle w:val="Hyperlink"/>
          </w:rPr>
          <w:fldChar w:fldCharType="end"/>
        </w:r>
      </w:ins>
    </w:p>
    <w:p w14:paraId="41FCFE83" w14:textId="77777777" w:rsidR="0024598B" w:rsidRDefault="0024598B">
      <w:pPr>
        <w:pStyle w:val="TOC2"/>
        <w:rPr>
          <w:ins w:id="475" w:author="Smullen, Lizz" w:date="2016-02-10T22:04:00Z"/>
          <w:rFonts w:eastAsiaTheme="minorEastAsia" w:cstheme="minorBidi"/>
          <w:sz w:val="22"/>
          <w:szCs w:val="22"/>
        </w:rPr>
      </w:pPr>
      <w:ins w:id="476" w:author="Smullen, Lizz" w:date="2016-02-10T22:04:00Z">
        <w:r w:rsidRPr="00D1610D">
          <w:rPr>
            <w:rStyle w:val="Hyperlink"/>
          </w:rPr>
          <w:fldChar w:fldCharType="begin"/>
        </w:r>
        <w:r w:rsidRPr="00D1610D">
          <w:rPr>
            <w:rStyle w:val="Hyperlink"/>
          </w:rPr>
          <w:instrText xml:space="preserve"> </w:instrText>
        </w:r>
        <w:r>
          <w:instrText>HYPERLINK \l "_Toc442905271"</w:instrText>
        </w:r>
        <w:r w:rsidRPr="00D1610D">
          <w:rPr>
            <w:rStyle w:val="Hyperlink"/>
          </w:rPr>
          <w:instrText xml:space="preserve"> </w:instrText>
        </w:r>
        <w:r w:rsidRPr="00D1610D">
          <w:rPr>
            <w:rStyle w:val="Hyperlink"/>
          </w:rPr>
          <w:fldChar w:fldCharType="separate"/>
        </w:r>
        <w:r w:rsidRPr="00D1610D">
          <w:rPr>
            <w:rStyle w:val="Hyperlink"/>
          </w:rPr>
          <w:t>6.2</w:t>
        </w:r>
        <w:r>
          <w:rPr>
            <w:rFonts w:eastAsiaTheme="minorEastAsia" w:cstheme="minorBidi"/>
            <w:sz w:val="22"/>
            <w:szCs w:val="22"/>
          </w:rPr>
          <w:tab/>
        </w:r>
        <w:r w:rsidRPr="00D1610D">
          <w:rPr>
            <w:rStyle w:val="Hyperlink"/>
          </w:rPr>
          <w:t>[B] SATCOM System Software Package</w:t>
        </w:r>
        <w:r>
          <w:rPr>
            <w:webHidden/>
          </w:rPr>
          <w:tab/>
        </w:r>
        <w:r>
          <w:rPr>
            <w:webHidden/>
          </w:rPr>
          <w:fldChar w:fldCharType="begin"/>
        </w:r>
        <w:r>
          <w:rPr>
            <w:webHidden/>
          </w:rPr>
          <w:instrText xml:space="preserve"> PAGEREF _Toc442905271 \h </w:instrText>
        </w:r>
      </w:ins>
      <w:r>
        <w:rPr>
          <w:webHidden/>
        </w:rPr>
      </w:r>
      <w:r>
        <w:rPr>
          <w:webHidden/>
        </w:rPr>
        <w:fldChar w:fldCharType="separate"/>
      </w:r>
      <w:ins w:id="477" w:author="Smullen, Lizz" w:date="2016-02-11T09:16:00Z">
        <w:r w:rsidR="0088531C">
          <w:rPr>
            <w:webHidden/>
          </w:rPr>
          <w:t>6-7</w:t>
        </w:r>
      </w:ins>
      <w:ins w:id="478" w:author="Smullen, Lizz" w:date="2016-02-10T22:04:00Z">
        <w:r>
          <w:rPr>
            <w:webHidden/>
          </w:rPr>
          <w:fldChar w:fldCharType="end"/>
        </w:r>
        <w:r w:rsidRPr="00D1610D">
          <w:rPr>
            <w:rStyle w:val="Hyperlink"/>
          </w:rPr>
          <w:fldChar w:fldCharType="end"/>
        </w:r>
      </w:ins>
    </w:p>
    <w:p w14:paraId="21BCCE65" w14:textId="77777777" w:rsidR="0024598B" w:rsidRDefault="0024598B">
      <w:pPr>
        <w:pStyle w:val="TOC2"/>
        <w:rPr>
          <w:ins w:id="479" w:author="Smullen, Lizz" w:date="2016-02-10T22:04:00Z"/>
          <w:rFonts w:eastAsiaTheme="minorEastAsia" w:cstheme="minorBidi"/>
          <w:sz w:val="22"/>
          <w:szCs w:val="22"/>
        </w:rPr>
      </w:pPr>
      <w:ins w:id="480" w:author="Smullen, Lizz" w:date="2016-02-10T22:04:00Z">
        <w:r w:rsidRPr="00D1610D">
          <w:rPr>
            <w:rStyle w:val="Hyperlink"/>
          </w:rPr>
          <w:fldChar w:fldCharType="begin"/>
        </w:r>
        <w:r w:rsidRPr="00D1610D">
          <w:rPr>
            <w:rStyle w:val="Hyperlink"/>
          </w:rPr>
          <w:instrText xml:space="preserve"> </w:instrText>
        </w:r>
        <w:r>
          <w:instrText>HYPERLINK \l "_Toc442905272"</w:instrText>
        </w:r>
        <w:r w:rsidRPr="00D1610D">
          <w:rPr>
            <w:rStyle w:val="Hyperlink"/>
          </w:rPr>
          <w:instrText xml:space="preserve"> </w:instrText>
        </w:r>
        <w:r w:rsidRPr="00D1610D">
          <w:rPr>
            <w:rStyle w:val="Hyperlink"/>
          </w:rPr>
          <w:fldChar w:fldCharType="separate"/>
        </w:r>
        <w:r w:rsidRPr="00D1610D">
          <w:rPr>
            <w:rStyle w:val="Hyperlink"/>
          </w:rPr>
          <w:t>6.3</w:t>
        </w:r>
        <w:r>
          <w:rPr>
            <w:rFonts w:eastAsiaTheme="minorEastAsia" w:cstheme="minorBidi"/>
            <w:sz w:val="22"/>
            <w:szCs w:val="22"/>
          </w:rPr>
          <w:tab/>
        </w:r>
        <w:r w:rsidRPr="00D1610D">
          <w:rPr>
            <w:rStyle w:val="Hyperlink"/>
          </w:rPr>
          <w:t>[B] Updating the SATCOM System Software</w:t>
        </w:r>
        <w:r>
          <w:rPr>
            <w:webHidden/>
          </w:rPr>
          <w:tab/>
        </w:r>
        <w:r>
          <w:rPr>
            <w:webHidden/>
          </w:rPr>
          <w:fldChar w:fldCharType="begin"/>
        </w:r>
        <w:r>
          <w:rPr>
            <w:webHidden/>
          </w:rPr>
          <w:instrText xml:space="preserve"> PAGEREF _Toc442905272 \h </w:instrText>
        </w:r>
      </w:ins>
      <w:r>
        <w:rPr>
          <w:webHidden/>
        </w:rPr>
      </w:r>
      <w:r>
        <w:rPr>
          <w:webHidden/>
        </w:rPr>
        <w:fldChar w:fldCharType="separate"/>
      </w:r>
      <w:ins w:id="481" w:author="Smullen, Lizz" w:date="2016-02-11T09:16:00Z">
        <w:r w:rsidR="0088531C">
          <w:rPr>
            <w:webHidden/>
          </w:rPr>
          <w:t>6-7</w:t>
        </w:r>
      </w:ins>
      <w:ins w:id="482" w:author="Smullen, Lizz" w:date="2016-02-10T22:04:00Z">
        <w:r>
          <w:rPr>
            <w:webHidden/>
          </w:rPr>
          <w:fldChar w:fldCharType="end"/>
        </w:r>
        <w:r w:rsidRPr="00D1610D">
          <w:rPr>
            <w:rStyle w:val="Hyperlink"/>
          </w:rPr>
          <w:fldChar w:fldCharType="end"/>
        </w:r>
      </w:ins>
    </w:p>
    <w:p w14:paraId="6346B442" w14:textId="77777777" w:rsidR="0024598B" w:rsidRDefault="0024598B">
      <w:pPr>
        <w:pStyle w:val="TOC2"/>
        <w:rPr>
          <w:ins w:id="483" w:author="Smullen, Lizz" w:date="2016-02-10T22:04:00Z"/>
          <w:rFonts w:eastAsiaTheme="minorEastAsia" w:cstheme="minorBidi"/>
          <w:sz w:val="22"/>
          <w:szCs w:val="22"/>
        </w:rPr>
      </w:pPr>
      <w:ins w:id="484" w:author="Smullen, Lizz" w:date="2016-02-10T22:04:00Z">
        <w:r w:rsidRPr="00D1610D">
          <w:rPr>
            <w:rStyle w:val="Hyperlink"/>
          </w:rPr>
          <w:fldChar w:fldCharType="begin"/>
        </w:r>
        <w:r w:rsidRPr="00D1610D">
          <w:rPr>
            <w:rStyle w:val="Hyperlink"/>
          </w:rPr>
          <w:instrText xml:space="preserve"> </w:instrText>
        </w:r>
        <w:r>
          <w:instrText>HYPERLINK \l "_Toc442905273"</w:instrText>
        </w:r>
        <w:r w:rsidRPr="00D1610D">
          <w:rPr>
            <w:rStyle w:val="Hyperlink"/>
          </w:rPr>
          <w:instrText xml:space="preserve"> </w:instrText>
        </w:r>
        <w:r w:rsidRPr="00D1610D">
          <w:rPr>
            <w:rStyle w:val="Hyperlink"/>
          </w:rPr>
          <w:fldChar w:fldCharType="separate"/>
        </w:r>
        <w:r w:rsidRPr="00D1610D">
          <w:rPr>
            <w:rStyle w:val="Hyperlink"/>
          </w:rPr>
          <w:t>6.4</w:t>
        </w:r>
        <w:r>
          <w:rPr>
            <w:rFonts w:eastAsiaTheme="minorEastAsia" w:cstheme="minorBidi"/>
            <w:sz w:val="22"/>
            <w:szCs w:val="22"/>
          </w:rPr>
          <w:tab/>
        </w:r>
        <w:r w:rsidRPr="00D1610D">
          <w:rPr>
            <w:rStyle w:val="Hyperlink"/>
          </w:rPr>
          <w:t>[B] SATCOM System Configuration Files</w:t>
        </w:r>
        <w:r>
          <w:rPr>
            <w:webHidden/>
          </w:rPr>
          <w:tab/>
        </w:r>
        <w:r>
          <w:rPr>
            <w:webHidden/>
          </w:rPr>
          <w:fldChar w:fldCharType="begin"/>
        </w:r>
        <w:r>
          <w:rPr>
            <w:webHidden/>
          </w:rPr>
          <w:instrText xml:space="preserve"> PAGEREF _Toc442905273 \h </w:instrText>
        </w:r>
      </w:ins>
      <w:r>
        <w:rPr>
          <w:webHidden/>
        </w:rPr>
      </w:r>
      <w:r>
        <w:rPr>
          <w:webHidden/>
        </w:rPr>
        <w:fldChar w:fldCharType="separate"/>
      </w:r>
      <w:ins w:id="485" w:author="Smullen, Lizz" w:date="2016-02-11T09:16:00Z">
        <w:r w:rsidR="0088531C">
          <w:rPr>
            <w:webHidden/>
          </w:rPr>
          <w:t>6-12</w:t>
        </w:r>
      </w:ins>
      <w:ins w:id="486" w:author="Smullen, Lizz" w:date="2016-02-10T22:04:00Z">
        <w:r>
          <w:rPr>
            <w:webHidden/>
          </w:rPr>
          <w:fldChar w:fldCharType="end"/>
        </w:r>
        <w:r w:rsidRPr="00D1610D">
          <w:rPr>
            <w:rStyle w:val="Hyperlink"/>
          </w:rPr>
          <w:fldChar w:fldCharType="end"/>
        </w:r>
      </w:ins>
    </w:p>
    <w:p w14:paraId="2A7E3154" w14:textId="77777777" w:rsidR="0024598B" w:rsidRDefault="0024598B">
      <w:pPr>
        <w:pStyle w:val="TOC3"/>
        <w:rPr>
          <w:ins w:id="487" w:author="Smullen, Lizz" w:date="2016-02-10T22:04:00Z"/>
          <w:rFonts w:eastAsiaTheme="minorEastAsia" w:cstheme="minorBidi"/>
          <w:sz w:val="22"/>
          <w:szCs w:val="22"/>
        </w:rPr>
      </w:pPr>
      <w:ins w:id="488" w:author="Smullen, Lizz" w:date="2016-02-10T22:04:00Z">
        <w:r w:rsidRPr="00D1610D">
          <w:rPr>
            <w:rStyle w:val="Hyperlink"/>
          </w:rPr>
          <w:fldChar w:fldCharType="begin"/>
        </w:r>
        <w:r w:rsidRPr="00D1610D">
          <w:rPr>
            <w:rStyle w:val="Hyperlink"/>
          </w:rPr>
          <w:instrText xml:space="preserve"> </w:instrText>
        </w:r>
        <w:r>
          <w:instrText>HYPERLINK \l "_Toc442905285"</w:instrText>
        </w:r>
        <w:r w:rsidRPr="00D1610D">
          <w:rPr>
            <w:rStyle w:val="Hyperlink"/>
          </w:rPr>
          <w:instrText xml:space="preserve"> </w:instrText>
        </w:r>
        <w:r w:rsidRPr="00D1610D">
          <w:rPr>
            <w:rStyle w:val="Hyperlink"/>
          </w:rPr>
          <w:fldChar w:fldCharType="separate"/>
        </w:r>
        <w:r w:rsidRPr="00D1610D">
          <w:rPr>
            <w:rStyle w:val="Hyperlink"/>
          </w:rPr>
          <w:t>6.4.1</w:t>
        </w:r>
        <w:r>
          <w:rPr>
            <w:rFonts w:eastAsiaTheme="minorEastAsia" w:cstheme="minorBidi"/>
            <w:sz w:val="22"/>
            <w:szCs w:val="22"/>
          </w:rPr>
          <w:tab/>
        </w:r>
        <w:r w:rsidRPr="00D1610D">
          <w:rPr>
            <w:rStyle w:val="Hyperlink"/>
          </w:rPr>
          <w:t>[B] Uploading a SATCOM System Configuration File</w:t>
        </w:r>
        <w:r>
          <w:rPr>
            <w:webHidden/>
          </w:rPr>
          <w:tab/>
        </w:r>
        <w:r>
          <w:rPr>
            <w:webHidden/>
          </w:rPr>
          <w:fldChar w:fldCharType="begin"/>
        </w:r>
        <w:r>
          <w:rPr>
            <w:webHidden/>
          </w:rPr>
          <w:instrText xml:space="preserve"> PAGEREF _Toc442905285 \h </w:instrText>
        </w:r>
      </w:ins>
      <w:r>
        <w:rPr>
          <w:webHidden/>
        </w:rPr>
      </w:r>
      <w:r>
        <w:rPr>
          <w:webHidden/>
        </w:rPr>
        <w:fldChar w:fldCharType="separate"/>
      </w:r>
      <w:ins w:id="489" w:author="Smullen, Lizz" w:date="2016-02-11T09:16:00Z">
        <w:r w:rsidR="0088531C">
          <w:rPr>
            <w:webHidden/>
          </w:rPr>
          <w:t>6-12</w:t>
        </w:r>
      </w:ins>
      <w:ins w:id="490" w:author="Smullen, Lizz" w:date="2016-02-10T22:04:00Z">
        <w:r>
          <w:rPr>
            <w:webHidden/>
          </w:rPr>
          <w:fldChar w:fldCharType="end"/>
        </w:r>
        <w:r w:rsidRPr="00D1610D">
          <w:rPr>
            <w:rStyle w:val="Hyperlink"/>
          </w:rPr>
          <w:fldChar w:fldCharType="end"/>
        </w:r>
      </w:ins>
    </w:p>
    <w:p w14:paraId="463725D4" w14:textId="77777777" w:rsidR="0024598B" w:rsidRDefault="0024598B">
      <w:pPr>
        <w:pStyle w:val="TOC2"/>
        <w:rPr>
          <w:ins w:id="491" w:author="Smullen, Lizz" w:date="2016-02-10T22:04:00Z"/>
          <w:rFonts w:eastAsiaTheme="minorEastAsia" w:cstheme="minorBidi"/>
          <w:sz w:val="22"/>
          <w:szCs w:val="22"/>
        </w:rPr>
      </w:pPr>
      <w:ins w:id="492" w:author="Smullen, Lizz" w:date="2016-02-10T22:04:00Z">
        <w:r w:rsidRPr="00D1610D">
          <w:rPr>
            <w:rStyle w:val="Hyperlink"/>
          </w:rPr>
          <w:fldChar w:fldCharType="begin"/>
        </w:r>
        <w:r w:rsidRPr="00D1610D">
          <w:rPr>
            <w:rStyle w:val="Hyperlink"/>
          </w:rPr>
          <w:instrText xml:space="preserve"> </w:instrText>
        </w:r>
        <w:r>
          <w:instrText>HYPERLINK \l "_Toc442905377"</w:instrText>
        </w:r>
        <w:r w:rsidRPr="00D1610D">
          <w:rPr>
            <w:rStyle w:val="Hyperlink"/>
          </w:rPr>
          <w:instrText xml:space="preserve"> </w:instrText>
        </w:r>
        <w:r w:rsidRPr="00D1610D">
          <w:rPr>
            <w:rStyle w:val="Hyperlink"/>
          </w:rPr>
          <w:fldChar w:fldCharType="separate"/>
        </w:r>
        <w:r w:rsidRPr="00D1610D">
          <w:rPr>
            <w:rStyle w:val="Hyperlink"/>
          </w:rPr>
          <w:t>6.5</w:t>
        </w:r>
        <w:r>
          <w:rPr>
            <w:rFonts w:eastAsiaTheme="minorEastAsia" w:cstheme="minorBidi"/>
            <w:sz w:val="22"/>
            <w:szCs w:val="22"/>
          </w:rPr>
          <w:tab/>
        </w:r>
        <w:r w:rsidRPr="00D1610D">
          <w:rPr>
            <w:rStyle w:val="Hyperlink"/>
          </w:rPr>
          <w:t>[B] Aircraft Specific Configuration Values</w:t>
        </w:r>
        <w:r>
          <w:rPr>
            <w:webHidden/>
          </w:rPr>
          <w:tab/>
        </w:r>
        <w:r>
          <w:rPr>
            <w:webHidden/>
          </w:rPr>
          <w:fldChar w:fldCharType="begin"/>
        </w:r>
        <w:r>
          <w:rPr>
            <w:webHidden/>
          </w:rPr>
          <w:instrText xml:space="preserve"> PAGEREF _Toc442905377 \h </w:instrText>
        </w:r>
      </w:ins>
      <w:r>
        <w:rPr>
          <w:webHidden/>
        </w:rPr>
      </w:r>
      <w:r>
        <w:rPr>
          <w:webHidden/>
        </w:rPr>
        <w:fldChar w:fldCharType="separate"/>
      </w:r>
      <w:ins w:id="493" w:author="Smullen, Lizz" w:date="2016-02-11T09:16:00Z">
        <w:r w:rsidR="0088531C">
          <w:rPr>
            <w:webHidden/>
          </w:rPr>
          <w:t>6-16</w:t>
        </w:r>
      </w:ins>
      <w:ins w:id="494" w:author="Smullen, Lizz" w:date="2016-02-10T22:04:00Z">
        <w:r>
          <w:rPr>
            <w:webHidden/>
          </w:rPr>
          <w:fldChar w:fldCharType="end"/>
        </w:r>
        <w:r w:rsidRPr="00D1610D">
          <w:rPr>
            <w:rStyle w:val="Hyperlink"/>
          </w:rPr>
          <w:fldChar w:fldCharType="end"/>
        </w:r>
      </w:ins>
    </w:p>
    <w:p w14:paraId="4CB30657" w14:textId="77777777" w:rsidR="0024598B" w:rsidRDefault="0024598B">
      <w:pPr>
        <w:pStyle w:val="TOC1"/>
        <w:rPr>
          <w:ins w:id="495" w:author="Smullen, Lizz" w:date="2016-02-10T22:04:00Z"/>
          <w:rFonts w:eastAsiaTheme="minorEastAsia" w:cstheme="minorBidi"/>
          <w:noProof/>
          <w:sz w:val="22"/>
          <w:szCs w:val="22"/>
        </w:rPr>
      </w:pPr>
      <w:ins w:id="496"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"_Toc442905378"</w:instrText>
        </w:r>
        <w:r w:rsidRPr="00D1610D">
          <w:rPr>
            <w:rStyle w:val="Hyperlink"/>
            <w:noProof/>
          </w:rPr>
          <w:instrText xml:space="preserve"> </w:instrText>
        </w:r>
        <w:r w:rsidRPr="00D1610D">
          <w:rPr>
            <w:rStyle w:val="Hyperlink"/>
            <w:noProof/>
          </w:rPr>
          <w:fldChar w:fldCharType="separate"/>
        </w:r>
        <w:r w:rsidRPr="00D1610D">
          <w:rPr>
            <w:rStyle w:val="Hyperlink"/>
            <w:noProof/>
          </w:rPr>
          <w:t>7</w:t>
        </w:r>
        <w:r>
          <w:rPr>
            <w:rFonts w:eastAsiaTheme="minorEastAsia" w:cstheme="minorBidi"/>
            <w:noProof/>
            <w:sz w:val="22"/>
            <w:szCs w:val="22"/>
          </w:rPr>
          <w:tab/>
        </w:r>
        <w:r w:rsidRPr="00D1610D">
          <w:rPr>
            <w:rStyle w:val="Hyperlink"/>
            <w:noProof/>
          </w:rPr>
          <w:t>[B] Troubleshooting the SATCOM System</w:t>
        </w:r>
        <w:r>
          <w:rPr>
            <w:noProof/>
            <w:webHidden/>
          </w:rPr>
          <w:tab/>
        </w:r>
        <w:r>
          <w:rPr>
            <w:noProof/>
            <w:webHidden/>
          </w:rPr>
          <w:fldChar w:fldCharType="begin"/>
        </w:r>
        <w:r>
          <w:rPr>
            <w:noProof/>
            <w:webHidden/>
          </w:rPr>
          <w:instrText xml:space="preserve"> PAGEREF _Toc442905378 \h </w:instrText>
        </w:r>
      </w:ins>
      <w:r>
        <w:rPr>
          <w:noProof/>
          <w:webHidden/>
        </w:rPr>
      </w:r>
      <w:r>
        <w:rPr>
          <w:noProof/>
          <w:webHidden/>
        </w:rPr>
        <w:fldChar w:fldCharType="separate"/>
      </w:r>
      <w:ins w:id="497" w:author="Smullen, Lizz" w:date="2016-02-11T09:16:00Z">
        <w:r w:rsidR="0088531C">
          <w:rPr>
            <w:noProof/>
            <w:webHidden/>
          </w:rPr>
          <w:t>7-1</w:t>
        </w:r>
      </w:ins>
      <w:ins w:id="498" w:author="Smullen, Lizz" w:date="2016-02-10T22:04:00Z">
        <w:r>
          <w:rPr>
            <w:noProof/>
            <w:webHidden/>
          </w:rPr>
          <w:fldChar w:fldCharType="end"/>
        </w:r>
        <w:r w:rsidRPr="00D1610D">
          <w:rPr>
            <w:rStyle w:val="Hyperlink"/>
            <w:noProof/>
          </w:rPr>
          <w:fldChar w:fldCharType="end"/>
        </w:r>
      </w:ins>
    </w:p>
    <w:p w14:paraId="0B0706A9" w14:textId="77777777" w:rsidR="0024598B" w:rsidRDefault="0024598B">
      <w:pPr>
        <w:pStyle w:val="TOC2"/>
        <w:rPr>
          <w:ins w:id="499" w:author="Smullen, Lizz" w:date="2016-02-10T22:04:00Z"/>
          <w:rFonts w:eastAsiaTheme="minorEastAsia" w:cstheme="minorBidi"/>
          <w:sz w:val="22"/>
          <w:szCs w:val="22"/>
        </w:rPr>
      </w:pPr>
      <w:ins w:id="500" w:author="Smullen, Lizz" w:date="2016-02-10T22:04:00Z">
        <w:r w:rsidRPr="00D1610D">
          <w:rPr>
            <w:rStyle w:val="Hyperlink"/>
          </w:rPr>
          <w:fldChar w:fldCharType="begin"/>
        </w:r>
        <w:r w:rsidRPr="00D1610D">
          <w:rPr>
            <w:rStyle w:val="Hyperlink"/>
          </w:rPr>
          <w:instrText xml:space="preserve"> </w:instrText>
        </w:r>
        <w:r>
          <w:instrText>HYPERLINK \l "_Toc442905379"</w:instrText>
        </w:r>
        <w:r w:rsidRPr="00D1610D">
          <w:rPr>
            <w:rStyle w:val="Hyperlink"/>
          </w:rPr>
          <w:instrText xml:space="preserve"> </w:instrText>
        </w:r>
        <w:r w:rsidRPr="00D1610D">
          <w:rPr>
            <w:rStyle w:val="Hyperlink"/>
          </w:rPr>
          <w:fldChar w:fldCharType="separate"/>
        </w:r>
        <w:r w:rsidRPr="00D1610D">
          <w:rPr>
            <w:rStyle w:val="Hyperlink"/>
          </w:rPr>
          <w:t>7.1</w:t>
        </w:r>
        <w:r>
          <w:rPr>
            <w:rFonts w:eastAsiaTheme="minorEastAsia" w:cstheme="minorBidi"/>
            <w:sz w:val="22"/>
            <w:szCs w:val="22"/>
          </w:rPr>
          <w:tab/>
        </w:r>
        <w:r w:rsidRPr="00D1610D">
          <w:rPr>
            <w:rStyle w:val="Hyperlink"/>
          </w:rPr>
          <w:t>SATCOM System Troubleshooting Prerequisites</w:t>
        </w:r>
        <w:r>
          <w:rPr>
            <w:webHidden/>
          </w:rPr>
          <w:tab/>
        </w:r>
        <w:r>
          <w:rPr>
            <w:webHidden/>
          </w:rPr>
          <w:fldChar w:fldCharType="begin"/>
        </w:r>
        <w:r>
          <w:rPr>
            <w:webHidden/>
          </w:rPr>
          <w:instrText xml:space="preserve"> PAGEREF _Toc442905379 \h </w:instrText>
        </w:r>
      </w:ins>
      <w:r>
        <w:rPr>
          <w:webHidden/>
        </w:rPr>
      </w:r>
      <w:r>
        <w:rPr>
          <w:webHidden/>
        </w:rPr>
        <w:fldChar w:fldCharType="separate"/>
      </w:r>
      <w:ins w:id="501" w:author="Smullen, Lizz" w:date="2016-02-11T09:16:00Z">
        <w:r w:rsidR="0088531C">
          <w:rPr>
            <w:webHidden/>
          </w:rPr>
          <w:t>7-1</w:t>
        </w:r>
      </w:ins>
      <w:ins w:id="502" w:author="Smullen, Lizz" w:date="2016-02-10T22:04:00Z">
        <w:r>
          <w:rPr>
            <w:webHidden/>
          </w:rPr>
          <w:fldChar w:fldCharType="end"/>
        </w:r>
        <w:r w:rsidRPr="00D1610D">
          <w:rPr>
            <w:rStyle w:val="Hyperlink"/>
          </w:rPr>
          <w:fldChar w:fldCharType="end"/>
        </w:r>
      </w:ins>
    </w:p>
    <w:p w14:paraId="279726B6" w14:textId="77777777" w:rsidR="0024598B" w:rsidRDefault="0024598B">
      <w:pPr>
        <w:pStyle w:val="TOC2"/>
        <w:rPr>
          <w:ins w:id="503" w:author="Smullen, Lizz" w:date="2016-02-10T22:04:00Z"/>
          <w:rFonts w:eastAsiaTheme="minorEastAsia" w:cstheme="minorBidi"/>
          <w:sz w:val="22"/>
          <w:szCs w:val="22"/>
        </w:rPr>
      </w:pPr>
      <w:ins w:id="504" w:author="Smullen, Lizz" w:date="2016-02-10T22:04:00Z">
        <w:r w:rsidRPr="00D1610D">
          <w:rPr>
            <w:rStyle w:val="Hyperlink"/>
          </w:rPr>
          <w:fldChar w:fldCharType="begin"/>
        </w:r>
        <w:r w:rsidRPr="00D1610D">
          <w:rPr>
            <w:rStyle w:val="Hyperlink"/>
          </w:rPr>
          <w:instrText xml:space="preserve"> </w:instrText>
        </w:r>
        <w:r>
          <w:instrText>HYPERLINK \l "_Toc442905381"</w:instrText>
        </w:r>
        <w:r w:rsidRPr="00D1610D">
          <w:rPr>
            <w:rStyle w:val="Hyperlink"/>
          </w:rPr>
          <w:instrText xml:space="preserve"> </w:instrText>
        </w:r>
        <w:r w:rsidRPr="00D1610D">
          <w:rPr>
            <w:rStyle w:val="Hyperlink"/>
          </w:rPr>
          <w:fldChar w:fldCharType="separate"/>
        </w:r>
        <w:r w:rsidRPr="00D1610D">
          <w:rPr>
            <w:rStyle w:val="Hyperlink"/>
          </w:rPr>
          <w:t>7.2</w:t>
        </w:r>
        <w:r>
          <w:rPr>
            <w:rFonts w:eastAsiaTheme="minorEastAsia" w:cstheme="minorBidi"/>
            <w:sz w:val="22"/>
            <w:szCs w:val="22"/>
          </w:rPr>
          <w:tab/>
        </w:r>
        <w:r w:rsidRPr="00D1610D">
          <w:rPr>
            <w:rStyle w:val="Hyperlink"/>
          </w:rPr>
          <w:t>[1] Troubleshooting Provisions</w:t>
        </w:r>
        <w:r>
          <w:rPr>
            <w:webHidden/>
          </w:rPr>
          <w:tab/>
        </w:r>
        <w:r>
          <w:rPr>
            <w:webHidden/>
          </w:rPr>
          <w:fldChar w:fldCharType="begin"/>
        </w:r>
        <w:r>
          <w:rPr>
            <w:webHidden/>
          </w:rPr>
          <w:instrText xml:space="preserve"> PAGEREF _Toc442905381 \h </w:instrText>
        </w:r>
      </w:ins>
      <w:r>
        <w:rPr>
          <w:webHidden/>
        </w:rPr>
      </w:r>
      <w:r>
        <w:rPr>
          <w:webHidden/>
        </w:rPr>
        <w:fldChar w:fldCharType="separate"/>
      </w:r>
      <w:ins w:id="505" w:author="Smullen, Lizz" w:date="2016-02-11T09:16:00Z">
        <w:r w:rsidR="0088531C">
          <w:rPr>
            <w:webHidden/>
          </w:rPr>
          <w:t>7-1</w:t>
        </w:r>
      </w:ins>
      <w:ins w:id="506" w:author="Smullen, Lizz" w:date="2016-02-10T22:04:00Z">
        <w:r>
          <w:rPr>
            <w:webHidden/>
          </w:rPr>
          <w:fldChar w:fldCharType="end"/>
        </w:r>
        <w:r w:rsidRPr="00D1610D">
          <w:rPr>
            <w:rStyle w:val="Hyperlink"/>
          </w:rPr>
          <w:fldChar w:fldCharType="end"/>
        </w:r>
      </w:ins>
    </w:p>
    <w:p w14:paraId="6CB4D920" w14:textId="77777777" w:rsidR="0024598B" w:rsidRDefault="0024598B">
      <w:pPr>
        <w:pStyle w:val="TOC2"/>
        <w:rPr>
          <w:ins w:id="507" w:author="Smullen, Lizz" w:date="2016-02-10T22:04:00Z"/>
          <w:rFonts w:eastAsiaTheme="minorEastAsia" w:cstheme="minorBidi"/>
          <w:sz w:val="22"/>
          <w:szCs w:val="22"/>
        </w:rPr>
      </w:pPr>
      <w:ins w:id="508" w:author="Smullen, Lizz" w:date="2016-02-10T22:04:00Z">
        <w:r w:rsidRPr="00D1610D">
          <w:rPr>
            <w:rStyle w:val="Hyperlink"/>
          </w:rPr>
          <w:fldChar w:fldCharType="begin"/>
        </w:r>
        <w:r w:rsidRPr="00D1610D">
          <w:rPr>
            <w:rStyle w:val="Hyperlink"/>
          </w:rPr>
          <w:instrText xml:space="preserve"> </w:instrText>
        </w:r>
        <w:r>
          <w:instrText>HYPERLINK \l "_Toc442905383"</w:instrText>
        </w:r>
        <w:r w:rsidRPr="00D1610D">
          <w:rPr>
            <w:rStyle w:val="Hyperlink"/>
          </w:rPr>
          <w:instrText xml:space="preserve"> </w:instrText>
        </w:r>
        <w:r w:rsidRPr="00D1610D">
          <w:rPr>
            <w:rStyle w:val="Hyperlink"/>
          </w:rPr>
          <w:fldChar w:fldCharType="separate"/>
        </w:r>
        <w:r w:rsidRPr="00D1610D">
          <w:rPr>
            <w:rStyle w:val="Hyperlink"/>
          </w:rPr>
          <w:t>7.3</w:t>
        </w:r>
        <w:r>
          <w:rPr>
            <w:rFonts w:eastAsiaTheme="minorEastAsia" w:cstheme="minorBidi"/>
            <w:sz w:val="22"/>
            <w:szCs w:val="22"/>
          </w:rPr>
          <w:tab/>
        </w:r>
        <w:r w:rsidRPr="00D1610D">
          <w:rPr>
            <w:rStyle w:val="Hyperlink"/>
          </w:rPr>
          <w:t>[B] Troubleshooting Site Prerequisites</w:t>
        </w:r>
        <w:r>
          <w:rPr>
            <w:webHidden/>
          </w:rPr>
          <w:tab/>
        </w:r>
        <w:r>
          <w:rPr>
            <w:webHidden/>
          </w:rPr>
          <w:fldChar w:fldCharType="begin"/>
        </w:r>
        <w:r>
          <w:rPr>
            <w:webHidden/>
          </w:rPr>
          <w:instrText xml:space="preserve"> PAGEREF _Toc442905383 \h </w:instrText>
        </w:r>
      </w:ins>
      <w:r>
        <w:rPr>
          <w:webHidden/>
        </w:rPr>
      </w:r>
      <w:r>
        <w:rPr>
          <w:webHidden/>
        </w:rPr>
        <w:fldChar w:fldCharType="separate"/>
      </w:r>
      <w:ins w:id="509" w:author="Smullen, Lizz" w:date="2016-02-11T09:16:00Z">
        <w:r w:rsidR="0088531C">
          <w:rPr>
            <w:webHidden/>
          </w:rPr>
          <w:t>7-1</w:t>
        </w:r>
      </w:ins>
      <w:ins w:id="510" w:author="Smullen, Lizz" w:date="2016-02-10T22:04:00Z">
        <w:r>
          <w:rPr>
            <w:webHidden/>
          </w:rPr>
          <w:fldChar w:fldCharType="end"/>
        </w:r>
        <w:r w:rsidRPr="00D1610D">
          <w:rPr>
            <w:rStyle w:val="Hyperlink"/>
          </w:rPr>
          <w:fldChar w:fldCharType="end"/>
        </w:r>
      </w:ins>
    </w:p>
    <w:p w14:paraId="70FA85A0" w14:textId="77777777" w:rsidR="0024598B" w:rsidRDefault="0024598B">
      <w:pPr>
        <w:pStyle w:val="TOC2"/>
        <w:rPr>
          <w:ins w:id="511" w:author="Smullen, Lizz" w:date="2016-02-10T22:04:00Z"/>
          <w:rFonts w:eastAsiaTheme="minorEastAsia" w:cstheme="minorBidi"/>
          <w:sz w:val="22"/>
          <w:szCs w:val="22"/>
        </w:rPr>
      </w:pPr>
      <w:ins w:id="512" w:author="Smullen, Lizz" w:date="2016-02-10T22:04:00Z">
        <w:r w:rsidRPr="00D1610D">
          <w:rPr>
            <w:rStyle w:val="Hyperlink"/>
          </w:rPr>
          <w:fldChar w:fldCharType="begin"/>
        </w:r>
        <w:r w:rsidRPr="00D1610D">
          <w:rPr>
            <w:rStyle w:val="Hyperlink"/>
          </w:rPr>
          <w:instrText xml:space="preserve"> </w:instrText>
        </w:r>
        <w:r>
          <w:instrText>HYPERLINK \l "_Toc442905384"</w:instrText>
        </w:r>
        <w:r w:rsidRPr="00D1610D">
          <w:rPr>
            <w:rStyle w:val="Hyperlink"/>
          </w:rPr>
          <w:instrText xml:space="preserve"> </w:instrText>
        </w:r>
        <w:r w:rsidRPr="00D1610D">
          <w:rPr>
            <w:rStyle w:val="Hyperlink"/>
          </w:rPr>
          <w:fldChar w:fldCharType="separate"/>
        </w:r>
        <w:r w:rsidRPr="00D1610D">
          <w:rPr>
            <w:rStyle w:val="Hyperlink"/>
          </w:rPr>
          <w:t>7.4</w:t>
        </w:r>
        <w:r>
          <w:rPr>
            <w:rFonts w:eastAsiaTheme="minorEastAsia" w:cstheme="minorBidi"/>
            <w:sz w:val="22"/>
            <w:szCs w:val="22"/>
          </w:rPr>
          <w:tab/>
        </w:r>
        <w:r w:rsidRPr="00D1610D">
          <w:rPr>
            <w:rStyle w:val="Hyperlink"/>
          </w:rPr>
          <w:t>[B] Aircraft Power Requirements</w:t>
        </w:r>
        <w:r>
          <w:rPr>
            <w:webHidden/>
          </w:rPr>
          <w:tab/>
        </w:r>
        <w:r>
          <w:rPr>
            <w:webHidden/>
          </w:rPr>
          <w:fldChar w:fldCharType="begin"/>
        </w:r>
        <w:r>
          <w:rPr>
            <w:webHidden/>
          </w:rPr>
          <w:instrText xml:space="preserve"> PAGEREF _Toc442905384 \h </w:instrText>
        </w:r>
      </w:ins>
      <w:r>
        <w:rPr>
          <w:webHidden/>
        </w:rPr>
      </w:r>
      <w:r>
        <w:rPr>
          <w:webHidden/>
        </w:rPr>
        <w:fldChar w:fldCharType="separate"/>
      </w:r>
      <w:ins w:id="513" w:author="Smullen, Lizz" w:date="2016-02-11T09:16:00Z">
        <w:r w:rsidR="0088531C">
          <w:rPr>
            <w:webHidden/>
          </w:rPr>
          <w:t>7-1</w:t>
        </w:r>
      </w:ins>
      <w:ins w:id="514" w:author="Smullen, Lizz" w:date="2016-02-10T22:04:00Z">
        <w:r>
          <w:rPr>
            <w:webHidden/>
          </w:rPr>
          <w:fldChar w:fldCharType="end"/>
        </w:r>
        <w:r w:rsidRPr="00D1610D">
          <w:rPr>
            <w:rStyle w:val="Hyperlink"/>
          </w:rPr>
          <w:fldChar w:fldCharType="end"/>
        </w:r>
      </w:ins>
    </w:p>
    <w:p w14:paraId="55E545A2" w14:textId="77777777" w:rsidR="0024598B" w:rsidRDefault="0024598B">
      <w:pPr>
        <w:pStyle w:val="TOC2"/>
        <w:rPr>
          <w:ins w:id="515" w:author="Smullen, Lizz" w:date="2016-02-10T22:04:00Z"/>
          <w:rFonts w:eastAsiaTheme="minorEastAsia" w:cstheme="minorBidi"/>
          <w:sz w:val="22"/>
          <w:szCs w:val="22"/>
        </w:rPr>
      </w:pPr>
      <w:ins w:id="516" w:author="Smullen, Lizz" w:date="2016-02-10T22:04:00Z">
        <w:r w:rsidRPr="00D1610D">
          <w:rPr>
            <w:rStyle w:val="Hyperlink"/>
          </w:rPr>
          <w:fldChar w:fldCharType="begin"/>
        </w:r>
        <w:r w:rsidRPr="00D1610D">
          <w:rPr>
            <w:rStyle w:val="Hyperlink"/>
          </w:rPr>
          <w:instrText xml:space="preserve"> </w:instrText>
        </w:r>
        <w:r>
          <w:instrText>HYPERLINK \l "_Toc442905387"</w:instrText>
        </w:r>
        <w:r w:rsidRPr="00D1610D">
          <w:rPr>
            <w:rStyle w:val="Hyperlink"/>
          </w:rPr>
          <w:instrText xml:space="preserve"> </w:instrText>
        </w:r>
        <w:r w:rsidRPr="00D1610D">
          <w:rPr>
            <w:rStyle w:val="Hyperlink"/>
          </w:rPr>
          <w:fldChar w:fldCharType="separate"/>
        </w:r>
        <w:r w:rsidRPr="00D1610D">
          <w:rPr>
            <w:rStyle w:val="Hyperlink"/>
          </w:rPr>
          <w:t>7.5</w:t>
        </w:r>
        <w:r>
          <w:rPr>
            <w:rFonts w:eastAsiaTheme="minorEastAsia" w:cstheme="minorBidi"/>
            <w:sz w:val="22"/>
            <w:szCs w:val="22"/>
          </w:rPr>
          <w:tab/>
        </w:r>
        <w:r w:rsidRPr="00D1610D">
          <w:rPr>
            <w:rStyle w:val="Hyperlink"/>
          </w:rPr>
          <w:t>[B] Short Turn-Time for Fault Isolation</w:t>
        </w:r>
        <w:r>
          <w:rPr>
            <w:webHidden/>
          </w:rPr>
          <w:tab/>
        </w:r>
        <w:r>
          <w:rPr>
            <w:webHidden/>
          </w:rPr>
          <w:fldChar w:fldCharType="begin"/>
        </w:r>
        <w:r>
          <w:rPr>
            <w:webHidden/>
          </w:rPr>
          <w:instrText xml:space="preserve"> PAGEREF _Toc442905387 \h </w:instrText>
        </w:r>
      </w:ins>
      <w:r>
        <w:rPr>
          <w:webHidden/>
        </w:rPr>
      </w:r>
      <w:r>
        <w:rPr>
          <w:webHidden/>
        </w:rPr>
        <w:fldChar w:fldCharType="separate"/>
      </w:r>
      <w:ins w:id="517" w:author="Smullen, Lizz" w:date="2016-02-11T09:16:00Z">
        <w:r w:rsidR="0088531C">
          <w:rPr>
            <w:webHidden/>
          </w:rPr>
          <w:t>7-2</w:t>
        </w:r>
      </w:ins>
      <w:ins w:id="518" w:author="Smullen, Lizz" w:date="2016-02-10T22:04:00Z">
        <w:r>
          <w:rPr>
            <w:webHidden/>
          </w:rPr>
          <w:fldChar w:fldCharType="end"/>
        </w:r>
        <w:r w:rsidRPr="00D1610D">
          <w:rPr>
            <w:rStyle w:val="Hyperlink"/>
          </w:rPr>
          <w:fldChar w:fldCharType="end"/>
        </w:r>
      </w:ins>
    </w:p>
    <w:p w14:paraId="57AD3117" w14:textId="77777777" w:rsidR="0024598B" w:rsidRDefault="0024598B">
      <w:pPr>
        <w:pStyle w:val="TOC2"/>
        <w:rPr>
          <w:ins w:id="519" w:author="Smullen, Lizz" w:date="2016-02-10T22:04:00Z"/>
          <w:rFonts w:eastAsiaTheme="minorEastAsia" w:cstheme="minorBidi"/>
          <w:sz w:val="22"/>
          <w:szCs w:val="22"/>
        </w:rPr>
      </w:pPr>
      <w:ins w:id="520" w:author="Smullen, Lizz" w:date="2016-02-10T22:04:00Z">
        <w:r w:rsidRPr="00D1610D">
          <w:rPr>
            <w:rStyle w:val="Hyperlink"/>
          </w:rPr>
          <w:fldChar w:fldCharType="begin"/>
        </w:r>
        <w:r w:rsidRPr="00D1610D">
          <w:rPr>
            <w:rStyle w:val="Hyperlink"/>
          </w:rPr>
          <w:instrText xml:space="preserve"> </w:instrText>
        </w:r>
        <w:r>
          <w:instrText>HYPERLINK \l "_Toc442905388"</w:instrText>
        </w:r>
        <w:r w:rsidRPr="00D1610D">
          <w:rPr>
            <w:rStyle w:val="Hyperlink"/>
          </w:rPr>
          <w:instrText xml:space="preserve"> </w:instrText>
        </w:r>
        <w:r w:rsidRPr="00D1610D">
          <w:rPr>
            <w:rStyle w:val="Hyperlink"/>
          </w:rPr>
          <w:fldChar w:fldCharType="separate"/>
        </w:r>
        <w:r w:rsidRPr="00D1610D">
          <w:rPr>
            <w:rStyle w:val="Hyperlink"/>
          </w:rPr>
          <w:t>7.6</w:t>
        </w:r>
        <w:r>
          <w:rPr>
            <w:rFonts w:eastAsiaTheme="minorEastAsia" w:cstheme="minorBidi"/>
            <w:sz w:val="22"/>
            <w:szCs w:val="22"/>
          </w:rPr>
          <w:tab/>
        </w:r>
        <w:r w:rsidRPr="00D1610D">
          <w:rPr>
            <w:rStyle w:val="Hyperlink"/>
          </w:rPr>
          <w:t>[B] GAU</w:t>
        </w:r>
        <w:r>
          <w:rPr>
            <w:webHidden/>
          </w:rPr>
          <w:tab/>
        </w:r>
        <w:r>
          <w:rPr>
            <w:webHidden/>
          </w:rPr>
          <w:fldChar w:fldCharType="begin"/>
        </w:r>
        <w:r>
          <w:rPr>
            <w:webHidden/>
          </w:rPr>
          <w:instrText xml:space="preserve"> PAGEREF _Toc442905388 \h </w:instrText>
        </w:r>
      </w:ins>
      <w:r>
        <w:rPr>
          <w:webHidden/>
        </w:rPr>
      </w:r>
      <w:r>
        <w:rPr>
          <w:webHidden/>
        </w:rPr>
        <w:fldChar w:fldCharType="separate"/>
      </w:r>
      <w:ins w:id="521" w:author="Smullen, Lizz" w:date="2016-02-11T09:16:00Z">
        <w:r w:rsidR="0088531C">
          <w:rPr>
            <w:webHidden/>
          </w:rPr>
          <w:t>7-2</w:t>
        </w:r>
      </w:ins>
      <w:ins w:id="522" w:author="Smullen, Lizz" w:date="2016-02-10T22:04:00Z">
        <w:r>
          <w:rPr>
            <w:webHidden/>
          </w:rPr>
          <w:fldChar w:fldCharType="end"/>
        </w:r>
        <w:r w:rsidRPr="00D1610D">
          <w:rPr>
            <w:rStyle w:val="Hyperlink"/>
          </w:rPr>
          <w:fldChar w:fldCharType="end"/>
        </w:r>
      </w:ins>
    </w:p>
    <w:p w14:paraId="2A412602" w14:textId="77777777" w:rsidR="0024598B" w:rsidRDefault="0024598B">
      <w:pPr>
        <w:pStyle w:val="TOC2"/>
        <w:rPr>
          <w:ins w:id="523" w:author="Smullen, Lizz" w:date="2016-02-10T22:04:00Z"/>
          <w:rFonts w:eastAsiaTheme="minorEastAsia" w:cstheme="minorBidi"/>
          <w:sz w:val="22"/>
          <w:szCs w:val="22"/>
        </w:rPr>
      </w:pPr>
      <w:ins w:id="524" w:author="Smullen, Lizz" w:date="2016-02-10T22:04:00Z">
        <w:r w:rsidRPr="00D1610D">
          <w:rPr>
            <w:rStyle w:val="Hyperlink"/>
          </w:rPr>
          <w:fldChar w:fldCharType="begin"/>
        </w:r>
        <w:r w:rsidRPr="00D1610D">
          <w:rPr>
            <w:rStyle w:val="Hyperlink"/>
          </w:rPr>
          <w:instrText xml:space="preserve"> </w:instrText>
        </w:r>
        <w:r>
          <w:instrText>HYPERLINK \l "_Toc442905389"</w:instrText>
        </w:r>
        <w:r w:rsidRPr="00D1610D">
          <w:rPr>
            <w:rStyle w:val="Hyperlink"/>
          </w:rPr>
          <w:instrText xml:space="preserve"> </w:instrText>
        </w:r>
        <w:r w:rsidRPr="00D1610D">
          <w:rPr>
            <w:rStyle w:val="Hyperlink"/>
          </w:rPr>
          <w:fldChar w:fldCharType="separate"/>
        </w:r>
        <w:r w:rsidRPr="00D1610D">
          <w:rPr>
            <w:rStyle w:val="Hyperlink"/>
          </w:rPr>
          <w:t>7.7</w:t>
        </w:r>
        <w:r>
          <w:rPr>
            <w:rFonts w:eastAsiaTheme="minorEastAsia" w:cstheme="minorBidi"/>
            <w:sz w:val="22"/>
            <w:szCs w:val="22"/>
          </w:rPr>
          <w:tab/>
        </w:r>
        <w:r w:rsidRPr="00D1610D">
          <w:rPr>
            <w:rStyle w:val="Hyperlink"/>
          </w:rPr>
          <w:t>[B] ACMU</w:t>
        </w:r>
        <w:r>
          <w:rPr>
            <w:webHidden/>
          </w:rPr>
          <w:tab/>
        </w:r>
        <w:r>
          <w:rPr>
            <w:webHidden/>
          </w:rPr>
          <w:fldChar w:fldCharType="begin"/>
        </w:r>
        <w:r>
          <w:rPr>
            <w:webHidden/>
          </w:rPr>
          <w:instrText xml:space="preserve"> PAGEREF _Toc442905389 \h </w:instrText>
        </w:r>
      </w:ins>
      <w:r>
        <w:rPr>
          <w:webHidden/>
        </w:rPr>
      </w:r>
      <w:r>
        <w:rPr>
          <w:webHidden/>
        </w:rPr>
        <w:fldChar w:fldCharType="separate"/>
      </w:r>
      <w:ins w:id="525" w:author="Smullen, Lizz" w:date="2016-02-11T09:16:00Z">
        <w:r w:rsidR="0088531C">
          <w:rPr>
            <w:webHidden/>
          </w:rPr>
          <w:t>7-2</w:t>
        </w:r>
      </w:ins>
      <w:ins w:id="526" w:author="Smullen, Lizz" w:date="2016-02-10T22:04:00Z">
        <w:r>
          <w:rPr>
            <w:webHidden/>
          </w:rPr>
          <w:fldChar w:fldCharType="end"/>
        </w:r>
        <w:r w:rsidRPr="00D1610D">
          <w:rPr>
            <w:rStyle w:val="Hyperlink"/>
          </w:rPr>
          <w:fldChar w:fldCharType="end"/>
        </w:r>
      </w:ins>
    </w:p>
    <w:p w14:paraId="205BEEB9" w14:textId="77777777" w:rsidR="0024598B" w:rsidRDefault="0024598B">
      <w:pPr>
        <w:pStyle w:val="TOC3"/>
        <w:rPr>
          <w:ins w:id="527" w:author="Smullen, Lizz" w:date="2016-02-10T22:04:00Z"/>
          <w:rFonts w:eastAsiaTheme="minorEastAsia" w:cstheme="minorBidi"/>
          <w:sz w:val="22"/>
          <w:szCs w:val="22"/>
        </w:rPr>
      </w:pPr>
      <w:ins w:id="528" w:author="Smullen, Lizz" w:date="2016-02-10T22:04:00Z">
        <w:r w:rsidRPr="00D1610D">
          <w:rPr>
            <w:rStyle w:val="Hyperlink"/>
          </w:rPr>
          <w:fldChar w:fldCharType="begin"/>
        </w:r>
        <w:r w:rsidRPr="00D1610D">
          <w:rPr>
            <w:rStyle w:val="Hyperlink"/>
          </w:rPr>
          <w:instrText xml:space="preserve"> </w:instrText>
        </w:r>
        <w:r>
          <w:instrText>HYPERLINK \l "_Toc442905391"</w:instrText>
        </w:r>
        <w:r w:rsidRPr="00D1610D">
          <w:rPr>
            <w:rStyle w:val="Hyperlink"/>
          </w:rPr>
          <w:instrText xml:space="preserve"> </w:instrText>
        </w:r>
        <w:r w:rsidRPr="00D1610D">
          <w:rPr>
            <w:rStyle w:val="Hyperlink"/>
          </w:rPr>
          <w:fldChar w:fldCharType="separate"/>
        </w:r>
        <w:r w:rsidRPr="00D1610D">
          <w:rPr>
            <w:rStyle w:val="Hyperlink"/>
          </w:rPr>
          <w:t>7.7.1</w:t>
        </w:r>
        <w:r>
          <w:rPr>
            <w:rFonts w:eastAsiaTheme="minorEastAsia" w:cstheme="minorBidi"/>
            <w:sz w:val="22"/>
            <w:szCs w:val="22"/>
          </w:rPr>
          <w:tab/>
        </w:r>
        <w:r w:rsidRPr="00D1610D">
          <w:rPr>
            <w:rStyle w:val="Hyperlink"/>
          </w:rPr>
          <w:t>Fault Ball</w:t>
        </w:r>
        <w:r>
          <w:rPr>
            <w:webHidden/>
          </w:rPr>
          <w:tab/>
        </w:r>
        <w:r>
          <w:rPr>
            <w:webHidden/>
          </w:rPr>
          <w:fldChar w:fldCharType="begin"/>
        </w:r>
        <w:r>
          <w:rPr>
            <w:webHidden/>
          </w:rPr>
          <w:instrText xml:space="preserve"> PAGEREF _Toc442905391 \h </w:instrText>
        </w:r>
      </w:ins>
      <w:r>
        <w:rPr>
          <w:webHidden/>
        </w:rPr>
      </w:r>
      <w:r>
        <w:rPr>
          <w:webHidden/>
        </w:rPr>
        <w:fldChar w:fldCharType="separate"/>
      </w:r>
      <w:ins w:id="529" w:author="Smullen, Lizz" w:date="2016-02-11T09:16:00Z">
        <w:r w:rsidR="0088531C">
          <w:rPr>
            <w:webHidden/>
          </w:rPr>
          <w:t>7-2</w:t>
        </w:r>
      </w:ins>
      <w:ins w:id="530" w:author="Smullen, Lizz" w:date="2016-02-10T22:04:00Z">
        <w:r>
          <w:rPr>
            <w:webHidden/>
          </w:rPr>
          <w:fldChar w:fldCharType="end"/>
        </w:r>
        <w:r w:rsidRPr="00D1610D">
          <w:rPr>
            <w:rStyle w:val="Hyperlink"/>
          </w:rPr>
          <w:fldChar w:fldCharType="end"/>
        </w:r>
      </w:ins>
    </w:p>
    <w:p w14:paraId="01E1FA70" w14:textId="77777777" w:rsidR="0024598B" w:rsidRDefault="0024598B">
      <w:pPr>
        <w:pStyle w:val="TOC3"/>
        <w:rPr>
          <w:ins w:id="531" w:author="Smullen, Lizz" w:date="2016-02-10T22:04:00Z"/>
          <w:rFonts w:eastAsiaTheme="minorEastAsia" w:cstheme="minorBidi"/>
          <w:sz w:val="22"/>
          <w:szCs w:val="22"/>
        </w:rPr>
      </w:pPr>
      <w:ins w:id="532" w:author="Smullen, Lizz" w:date="2016-02-10T22:04:00Z">
        <w:r w:rsidRPr="00D1610D">
          <w:rPr>
            <w:rStyle w:val="Hyperlink"/>
          </w:rPr>
          <w:fldChar w:fldCharType="begin"/>
        </w:r>
        <w:r w:rsidRPr="00D1610D">
          <w:rPr>
            <w:rStyle w:val="Hyperlink"/>
          </w:rPr>
          <w:instrText xml:space="preserve"> </w:instrText>
        </w:r>
        <w:r>
          <w:instrText>HYPERLINK \l "_Toc442905392"</w:instrText>
        </w:r>
        <w:r w:rsidRPr="00D1610D">
          <w:rPr>
            <w:rStyle w:val="Hyperlink"/>
          </w:rPr>
          <w:instrText xml:space="preserve"> </w:instrText>
        </w:r>
        <w:r w:rsidRPr="00D1610D">
          <w:rPr>
            <w:rStyle w:val="Hyperlink"/>
          </w:rPr>
          <w:fldChar w:fldCharType="separate"/>
        </w:r>
        <w:r w:rsidRPr="00D1610D">
          <w:rPr>
            <w:rStyle w:val="Hyperlink"/>
          </w:rPr>
          <w:t>7.7.2</w:t>
        </w:r>
        <w:r>
          <w:rPr>
            <w:rFonts w:eastAsiaTheme="minorEastAsia" w:cstheme="minorBidi"/>
            <w:sz w:val="22"/>
            <w:szCs w:val="22"/>
          </w:rPr>
          <w:tab/>
        </w:r>
        <w:r w:rsidRPr="00D1610D">
          <w:rPr>
            <w:rStyle w:val="Hyperlink"/>
          </w:rPr>
          <w:t>Power Indicator</w:t>
        </w:r>
        <w:r>
          <w:rPr>
            <w:webHidden/>
          </w:rPr>
          <w:tab/>
        </w:r>
        <w:r>
          <w:rPr>
            <w:webHidden/>
          </w:rPr>
          <w:fldChar w:fldCharType="begin"/>
        </w:r>
        <w:r>
          <w:rPr>
            <w:webHidden/>
          </w:rPr>
          <w:instrText xml:space="preserve"> PAGEREF _Toc442905392 \h </w:instrText>
        </w:r>
      </w:ins>
      <w:r>
        <w:rPr>
          <w:webHidden/>
        </w:rPr>
      </w:r>
      <w:r>
        <w:rPr>
          <w:webHidden/>
        </w:rPr>
        <w:fldChar w:fldCharType="separate"/>
      </w:r>
      <w:ins w:id="533" w:author="Smullen, Lizz" w:date="2016-02-11T09:16:00Z">
        <w:r w:rsidR="0088531C">
          <w:rPr>
            <w:webHidden/>
          </w:rPr>
          <w:t>7-2</w:t>
        </w:r>
      </w:ins>
      <w:ins w:id="534" w:author="Smullen, Lizz" w:date="2016-02-10T22:04:00Z">
        <w:r>
          <w:rPr>
            <w:webHidden/>
          </w:rPr>
          <w:fldChar w:fldCharType="end"/>
        </w:r>
        <w:r w:rsidRPr="00D1610D">
          <w:rPr>
            <w:rStyle w:val="Hyperlink"/>
          </w:rPr>
          <w:fldChar w:fldCharType="end"/>
        </w:r>
      </w:ins>
    </w:p>
    <w:p w14:paraId="55515C40" w14:textId="77777777" w:rsidR="0024598B" w:rsidRDefault="0024598B">
      <w:pPr>
        <w:pStyle w:val="TOC3"/>
        <w:rPr>
          <w:ins w:id="535" w:author="Smullen, Lizz" w:date="2016-02-10T22:04:00Z"/>
          <w:rFonts w:eastAsiaTheme="minorEastAsia" w:cstheme="minorBidi"/>
          <w:sz w:val="22"/>
          <w:szCs w:val="22"/>
        </w:rPr>
      </w:pPr>
      <w:ins w:id="536" w:author="Smullen, Lizz" w:date="2016-02-10T22:04:00Z">
        <w:r w:rsidRPr="00D1610D">
          <w:rPr>
            <w:rStyle w:val="Hyperlink"/>
          </w:rPr>
          <w:fldChar w:fldCharType="begin"/>
        </w:r>
        <w:r w:rsidRPr="00D1610D">
          <w:rPr>
            <w:rStyle w:val="Hyperlink"/>
          </w:rPr>
          <w:instrText xml:space="preserve"> </w:instrText>
        </w:r>
        <w:r>
          <w:instrText>HYPERLINK \l "_Toc442905393"</w:instrText>
        </w:r>
        <w:r w:rsidRPr="00D1610D">
          <w:rPr>
            <w:rStyle w:val="Hyperlink"/>
          </w:rPr>
          <w:instrText xml:space="preserve"> </w:instrText>
        </w:r>
        <w:r w:rsidRPr="00D1610D">
          <w:rPr>
            <w:rStyle w:val="Hyperlink"/>
          </w:rPr>
          <w:fldChar w:fldCharType="separate"/>
        </w:r>
        <w:r w:rsidRPr="00D1610D">
          <w:rPr>
            <w:rStyle w:val="Hyperlink"/>
          </w:rPr>
          <w:t>7.7.3</w:t>
        </w:r>
        <w:r>
          <w:rPr>
            <w:rFonts w:eastAsiaTheme="minorEastAsia" w:cstheme="minorBidi"/>
            <w:sz w:val="22"/>
            <w:szCs w:val="22"/>
          </w:rPr>
          <w:tab/>
        </w:r>
        <w:r w:rsidRPr="00D1610D">
          <w:rPr>
            <w:rStyle w:val="Hyperlink"/>
          </w:rPr>
          <w:t>Enable Indicator</w:t>
        </w:r>
        <w:r>
          <w:rPr>
            <w:webHidden/>
          </w:rPr>
          <w:tab/>
        </w:r>
        <w:r>
          <w:rPr>
            <w:webHidden/>
          </w:rPr>
          <w:fldChar w:fldCharType="begin"/>
        </w:r>
        <w:r>
          <w:rPr>
            <w:webHidden/>
          </w:rPr>
          <w:instrText xml:space="preserve"> PAGEREF _Toc442905393 \h </w:instrText>
        </w:r>
      </w:ins>
      <w:r>
        <w:rPr>
          <w:webHidden/>
        </w:rPr>
      </w:r>
      <w:r>
        <w:rPr>
          <w:webHidden/>
        </w:rPr>
        <w:fldChar w:fldCharType="separate"/>
      </w:r>
      <w:ins w:id="537" w:author="Smullen, Lizz" w:date="2016-02-11T09:16:00Z">
        <w:r w:rsidR="0088531C">
          <w:rPr>
            <w:webHidden/>
          </w:rPr>
          <w:t>7-3</w:t>
        </w:r>
      </w:ins>
      <w:ins w:id="538" w:author="Smullen, Lizz" w:date="2016-02-10T22:04:00Z">
        <w:r>
          <w:rPr>
            <w:webHidden/>
          </w:rPr>
          <w:fldChar w:fldCharType="end"/>
        </w:r>
        <w:r w:rsidRPr="00D1610D">
          <w:rPr>
            <w:rStyle w:val="Hyperlink"/>
          </w:rPr>
          <w:fldChar w:fldCharType="end"/>
        </w:r>
      </w:ins>
    </w:p>
    <w:p w14:paraId="2D4CDA9F" w14:textId="77777777" w:rsidR="0024598B" w:rsidRDefault="0024598B">
      <w:pPr>
        <w:pStyle w:val="TOC3"/>
        <w:rPr>
          <w:ins w:id="539" w:author="Smullen, Lizz" w:date="2016-02-10T22:04:00Z"/>
          <w:rFonts w:eastAsiaTheme="minorEastAsia" w:cstheme="minorBidi"/>
          <w:sz w:val="22"/>
          <w:szCs w:val="22"/>
        </w:rPr>
      </w:pPr>
      <w:ins w:id="540" w:author="Smullen, Lizz" w:date="2016-02-10T22:04:00Z">
        <w:r w:rsidRPr="00D1610D">
          <w:rPr>
            <w:rStyle w:val="Hyperlink"/>
          </w:rPr>
          <w:fldChar w:fldCharType="begin"/>
        </w:r>
        <w:r w:rsidRPr="00D1610D">
          <w:rPr>
            <w:rStyle w:val="Hyperlink"/>
          </w:rPr>
          <w:instrText xml:space="preserve"> </w:instrText>
        </w:r>
        <w:r>
          <w:instrText>HYPERLINK \l "_Toc442905394"</w:instrText>
        </w:r>
        <w:r w:rsidRPr="00D1610D">
          <w:rPr>
            <w:rStyle w:val="Hyperlink"/>
          </w:rPr>
          <w:instrText xml:space="preserve"> </w:instrText>
        </w:r>
        <w:r w:rsidRPr="00D1610D">
          <w:rPr>
            <w:rStyle w:val="Hyperlink"/>
          </w:rPr>
          <w:fldChar w:fldCharType="separate"/>
        </w:r>
        <w:r w:rsidRPr="00D1610D">
          <w:rPr>
            <w:rStyle w:val="Hyperlink"/>
          </w:rPr>
          <w:t>7.7.4</w:t>
        </w:r>
        <w:r>
          <w:rPr>
            <w:rFonts w:eastAsiaTheme="minorEastAsia" w:cstheme="minorBidi"/>
            <w:sz w:val="22"/>
            <w:szCs w:val="22"/>
          </w:rPr>
          <w:tab/>
        </w:r>
        <w:r w:rsidRPr="00D1610D">
          <w:rPr>
            <w:rStyle w:val="Hyperlink"/>
          </w:rPr>
          <w:t>LED BIT Code Display</w:t>
        </w:r>
        <w:r>
          <w:rPr>
            <w:webHidden/>
          </w:rPr>
          <w:tab/>
        </w:r>
        <w:r>
          <w:rPr>
            <w:webHidden/>
          </w:rPr>
          <w:fldChar w:fldCharType="begin"/>
        </w:r>
        <w:r>
          <w:rPr>
            <w:webHidden/>
          </w:rPr>
          <w:instrText xml:space="preserve"> PAGEREF _Toc442905394 \h </w:instrText>
        </w:r>
      </w:ins>
      <w:r>
        <w:rPr>
          <w:webHidden/>
        </w:rPr>
      </w:r>
      <w:r>
        <w:rPr>
          <w:webHidden/>
        </w:rPr>
        <w:fldChar w:fldCharType="separate"/>
      </w:r>
      <w:ins w:id="541" w:author="Smullen, Lizz" w:date="2016-02-11T09:16:00Z">
        <w:r w:rsidR="0088531C">
          <w:rPr>
            <w:webHidden/>
          </w:rPr>
          <w:t>7-3</w:t>
        </w:r>
      </w:ins>
      <w:ins w:id="542" w:author="Smullen, Lizz" w:date="2016-02-10T22:04:00Z">
        <w:r>
          <w:rPr>
            <w:webHidden/>
          </w:rPr>
          <w:fldChar w:fldCharType="end"/>
        </w:r>
        <w:r w:rsidRPr="00D1610D">
          <w:rPr>
            <w:rStyle w:val="Hyperlink"/>
          </w:rPr>
          <w:fldChar w:fldCharType="end"/>
        </w:r>
      </w:ins>
    </w:p>
    <w:p w14:paraId="786BC84C" w14:textId="77777777" w:rsidR="0024598B" w:rsidRDefault="0024598B">
      <w:pPr>
        <w:pStyle w:val="TOC3"/>
        <w:rPr>
          <w:ins w:id="543" w:author="Smullen, Lizz" w:date="2016-02-10T22:04:00Z"/>
          <w:rFonts w:eastAsiaTheme="minorEastAsia" w:cstheme="minorBidi"/>
          <w:sz w:val="22"/>
          <w:szCs w:val="22"/>
        </w:rPr>
      </w:pPr>
      <w:ins w:id="544" w:author="Smullen, Lizz" w:date="2016-02-10T22:04:00Z">
        <w:r w:rsidRPr="00D1610D">
          <w:rPr>
            <w:rStyle w:val="Hyperlink"/>
          </w:rPr>
          <w:fldChar w:fldCharType="begin"/>
        </w:r>
        <w:r w:rsidRPr="00D1610D">
          <w:rPr>
            <w:rStyle w:val="Hyperlink"/>
          </w:rPr>
          <w:instrText xml:space="preserve"> </w:instrText>
        </w:r>
        <w:r>
          <w:instrText>HYPERLINK \l "_Toc442905397"</w:instrText>
        </w:r>
        <w:r w:rsidRPr="00D1610D">
          <w:rPr>
            <w:rStyle w:val="Hyperlink"/>
          </w:rPr>
          <w:instrText xml:space="preserve"> </w:instrText>
        </w:r>
        <w:r w:rsidRPr="00D1610D">
          <w:rPr>
            <w:rStyle w:val="Hyperlink"/>
          </w:rPr>
          <w:fldChar w:fldCharType="separate"/>
        </w:r>
        <w:r w:rsidRPr="00D1610D">
          <w:rPr>
            <w:rStyle w:val="Hyperlink"/>
          </w:rPr>
          <w:t>7.7.5</w:t>
        </w:r>
        <w:r>
          <w:rPr>
            <w:rFonts w:eastAsiaTheme="minorEastAsia" w:cstheme="minorBidi"/>
            <w:sz w:val="22"/>
            <w:szCs w:val="22"/>
          </w:rPr>
          <w:tab/>
        </w:r>
        <w:r w:rsidRPr="00D1610D">
          <w:rPr>
            <w:rStyle w:val="Hyperlink"/>
          </w:rPr>
          <w:t>[B] ACMU LED Indicators during Boot Sequence</w:t>
        </w:r>
        <w:r>
          <w:rPr>
            <w:webHidden/>
          </w:rPr>
          <w:tab/>
        </w:r>
        <w:r>
          <w:rPr>
            <w:webHidden/>
          </w:rPr>
          <w:fldChar w:fldCharType="begin"/>
        </w:r>
        <w:r>
          <w:rPr>
            <w:webHidden/>
          </w:rPr>
          <w:instrText xml:space="preserve"> PAGEREF _Toc442905397 \h </w:instrText>
        </w:r>
      </w:ins>
      <w:r>
        <w:rPr>
          <w:webHidden/>
        </w:rPr>
      </w:r>
      <w:r>
        <w:rPr>
          <w:webHidden/>
        </w:rPr>
        <w:fldChar w:fldCharType="separate"/>
      </w:r>
      <w:ins w:id="545" w:author="Smullen, Lizz" w:date="2016-02-11T09:16:00Z">
        <w:r w:rsidR="0088531C">
          <w:rPr>
            <w:webHidden/>
          </w:rPr>
          <w:t>7-3</w:t>
        </w:r>
      </w:ins>
      <w:ins w:id="546" w:author="Smullen, Lizz" w:date="2016-02-10T22:04:00Z">
        <w:r>
          <w:rPr>
            <w:webHidden/>
          </w:rPr>
          <w:fldChar w:fldCharType="end"/>
        </w:r>
        <w:r w:rsidRPr="00D1610D">
          <w:rPr>
            <w:rStyle w:val="Hyperlink"/>
          </w:rPr>
          <w:fldChar w:fldCharType="end"/>
        </w:r>
      </w:ins>
    </w:p>
    <w:p w14:paraId="59EFF0D6" w14:textId="77777777" w:rsidR="0024598B" w:rsidRDefault="0024598B">
      <w:pPr>
        <w:pStyle w:val="TOC3"/>
        <w:rPr>
          <w:ins w:id="547" w:author="Smullen, Lizz" w:date="2016-02-10T22:04:00Z"/>
          <w:rFonts w:eastAsiaTheme="minorEastAsia" w:cstheme="minorBidi"/>
          <w:sz w:val="22"/>
          <w:szCs w:val="22"/>
        </w:rPr>
      </w:pPr>
      <w:ins w:id="548" w:author="Smullen, Lizz" w:date="2016-02-10T22:04:00Z">
        <w:r w:rsidRPr="00D1610D">
          <w:rPr>
            <w:rStyle w:val="Hyperlink"/>
          </w:rPr>
          <w:fldChar w:fldCharType="begin"/>
        </w:r>
        <w:r w:rsidRPr="00D1610D">
          <w:rPr>
            <w:rStyle w:val="Hyperlink"/>
          </w:rPr>
          <w:instrText xml:space="preserve"> </w:instrText>
        </w:r>
        <w:r>
          <w:instrText>HYPERLINK \l "_Toc442905399"</w:instrText>
        </w:r>
        <w:r w:rsidRPr="00D1610D">
          <w:rPr>
            <w:rStyle w:val="Hyperlink"/>
          </w:rPr>
          <w:instrText xml:space="preserve"> </w:instrText>
        </w:r>
        <w:r w:rsidRPr="00D1610D">
          <w:rPr>
            <w:rStyle w:val="Hyperlink"/>
          </w:rPr>
          <w:fldChar w:fldCharType="separate"/>
        </w:r>
        <w:r w:rsidRPr="00D1610D">
          <w:rPr>
            <w:rStyle w:val="Hyperlink"/>
          </w:rPr>
          <w:t>7.7.6</w:t>
        </w:r>
        <w:r>
          <w:rPr>
            <w:rFonts w:eastAsiaTheme="minorEastAsia" w:cstheme="minorBidi"/>
            <w:sz w:val="22"/>
            <w:szCs w:val="22"/>
          </w:rPr>
          <w:tab/>
        </w:r>
        <w:r w:rsidRPr="00D1610D">
          <w:rPr>
            <w:rStyle w:val="Hyperlink"/>
          </w:rPr>
          <w:t>[B] ACMU LED Display Warning Codes</w:t>
        </w:r>
        <w:r>
          <w:rPr>
            <w:webHidden/>
          </w:rPr>
          <w:tab/>
        </w:r>
        <w:r>
          <w:rPr>
            <w:webHidden/>
          </w:rPr>
          <w:fldChar w:fldCharType="begin"/>
        </w:r>
        <w:r>
          <w:rPr>
            <w:webHidden/>
          </w:rPr>
          <w:instrText xml:space="preserve"> PAGEREF _Toc442905399 \h </w:instrText>
        </w:r>
      </w:ins>
      <w:r>
        <w:rPr>
          <w:webHidden/>
        </w:rPr>
      </w:r>
      <w:r>
        <w:rPr>
          <w:webHidden/>
        </w:rPr>
        <w:fldChar w:fldCharType="separate"/>
      </w:r>
      <w:ins w:id="549" w:author="Smullen, Lizz" w:date="2016-02-11T09:16:00Z">
        <w:r w:rsidR="0088531C">
          <w:rPr>
            <w:webHidden/>
          </w:rPr>
          <w:t>7-4</w:t>
        </w:r>
      </w:ins>
      <w:ins w:id="550" w:author="Smullen, Lizz" w:date="2016-02-10T22:04:00Z">
        <w:r>
          <w:rPr>
            <w:webHidden/>
          </w:rPr>
          <w:fldChar w:fldCharType="end"/>
        </w:r>
        <w:r w:rsidRPr="00D1610D">
          <w:rPr>
            <w:rStyle w:val="Hyperlink"/>
          </w:rPr>
          <w:fldChar w:fldCharType="end"/>
        </w:r>
      </w:ins>
    </w:p>
    <w:p w14:paraId="64F72ADD" w14:textId="77777777" w:rsidR="0024598B" w:rsidRDefault="0024598B">
      <w:pPr>
        <w:pStyle w:val="TOC3"/>
        <w:rPr>
          <w:ins w:id="551" w:author="Smullen, Lizz" w:date="2016-02-10T22:04:00Z"/>
          <w:rFonts w:eastAsiaTheme="minorEastAsia" w:cstheme="minorBidi"/>
          <w:sz w:val="22"/>
          <w:szCs w:val="22"/>
        </w:rPr>
      </w:pPr>
      <w:ins w:id="552" w:author="Smullen, Lizz" w:date="2016-02-10T22:04:00Z">
        <w:r w:rsidRPr="00D1610D">
          <w:rPr>
            <w:rStyle w:val="Hyperlink"/>
          </w:rPr>
          <w:fldChar w:fldCharType="begin"/>
        </w:r>
        <w:r w:rsidRPr="00D1610D">
          <w:rPr>
            <w:rStyle w:val="Hyperlink"/>
          </w:rPr>
          <w:instrText xml:space="preserve"> </w:instrText>
        </w:r>
        <w:r>
          <w:instrText>HYPERLINK \l "_Toc442905400"</w:instrText>
        </w:r>
        <w:r w:rsidRPr="00D1610D">
          <w:rPr>
            <w:rStyle w:val="Hyperlink"/>
          </w:rPr>
          <w:instrText xml:space="preserve"> </w:instrText>
        </w:r>
        <w:r w:rsidRPr="00D1610D">
          <w:rPr>
            <w:rStyle w:val="Hyperlink"/>
          </w:rPr>
          <w:fldChar w:fldCharType="separate"/>
        </w:r>
        <w:r w:rsidRPr="00D1610D">
          <w:rPr>
            <w:rStyle w:val="Hyperlink"/>
          </w:rPr>
          <w:t>7.7.7</w:t>
        </w:r>
        <w:r>
          <w:rPr>
            <w:rFonts w:eastAsiaTheme="minorEastAsia" w:cstheme="minorBidi"/>
            <w:sz w:val="22"/>
            <w:szCs w:val="22"/>
          </w:rPr>
          <w:tab/>
        </w:r>
        <w:r w:rsidRPr="00D1610D">
          <w:rPr>
            <w:rStyle w:val="Hyperlink"/>
          </w:rPr>
          <w:t>[B] ACMU Fault Codes for ACMU Replacement</w:t>
        </w:r>
        <w:r>
          <w:rPr>
            <w:webHidden/>
          </w:rPr>
          <w:tab/>
        </w:r>
        <w:r>
          <w:rPr>
            <w:webHidden/>
          </w:rPr>
          <w:fldChar w:fldCharType="begin"/>
        </w:r>
        <w:r>
          <w:rPr>
            <w:webHidden/>
          </w:rPr>
          <w:instrText xml:space="preserve"> PAGEREF _Toc442905400 \h </w:instrText>
        </w:r>
      </w:ins>
      <w:r>
        <w:rPr>
          <w:webHidden/>
        </w:rPr>
      </w:r>
      <w:r>
        <w:rPr>
          <w:webHidden/>
        </w:rPr>
        <w:fldChar w:fldCharType="separate"/>
      </w:r>
      <w:ins w:id="553" w:author="Smullen, Lizz" w:date="2016-02-11T09:16:00Z">
        <w:r w:rsidR="0088531C">
          <w:rPr>
            <w:webHidden/>
          </w:rPr>
          <w:t>7-4</w:t>
        </w:r>
      </w:ins>
      <w:ins w:id="554" w:author="Smullen, Lizz" w:date="2016-02-10T22:04:00Z">
        <w:r>
          <w:rPr>
            <w:webHidden/>
          </w:rPr>
          <w:fldChar w:fldCharType="end"/>
        </w:r>
        <w:r w:rsidRPr="00D1610D">
          <w:rPr>
            <w:rStyle w:val="Hyperlink"/>
          </w:rPr>
          <w:fldChar w:fldCharType="end"/>
        </w:r>
      </w:ins>
    </w:p>
    <w:p w14:paraId="79345A6A" w14:textId="77777777" w:rsidR="0024598B" w:rsidRDefault="0024598B">
      <w:pPr>
        <w:pStyle w:val="TOC3"/>
        <w:rPr>
          <w:ins w:id="555" w:author="Smullen, Lizz" w:date="2016-02-10T22:04:00Z"/>
          <w:rFonts w:eastAsiaTheme="minorEastAsia" w:cstheme="minorBidi"/>
          <w:sz w:val="22"/>
          <w:szCs w:val="22"/>
        </w:rPr>
      </w:pPr>
      <w:ins w:id="556" w:author="Smullen, Lizz" w:date="2016-02-10T22:04:00Z">
        <w:r w:rsidRPr="00D1610D">
          <w:rPr>
            <w:rStyle w:val="Hyperlink"/>
          </w:rPr>
          <w:fldChar w:fldCharType="begin"/>
        </w:r>
        <w:r w:rsidRPr="00D1610D">
          <w:rPr>
            <w:rStyle w:val="Hyperlink"/>
          </w:rPr>
          <w:instrText xml:space="preserve"> </w:instrText>
        </w:r>
        <w:r>
          <w:instrText>HYPERLINK \l "_Toc442905401"</w:instrText>
        </w:r>
        <w:r w:rsidRPr="00D1610D">
          <w:rPr>
            <w:rStyle w:val="Hyperlink"/>
          </w:rPr>
          <w:instrText xml:space="preserve"> </w:instrText>
        </w:r>
        <w:r w:rsidRPr="00D1610D">
          <w:rPr>
            <w:rStyle w:val="Hyperlink"/>
          </w:rPr>
          <w:fldChar w:fldCharType="separate"/>
        </w:r>
        <w:r w:rsidRPr="00D1610D">
          <w:rPr>
            <w:rStyle w:val="Hyperlink"/>
          </w:rPr>
          <w:t>7.7.8</w:t>
        </w:r>
        <w:r>
          <w:rPr>
            <w:rFonts w:eastAsiaTheme="minorEastAsia" w:cstheme="minorBidi"/>
            <w:sz w:val="22"/>
            <w:szCs w:val="22"/>
          </w:rPr>
          <w:tab/>
        </w:r>
        <w:r w:rsidRPr="00D1610D">
          <w:rPr>
            <w:rStyle w:val="Hyperlink"/>
          </w:rPr>
          <w:t>[B] ACMU Fault Codes for External Problems</w:t>
        </w:r>
        <w:r>
          <w:rPr>
            <w:webHidden/>
          </w:rPr>
          <w:tab/>
        </w:r>
        <w:r>
          <w:rPr>
            <w:webHidden/>
          </w:rPr>
          <w:fldChar w:fldCharType="begin"/>
        </w:r>
        <w:r>
          <w:rPr>
            <w:webHidden/>
          </w:rPr>
          <w:instrText xml:space="preserve"> PAGEREF _Toc442905401 \h </w:instrText>
        </w:r>
      </w:ins>
      <w:r>
        <w:rPr>
          <w:webHidden/>
        </w:rPr>
      </w:r>
      <w:r>
        <w:rPr>
          <w:webHidden/>
        </w:rPr>
        <w:fldChar w:fldCharType="separate"/>
      </w:r>
      <w:ins w:id="557" w:author="Smullen, Lizz" w:date="2016-02-11T09:16:00Z">
        <w:r w:rsidR="0088531C">
          <w:rPr>
            <w:webHidden/>
          </w:rPr>
          <w:t>7-5</w:t>
        </w:r>
      </w:ins>
      <w:ins w:id="558" w:author="Smullen, Lizz" w:date="2016-02-10T22:04:00Z">
        <w:r>
          <w:rPr>
            <w:webHidden/>
          </w:rPr>
          <w:fldChar w:fldCharType="end"/>
        </w:r>
        <w:r w:rsidRPr="00D1610D">
          <w:rPr>
            <w:rStyle w:val="Hyperlink"/>
          </w:rPr>
          <w:fldChar w:fldCharType="end"/>
        </w:r>
      </w:ins>
    </w:p>
    <w:p w14:paraId="687D978E" w14:textId="77777777" w:rsidR="0024598B" w:rsidRDefault="0024598B">
      <w:pPr>
        <w:pStyle w:val="TOC2"/>
        <w:rPr>
          <w:ins w:id="559" w:author="Smullen, Lizz" w:date="2016-02-10T22:04:00Z"/>
          <w:rFonts w:eastAsiaTheme="minorEastAsia" w:cstheme="minorBidi"/>
          <w:sz w:val="22"/>
          <w:szCs w:val="22"/>
        </w:rPr>
      </w:pPr>
      <w:ins w:id="560" w:author="Smullen, Lizz" w:date="2016-02-10T22:04:00Z">
        <w:r w:rsidRPr="00D1610D">
          <w:rPr>
            <w:rStyle w:val="Hyperlink"/>
          </w:rPr>
          <w:fldChar w:fldCharType="begin"/>
        </w:r>
        <w:r w:rsidRPr="00D1610D">
          <w:rPr>
            <w:rStyle w:val="Hyperlink"/>
          </w:rPr>
          <w:instrText xml:space="preserve"> </w:instrText>
        </w:r>
        <w:r>
          <w:instrText>HYPERLINK \l "_Toc442905403"</w:instrText>
        </w:r>
        <w:r w:rsidRPr="00D1610D">
          <w:rPr>
            <w:rStyle w:val="Hyperlink"/>
          </w:rPr>
          <w:instrText xml:space="preserve"> </w:instrText>
        </w:r>
        <w:r w:rsidRPr="00D1610D">
          <w:rPr>
            <w:rStyle w:val="Hyperlink"/>
          </w:rPr>
          <w:fldChar w:fldCharType="separate"/>
        </w:r>
        <w:r w:rsidRPr="00D1610D">
          <w:rPr>
            <w:rStyle w:val="Hyperlink"/>
          </w:rPr>
          <w:t>7.8</w:t>
        </w:r>
        <w:r>
          <w:rPr>
            <w:rFonts w:eastAsiaTheme="minorEastAsia" w:cstheme="minorBidi"/>
            <w:sz w:val="22"/>
            <w:szCs w:val="22"/>
          </w:rPr>
          <w:tab/>
        </w:r>
        <w:r w:rsidRPr="00D1610D">
          <w:rPr>
            <w:rStyle w:val="Hyperlink"/>
          </w:rPr>
          <w:t>HPT</w:t>
        </w:r>
        <w:r>
          <w:rPr>
            <w:webHidden/>
          </w:rPr>
          <w:tab/>
        </w:r>
        <w:r>
          <w:rPr>
            <w:webHidden/>
          </w:rPr>
          <w:fldChar w:fldCharType="begin"/>
        </w:r>
        <w:r>
          <w:rPr>
            <w:webHidden/>
          </w:rPr>
          <w:instrText xml:space="preserve"> PAGEREF _Toc442905403 \h </w:instrText>
        </w:r>
      </w:ins>
      <w:r>
        <w:rPr>
          <w:webHidden/>
        </w:rPr>
      </w:r>
      <w:r>
        <w:rPr>
          <w:webHidden/>
        </w:rPr>
        <w:fldChar w:fldCharType="separate"/>
      </w:r>
      <w:ins w:id="561" w:author="Smullen, Lizz" w:date="2016-02-11T09:16:00Z">
        <w:r w:rsidR="0088531C">
          <w:rPr>
            <w:webHidden/>
          </w:rPr>
          <w:t>7-6</w:t>
        </w:r>
      </w:ins>
      <w:ins w:id="562" w:author="Smullen, Lizz" w:date="2016-02-10T22:04:00Z">
        <w:r>
          <w:rPr>
            <w:webHidden/>
          </w:rPr>
          <w:fldChar w:fldCharType="end"/>
        </w:r>
        <w:r w:rsidRPr="00D1610D">
          <w:rPr>
            <w:rStyle w:val="Hyperlink"/>
          </w:rPr>
          <w:fldChar w:fldCharType="end"/>
        </w:r>
      </w:ins>
    </w:p>
    <w:p w14:paraId="352C16F3" w14:textId="77777777" w:rsidR="0024598B" w:rsidRDefault="0024598B">
      <w:pPr>
        <w:pStyle w:val="TOC2"/>
        <w:rPr>
          <w:ins w:id="563" w:author="Smullen, Lizz" w:date="2016-02-10T22:04:00Z"/>
          <w:rFonts w:eastAsiaTheme="minorEastAsia" w:cstheme="minorBidi"/>
          <w:sz w:val="22"/>
          <w:szCs w:val="22"/>
        </w:rPr>
      </w:pPr>
      <w:ins w:id="564" w:author="Smullen, Lizz" w:date="2016-02-10T22:04:00Z">
        <w:r w:rsidRPr="00D1610D">
          <w:rPr>
            <w:rStyle w:val="Hyperlink"/>
          </w:rPr>
          <w:fldChar w:fldCharType="begin"/>
        </w:r>
        <w:r w:rsidRPr="00D1610D">
          <w:rPr>
            <w:rStyle w:val="Hyperlink"/>
          </w:rPr>
          <w:instrText xml:space="preserve"> </w:instrText>
        </w:r>
        <w:r>
          <w:instrText>HYPERLINK \l "_Toc442905404"</w:instrText>
        </w:r>
        <w:r w:rsidRPr="00D1610D">
          <w:rPr>
            <w:rStyle w:val="Hyperlink"/>
          </w:rPr>
          <w:instrText xml:space="preserve"> </w:instrText>
        </w:r>
        <w:r w:rsidRPr="00D1610D">
          <w:rPr>
            <w:rStyle w:val="Hyperlink"/>
          </w:rPr>
          <w:fldChar w:fldCharType="separate"/>
        </w:r>
        <w:r w:rsidRPr="00D1610D">
          <w:rPr>
            <w:rStyle w:val="Hyperlink"/>
          </w:rPr>
          <w:t>7.9</w:t>
        </w:r>
        <w:r>
          <w:rPr>
            <w:rFonts w:eastAsiaTheme="minorEastAsia" w:cstheme="minorBidi"/>
            <w:sz w:val="22"/>
            <w:szCs w:val="22"/>
          </w:rPr>
          <w:tab/>
        </w:r>
        <w:r w:rsidRPr="00D1610D">
          <w:rPr>
            <w:rStyle w:val="Hyperlink"/>
          </w:rPr>
          <w:t>[B] Time-Available Fault Isolation</w:t>
        </w:r>
        <w:r>
          <w:rPr>
            <w:webHidden/>
          </w:rPr>
          <w:tab/>
        </w:r>
        <w:r>
          <w:rPr>
            <w:webHidden/>
          </w:rPr>
          <w:fldChar w:fldCharType="begin"/>
        </w:r>
        <w:r>
          <w:rPr>
            <w:webHidden/>
          </w:rPr>
          <w:instrText xml:space="preserve"> PAGEREF _Toc442905404 \h </w:instrText>
        </w:r>
      </w:ins>
      <w:r>
        <w:rPr>
          <w:webHidden/>
        </w:rPr>
      </w:r>
      <w:r>
        <w:rPr>
          <w:webHidden/>
        </w:rPr>
        <w:fldChar w:fldCharType="separate"/>
      </w:r>
      <w:ins w:id="565" w:author="Smullen, Lizz" w:date="2016-02-11T09:16:00Z">
        <w:r w:rsidR="0088531C">
          <w:rPr>
            <w:webHidden/>
          </w:rPr>
          <w:t>7-6</w:t>
        </w:r>
      </w:ins>
      <w:ins w:id="566" w:author="Smullen, Lizz" w:date="2016-02-10T22:04:00Z">
        <w:r>
          <w:rPr>
            <w:webHidden/>
          </w:rPr>
          <w:fldChar w:fldCharType="end"/>
        </w:r>
        <w:r w:rsidRPr="00D1610D">
          <w:rPr>
            <w:rStyle w:val="Hyperlink"/>
          </w:rPr>
          <w:fldChar w:fldCharType="end"/>
        </w:r>
      </w:ins>
    </w:p>
    <w:p w14:paraId="7779457C" w14:textId="77777777" w:rsidR="0024598B" w:rsidRDefault="0024598B">
      <w:pPr>
        <w:pStyle w:val="TOC2"/>
        <w:rPr>
          <w:ins w:id="567" w:author="Smullen, Lizz" w:date="2016-02-10T22:04:00Z"/>
          <w:rFonts w:eastAsiaTheme="minorEastAsia" w:cstheme="minorBidi"/>
          <w:sz w:val="22"/>
          <w:szCs w:val="22"/>
        </w:rPr>
      </w:pPr>
      <w:ins w:id="568" w:author="Smullen, Lizz" w:date="2016-02-10T22:04:00Z">
        <w:r w:rsidRPr="00D1610D">
          <w:rPr>
            <w:rStyle w:val="Hyperlink"/>
          </w:rPr>
          <w:fldChar w:fldCharType="begin"/>
        </w:r>
        <w:r w:rsidRPr="00D1610D">
          <w:rPr>
            <w:rStyle w:val="Hyperlink"/>
          </w:rPr>
          <w:instrText xml:space="preserve"> </w:instrText>
        </w:r>
        <w:r>
          <w:instrText>HYPERLINK \l "_Toc442905405"</w:instrText>
        </w:r>
        <w:r w:rsidRPr="00D1610D">
          <w:rPr>
            <w:rStyle w:val="Hyperlink"/>
          </w:rPr>
          <w:instrText xml:space="preserve"> </w:instrText>
        </w:r>
        <w:r w:rsidRPr="00D1610D">
          <w:rPr>
            <w:rStyle w:val="Hyperlink"/>
          </w:rPr>
          <w:fldChar w:fldCharType="separate"/>
        </w:r>
        <w:r w:rsidRPr="00D1610D">
          <w:rPr>
            <w:rStyle w:val="Hyperlink"/>
          </w:rPr>
          <w:t>7.10</w:t>
        </w:r>
        <w:r>
          <w:rPr>
            <w:rFonts w:eastAsiaTheme="minorEastAsia" w:cstheme="minorBidi"/>
            <w:sz w:val="22"/>
            <w:szCs w:val="22"/>
          </w:rPr>
          <w:tab/>
        </w:r>
        <w:r w:rsidRPr="00D1610D">
          <w:rPr>
            <w:rStyle w:val="Hyperlink"/>
          </w:rPr>
          <w:t>[1] Configuring and Connecting the Laptop to the ACMU</w:t>
        </w:r>
        <w:r>
          <w:rPr>
            <w:webHidden/>
          </w:rPr>
          <w:tab/>
        </w:r>
        <w:r>
          <w:rPr>
            <w:webHidden/>
          </w:rPr>
          <w:fldChar w:fldCharType="begin"/>
        </w:r>
        <w:r>
          <w:rPr>
            <w:webHidden/>
          </w:rPr>
          <w:instrText xml:space="preserve"> PAGEREF _Toc442905405 \h </w:instrText>
        </w:r>
      </w:ins>
      <w:r>
        <w:rPr>
          <w:webHidden/>
        </w:rPr>
      </w:r>
      <w:r>
        <w:rPr>
          <w:webHidden/>
        </w:rPr>
        <w:fldChar w:fldCharType="separate"/>
      </w:r>
      <w:ins w:id="569" w:author="Smullen, Lizz" w:date="2016-02-11T09:16:00Z">
        <w:r w:rsidR="0088531C">
          <w:rPr>
            <w:webHidden/>
          </w:rPr>
          <w:t>7-6</w:t>
        </w:r>
      </w:ins>
      <w:ins w:id="570" w:author="Smullen, Lizz" w:date="2016-02-10T22:04:00Z">
        <w:r>
          <w:rPr>
            <w:webHidden/>
          </w:rPr>
          <w:fldChar w:fldCharType="end"/>
        </w:r>
        <w:r w:rsidRPr="00D1610D">
          <w:rPr>
            <w:rStyle w:val="Hyperlink"/>
          </w:rPr>
          <w:fldChar w:fldCharType="end"/>
        </w:r>
      </w:ins>
    </w:p>
    <w:p w14:paraId="026BA4C1" w14:textId="77777777" w:rsidR="0024598B" w:rsidRDefault="0024598B">
      <w:pPr>
        <w:pStyle w:val="TOC3"/>
        <w:rPr>
          <w:ins w:id="571" w:author="Smullen, Lizz" w:date="2016-02-10T22:04:00Z"/>
          <w:rFonts w:eastAsiaTheme="minorEastAsia" w:cstheme="minorBidi"/>
          <w:sz w:val="22"/>
          <w:szCs w:val="22"/>
        </w:rPr>
      </w:pPr>
      <w:ins w:id="572" w:author="Smullen, Lizz" w:date="2016-02-10T22:04:00Z">
        <w:r w:rsidRPr="00D1610D">
          <w:rPr>
            <w:rStyle w:val="Hyperlink"/>
          </w:rPr>
          <w:fldChar w:fldCharType="begin"/>
        </w:r>
        <w:r w:rsidRPr="00D1610D">
          <w:rPr>
            <w:rStyle w:val="Hyperlink"/>
          </w:rPr>
          <w:instrText xml:space="preserve"> </w:instrText>
        </w:r>
        <w:r>
          <w:instrText>HYPERLINK \l "_Toc442905406"</w:instrText>
        </w:r>
        <w:r w:rsidRPr="00D1610D">
          <w:rPr>
            <w:rStyle w:val="Hyperlink"/>
          </w:rPr>
          <w:instrText xml:space="preserve"> </w:instrText>
        </w:r>
        <w:r w:rsidRPr="00D1610D">
          <w:rPr>
            <w:rStyle w:val="Hyperlink"/>
          </w:rPr>
          <w:fldChar w:fldCharType="separate"/>
        </w:r>
        <w:r w:rsidRPr="00D1610D">
          <w:rPr>
            <w:rStyle w:val="Hyperlink"/>
          </w:rPr>
          <w:t>7.10.1</w:t>
        </w:r>
        <w:r>
          <w:rPr>
            <w:rFonts w:eastAsiaTheme="minorEastAsia" w:cstheme="minorBidi"/>
            <w:sz w:val="22"/>
            <w:szCs w:val="22"/>
          </w:rPr>
          <w:tab/>
        </w:r>
        <w:r w:rsidRPr="00D1610D">
          <w:rPr>
            <w:rStyle w:val="Hyperlink"/>
          </w:rPr>
          <w:t>[B] Normal System Status Web Page</w:t>
        </w:r>
        <w:r>
          <w:rPr>
            <w:webHidden/>
          </w:rPr>
          <w:tab/>
        </w:r>
        <w:r>
          <w:rPr>
            <w:webHidden/>
          </w:rPr>
          <w:fldChar w:fldCharType="begin"/>
        </w:r>
        <w:r>
          <w:rPr>
            <w:webHidden/>
          </w:rPr>
          <w:instrText xml:space="preserve"> PAGEREF _Toc442905406 \h </w:instrText>
        </w:r>
      </w:ins>
      <w:r>
        <w:rPr>
          <w:webHidden/>
        </w:rPr>
      </w:r>
      <w:r>
        <w:rPr>
          <w:webHidden/>
        </w:rPr>
        <w:fldChar w:fldCharType="separate"/>
      </w:r>
      <w:ins w:id="573" w:author="Smullen, Lizz" w:date="2016-02-11T09:16:00Z">
        <w:r w:rsidR="0088531C">
          <w:rPr>
            <w:webHidden/>
          </w:rPr>
          <w:t>7-8</w:t>
        </w:r>
      </w:ins>
      <w:ins w:id="574" w:author="Smullen, Lizz" w:date="2016-02-10T22:04:00Z">
        <w:r>
          <w:rPr>
            <w:webHidden/>
          </w:rPr>
          <w:fldChar w:fldCharType="end"/>
        </w:r>
        <w:r w:rsidRPr="00D1610D">
          <w:rPr>
            <w:rStyle w:val="Hyperlink"/>
          </w:rPr>
          <w:fldChar w:fldCharType="end"/>
        </w:r>
      </w:ins>
    </w:p>
    <w:p w14:paraId="769C3995" w14:textId="77777777" w:rsidR="0024598B" w:rsidRDefault="0024598B">
      <w:pPr>
        <w:pStyle w:val="TOC3"/>
        <w:rPr>
          <w:ins w:id="575" w:author="Smullen, Lizz" w:date="2016-02-10T22:04:00Z"/>
          <w:rFonts w:eastAsiaTheme="minorEastAsia" w:cstheme="minorBidi"/>
          <w:sz w:val="22"/>
          <w:szCs w:val="22"/>
        </w:rPr>
      </w:pPr>
      <w:ins w:id="576" w:author="Smullen, Lizz" w:date="2016-02-10T22:04:00Z">
        <w:r w:rsidRPr="00D1610D">
          <w:rPr>
            <w:rStyle w:val="Hyperlink"/>
          </w:rPr>
          <w:fldChar w:fldCharType="begin"/>
        </w:r>
        <w:r w:rsidRPr="00D1610D">
          <w:rPr>
            <w:rStyle w:val="Hyperlink"/>
          </w:rPr>
          <w:instrText xml:space="preserve"> </w:instrText>
        </w:r>
        <w:r>
          <w:instrText>HYPERLINK \l "_Toc442905407"</w:instrText>
        </w:r>
        <w:r w:rsidRPr="00D1610D">
          <w:rPr>
            <w:rStyle w:val="Hyperlink"/>
          </w:rPr>
          <w:instrText xml:space="preserve"> </w:instrText>
        </w:r>
        <w:r w:rsidRPr="00D1610D">
          <w:rPr>
            <w:rStyle w:val="Hyperlink"/>
          </w:rPr>
          <w:fldChar w:fldCharType="separate"/>
        </w:r>
        <w:r w:rsidRPr="00D1610D">
          <w:rPr>
            <w:rStyle w:val="Hyperlink"/>
          </w:rPr>
          <w:t>7.10.2</w:t>
        </w:r>
        <w:r>
          <w:rPr>
            <w:rFonts w:eastAsiaTheme="minorEastAsia" w:cstheme="minorBidi"/>
            <w:sz w:val="22"/>
            <w:szCs w:val="22"/>
          </w:rPr>
          <w:tab/>
        </w:r>
        <w:r w:rsidRPr="00D1610D">
          <w:rPr>
            <w:rStyle w:val="Hyperlink"/>
          </w:rPr>
          <w:t>[1] Normal System Status with Expanded Details</w:t>
        </w:r>
        <w:r>
          <w:rPr>
            <w:webHidden/>
          </w:rPr>
          <w:tab/>
        </w:r>
        <w:r>
          <w:rPr>
            <w:webHidden/>
          </w:rPr>
          <w:fldChar w:fldCharType="begin"/>
        </w:r>
        <w:r>
          <w:rPr>
            <w:webHidden/>
          </w:rPr>
          <w:instrText xml:space="preserve"> PAGEREF _Toc442905407 \h </w:instrText>
        </w:r>
      </w:ins>
      <w:r>
        <w:rPr>
          <w:webHidden/>
        </w:rPr>
      </w:r>
      <w:r>
        <w:rPr>
          <w:webHidden/>
        </w:rPr>
        <w:fldChar w:fldCharType="separate"/>
      </w:r>
      <w:ins w:id="577" w:author="Smullen, Lizz" w:date="2016-02-11T09:16:00Z">
        <w:r w:rsidR="0088531C">
          <w:rPr>
            <w:webHidden/>
          </w:rPr>
          <w:t>7-8</w:t>
        </w:r>
      </w:ins>
      <w:ins w:id="578" w:author="Smullen, Lizz" w:date="2016-02-10T22:04:00Z">
        <w:r>
          <w:rPr>
            <w:webHidden/>
          </w:rPr>
          <w:fldChar w:fldCharType="end"/>
        </w:r>
        <w:r w:rsidRPr="00D1610D">
          <w:rPr>
            <w:rStyle w:val="Hyperlink"/>
          </w:rPr>
          <w:fldChar w:fldCharType="end"/>
        </w:r>
      </w:ins>
    </w:p>
    <w:p w14:paraId="6259EF2F" w14:textId="77777777" w:rsidR="0024598B" w:rsidRDefault="0024598B">
      <w:pPr>
        <w:pStyle w:val="TOC3"/>
        <w:rPr>
          <w:ins w:id="579" w:author="Smullen, Lizz" w:date="2016-02-10T22:04:00Z"/>
          <w:rFonts w:eastAsiaTheme="minorEastAsia" w:cstheme="minorBidi"/>
          <w:sz w:val="22"/>
          <w:szCs w:val="22"/>
        </w:rPr>
      </w:pPr>
      <w:ins w:id="580" w:author="Smullen, Lizz" w:date="2016-02-10T22:04:00Z">
        <w:r w:rsidRPr="00D1610D">
          <w:rPr>
            <w:rStyle w:val="Hyperlink"/>
          </w:rPr>
          <w:lastRenderedPageBreak/>
          <w:fldChar w:fldCharType="begin"/>
        </w:r>
        <w:r w:rsidRPr="00D1610D">
          <w:rPr>
            <w:rStyle w:val="Hyperlink"/>
          </w:rPr>
          <w:instrText xml:space="preserve"> </w:instrText>
        </w:r>
        <w:r>
          <w:instrText>HYPERLINK \l "_Toc442905408"</w:instrText>
        </w:r>
        <w:r w:rsidRPr="00D1610D">
          <w:rPr>
            <w:rStyle w:val="Hyperlink"/>
          </w:rPr>
          <w:instrText xml:space="preserve"> </w:instrText>
        </w:r>
        <w:r w:rsidRPr="00D1610D">
          <w:rPr>
            <w:rStyle w:val="Hyperlink"/>
          </w:rPr>
          <w:fldChar w:fldCharType="separate"/>
        </w:r>
        <w:r w:rsidRPr="00D1610D">
          <w:rPr>
            <w:rStyle w:val="Hyperlink"/>
          </w:rPr>
          <w:t>7.10.3</w:t>
        </w:r>
        <w:r>
          <w:rPr>
            <w:rFonts w:eastAsiaTheme="minorEastAsia" w:cstheme="minorBidi"/>
            <w:sz w:val="22"/>
            <w:szCs w:val="22"/>
          </w:rPr>
          <w:tab/>
        </w:r>
        <w:r w:rsidRPr="00D1610D">
          <w:rPr>
            <w:rStyle w:val="Hyperlink"/>
          </w:rPr>
          <w:t>[B] Faulted Main Web Page</w:t>
        </w:r>
        <w:r>
          <w:rPr>
            <w:webHidden/>
          </w:rPr>
          <w:tab/>
        </w:r>
        <w:r>
          <w:rPr>
            <w:webHidden/>
          </w:rPr>
          <w:fldChar w:fldCharType="begin"/>
        </w:r>
        <w:r>
          <w:rPr>
            <w:webHidden/>
          </w:rPr>
          <w:instrText xml:space="preserve"> PAGEREF _Toc442905408 \h </w:instrText>
        </w:r>
      </w:ins>
      <w:r>
        <w:rPr>
          <w:webHidden/>
        </w:rPr>
      </w:r>
      <w:r>
        <w:rPr>
          <w:webHidden/>
        </w:rPr>
        <w:fldChar w:fldCharType="separate"/>
      </w:r>
      <w:ins w:id="581" w:author="Smullen, Lizz" w:date="2016-02-11T09:16:00Z">
        <w:r w:rsidR="0088531C">
          <w:rPr>
            <w:webHidden/>
          </w:rPr>
          <w:t>7-9</w:t>
        </w:r>
      </w:ins>
      <w:ins w:id="582" w:author="Smullen, Lizz" w:date="2016-02-10T22:04:00Z">
        <w:r>
          <w:rPr>
            <w:webHidden/>
          </w:rPr>
          <w:fldChar w:fldCharType="end"/>
        </w:r>
        <w:r w:rsidRPr="00D1610D">
          <w:rPr>
            <w:rStyle w:val="Hyperlink"/>
          </w:rPr>
          <w:fldChar w:fldCharType="end"/>
        </w:r>
      </w:ins>
    </w:p>
    <w:p w14:paraId="2F39B7C4" w14:textId="77777777" w:rsidR="0024598B" w:rsidRDefault="0024598B">
      <w:pPr>
        <w:pStyle w:val="TOC3"/>
        <w:rPr>
          <w:ins w:id="583" w:author="Smullen, Lizz" w:date="2016-02-10T22:04:00Z"/>
          <w:rFonts w:eastAsiaTheme="minorEastAsia" w:cstheme="minorBidi"/>
          <w:sz w:val="22"/>
          <w:szCs w:val="22"/>
        </w:rPr>
      </w:pPr>
      <w:ins w:id="584" w:author="Smullen, Lizz" w:date="2016-02-10T22:04:00Z">
        <w:r w:rsidRPr="00D1610D">
          <w:rPr>
            <w:rStyle w:val="Hyperlink"/>
          </w:rPr>
          <w:fldChar w:fldCharType="begin"/>
        </w:r>
        <w:r w:rsidRPr="00D1610D">
          <w:rPr>
            <w:rStyle w:val="Hyperlink"/>
          </w:rPr>
          <w:instrText xml:space="preserve"> </w:instrText>
        </w:r>
        <w:r>
          <w:instrText>HYPERLINK \l "_Toc442905409"</w:instrText>
        </w:r>
        <w:r w:rsidRPr="00D1610D">
          <w:rPr>
            <w:rStyle w:val="Hyperlink"/>
          </w:rPr>
          <w:instrText xml:space="preserve"> </w:instrText>
        </w:r>
        <w:r w:rsidRPr="00D1610D">
          <w:rPr>
            <w:rStyle w:val="Hyperlink"/>
          </w:rPr>
          <w:fldChar w:fldCharType="separate"/>
        </w:r>
        <w:r w:rsidRPr="00D1610D">
          <w:rPr>
            <w:rStyle w:val="Hyperlink"/>
          </w:rPr>
          <w:t>7.10.4</w:t>
        </w:r>
        <w:r>
          <w:rPr>
            <w:rFonts w:eastAsiaTheme="minorEastAsia" w:cstheme="minorBidi"/>
            <w:sz w:val="22"/>
            <w:szCs w:val="22"/>
          </w:rPr>
          <w:tab/>
        </w:r>
        <w:r w:rsidRPr="00D1610D">
          <w:rPr>
            <w:rStyle w:val="Hyperlink"/>
          </w:rPr>
          <w:t>[B] Faulted System Status Web Page</w:t>
        </w:r>
        <w:r>
          <w:rPr>
            <w:webHidden/>
          </w:rPr>
          <w:tab/>
        </w:r>
        <w:r>
          <w:rPr>
            <w:webHidden/>
          </w:rPr>
          <w:fldChar w:fldCharType="begin"/>
        </w:r>
        <w:r>
          <w:rPr>
            <w:webHidden/>
          </w:rPr>
          <w:instrText xml:space="preserve"> PAGEREF _Toc442905409 \h </w:instrText>
        </w:r>
      </w:ins>
      <w:r>
        <w:rPr>
          <w:webHidden/>
        </w:rPr>
      </w:r>
      <w:r>
        <w:rPr>
          <w:webHidden/>
        </w:rPr>
        <w:fldChar w:fldCharType="separate"/>
      </w:r>
      <w:ins w:id="585" w:author="Smullen, Lizz" w:date="2016-02-11T09:16:00Z">
        <w:r w:rsidR="0088531C">
          <w:rPr>
            <w:webHidden/>
          </w:rPr>
          <w:t>7-10</w:t>
        </w:r>
      </w:ins>
      <w:ins w:id="586" w:author="Smullen, Lizz" w:date="2016-02-10T22:04:00Z">
        <w:r>
          <w:rPr>
            <w:webHidden/>
          </w:rPr>
          <w:fldChar w:fldCharType="end"/>
        </w:r>
        <w:r w:rsidRPr="00D1610D">
          <w:rPr>
            <w:rStyle w:val="Hyperlink"/>
          </w:rPr>
          <w:fldChar w:fldCharType="end"/>
        </w:r>
      </w:ins>
    </w:p>
    <w:p w14:paraId="544B9DF0" w14:textId="77777777" w:rsidR="0024598B" w:rsidRDefault="0024598B">
      <w:pPr>
        <w:pStyle w:val="TOC1"/>
        <w:rPr>
          <w:ins w:id="587" w:author="Smullen, Lizz" w:date="2016-02-10T22:04:00Z"/>
          <w:rFonts w:eastAsiaTheme="minorEastAsia" w:cstheme="minorBidi"/>
          <w:noProof/>
          <w:sz w:val="22"/>
          <w:szCs w:val="22"/>
        </w:rPr>
      </w:pPr>
      <w:ins w:id="588"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"_Toc442905410"</w:instrText>
        </w:r>
        <w:r w:rsidRPr="00D1610D">
          <w:rPr>
            <w:rStyle w:val="Hyperlink"/>
            <w:noProof/>
          </w:rPr>
          <w:instrText xml:space="preserve"> </w:instrText>
        </w:r>
        <w:r w:rsidRPr="00D1610D">
          <w:rPr>
            <w:rStyle w:val="Hyperlink"/>
            <w:noProof/>
          </w:rPr>
          <w:fldChar w:fldCharType="separate"/>
        </w:r>
        <w:r w:rsidRPr="00D1610D">
          <w:rPr>
            <w:rStyle w:val="Hyperlink"/>
            <w:noProof/>
          </w:rPr>
          <w:t>8</w:t>
        </w:r>
        <w:r>
          <w:rPr>
            <w:rFonts w:eastAsiaTheme="minorEastAsia" w:cstheme="minorBidi"/>
            <w:noProof/>
            <w:sz w:val="22"/>
            <w:szCs w:val="22"/>
          </w:rPr>
          <w:tab/>
        </w:r>
        <w:r w:rsidRPr="00D1610D">
          <w:rPr>
            <w:rStyle w:val="Hyperlink"/>
            <w:noProof/>
          </w:rPr>
          <w:t>[A] ACMU System Check Codes</w:t>
        </w:r>
        <w:r>
          <w:rPr>
            <w:noProof/>
            <w:webHidden/>
          </w:rPr>
          <w:tab/>
        </w:r>
        <w:r>
          <w:rPr>
            <w:noProof/>
            <w:webHidden/>
          </w:rPr>
          <w:fldChar w:fldCharType="begin"/>
        </w:r>
        <w:r>
          <w:rPr>
            <w:noProof/>
            <w:webHidden/>
          </w:rPr>
          <w:instrText xml:space="preserve"> PAGEREF _Toc442905410 \h </w:instrText>
        </w:r>
      </w:ins>
      <w:r>
        <w:rPr>
          <w:noProof/>
          <w:webHidden/>
        </w:rPr>
      </w:r>
      <w:r>
        <w:rPr>
          <w:noProof/>
          <w:webHidden/>
        </w:rPr>
        <w:fldChar w:fldCharType="separate"/>
      </w:r>
      <w:ins w:id="589" w:author="Smullen, Lizz" w:date="2016-02-11T09:16:00Z">
        <w:r w:rsidR="0088531C">
          <w:rPr>
            <w:noProof/>
            <w:webHidden/>
          </w:rPr>
          <w:t>1</w:t>
        </w:r>
      </w:ins>
      <w:ins w:id="590" w:author="Smullen, Lizz" w:date="2016-02-10T22:04:00Z">
        <w:r>
          <w:rPr>
            <w:noProof/>
            <w:webHidden/>
          </w:rPr>
          <w:fldChar w:fldCharType="end"/>
        </w:r>
        <w:r w:rsidRPr="00D1610D">
          <w:rPr>
            <w:rStyle w:val="Hyperlink"/>
            <w:noProof/>
          </w:rPr>
          <w:fldChar w:fldCharType="end"/>
        </w:r>
      </w:ins>
    </w:p>
    <w:p w14:paraId="73F6E1D1" w14:textId="77777777" w:rsidR="0024598B" w:rsidRDefault="0024598B">
      <w:pPr>
        <w:pStyle w:val="TOC2"/>
        <w:rPr>
          <w:ins w:id="591" w:author="Smullen, Lizz" w:date="2016-02-10T22:04:00Z"/>
          <w:rFonts w:eastAsiaTheme="minorEastAsia" w:cstheme="minorBidi"/>
          <w:sz w:val="22"/>
          <w:szCs w:val="22"/>
        </w:rPr>
      </w:pPr>
      <w:ins w:id="592" w:author="Smullen, Lizz" w:date="2016-02-10T22:04:00Z">
        <w:r w:rsidRPr="00D1610D">
          <w:rPr>
            <w:rStyle w:val="Hyperlink"/>
          </w:rPr>
          <w:fldChar w:fldCharType="begin"/>
        </w:r>
        <w:r w:rsidRPr="00D1610D">
          <w:rPr>
            <w:rStyle w:val="Hyperlink"/>
          </w:rPr>
          <w:instrText xml:space="preserve"> </w:instrText>
        </w:r>
        <w:r>
          <w:instrText>HYPERLINK \l "_Toc442905411"</w:instrText>
        </w:r>
        <w:r w:rsidRPr="00D1610D">
          <w:rPr>
            <w:rStyle w:val="Hyperlink"/>
          </w:rPr>
          <w:instrText xml:space="preserve"> </w:instrText>
        </w:r>
        <w:r w:rsidRPr="00D1610D">
          <w:rPr>
            <w:rStyle w:val="Hyperlink"/>
          </w:rPr>
          <w:fldChar w:fldCharType="separate"/>
        </w:r>
        <w:r w:rsidRPr="00D1610D">
          <w:rPr>
            <w:rStyle w:val="Hyperlink"/>
          </w:rPr>
          <w:t>8.1</w:t>
        </w:r>
        <w:r>
          <w:rPr>
            <w:rFonts w:eastAsiaTheme="minorEastAsia" w:cstheme="minorBidi"/>
            <w:sz w:val="22"/>
            <w:szCs w:val="22"/>
          </w:rPr>
          <w:tab/>
        </w:r>
        <w:r w:rsidRPr="00D1610D">
          <w:rPr>
            <w:rStyle w:val="Hyperlink"/>
          </w:rPr>
          <w:t>[A] System “Not Installed” State</w:t>
        </w:r>
        <w:r>
          <w:rPr>
            <w:webHidden/>
          </w:rPr>
          <w:tab/>
        </w:r>
        <w:r>
          <w:rPr>
            <w:webHidden/>
          </w:rPr>
          <w:fldChar w:fldCharType="begin"/>
        </w:r>
        <w:r>
          <w:rPr>
            <w:webHidden/>
          </w:rPr>
          <w:instrText xml:space="preserve"> PAGEREF _Toc442905411 \h </w:instrText>
        </w:r>
      </w:ins>
      <w:r>
        <w:rPr>
          <w:webHidden/>
        </w:rPr>
      </w:r>
      <w:r>
        <w:rPr>
          <w:webHidden/>
        </w:rPr>
        <w:fldChar w:fldCharType="separate"/>
      </w:r>
      <w:ins w:id="593" w:author="Smullen, Lizz" w:date="2016-02-11T09:16:00Z">
        <w:r w:rsidR="0088531C">
          <w:rPr>
            <w:webHidden/>
          </w:rPr>
          <w:t>1</w:t>
        </w:r>
      </w:ins>
      <w:ins w:id="594" w:author="Smullen, Lizz" w:date="2016-02-10T22:04:00Z">
        <w:r>
          <w:rPr>
            <w:webHidden/>
          </w:rPr>
          <w:fldChar w:fldCharType="end"/>
        </w:r>
        <w:r w:rsidRPr="00D1610D">
          <w:rPr>
            <w:rStyle w:val="Hyperlink"/>
          </w:rPr>
          <w:fldChar w:fldCharType="end"/>
        </w:r>
      </w:ins>
    </w:p>
    <w:p w14:paraId="614202C3" w14:textId="77777777" w:rsidR="0024598B" w:rsidRDefault="0024598B">
      <w:pPr>
        <w:pStyle w:val="TOC2"/>
        <w:rPr>
          <w:ins w:id="595" w:author="Smullen, Lizz" w:date="2016-02-10T22:04:00Z"/>
          <w:rFonts w:eastAsiaTheme="minorEastAsia" w:cstheme="minorBidi"/>
          <w:sz w:val="22"/>
          <w:szCs w:val="22"/>
        </w:rPr>
      </w:pPr>
      <w:ins w:id="596" w:author="Smullen, Lizz" w:date="2016-02-10T22:04:00Z">
        <w:r w:rsidRPr="00D1610D">
          <w:rPr>
            <w:rStyle w:val="Hyperlink"/>
          </w:rPr>
          <w:fldChar w:fldCharType="begin"/>
        </w:r>
        <w:r w:rsidRPr="00D1610D">
          <w:rPr>
            <w:rStyle w:val="Hyperlink"/>
          </w:rPr>
          <w:instrText xml:space="preserve"> </w:instrText>
        </w:r>
        <w:r>
          <w:instrText>HYPERLINK \l "_Toc442905412"</w:instrText>
        </w:r>
        <w:r w:rsidRPr="00D1610D">
          <w:rPr>
            <w:rStyle w:val="Hyperlink"/>
          </w:rPr>
          <w:instrText xml:space="preserve"> </w:instrText>
        </w:r>
        <w:r w:rsidRPr="00D1610D">
          <w:rPr>
            <w:rStyle w:val="Hyperlink"/>
          </w:rPr>
          <w:fldChar w:fldCharType="separate"/>
        </w:r>
        <w:r w:rsidRPr="00D1610D">
          <w:rPr>
            <w:rStyle w:val="Hyperlink"/>
          </w:rPr>
          <w:t>8.2</w:t>
        </w:r>
        <w:r>
          <w:rPr>
            <w:rFonts w:eastAsiaTheme="minorEastAsia" w:cstheme="minorBidi"/>
            <w:sz w:val="22"/>
            <w:szCs w:val="22"/>
          </w:rPr>
          <w:tab/>
        </w:r>
        <w:r w:rsidRPr="00D1610D">
          <w:rPr>
            <w:rStyle w:val="Hyperlink"/>
          </w:rPr>
          <w:t>[A] System “Installed” State</w:t>
        </w:r>
        <w:r>
          <w:rPr>
            <w:webHidden/>
          </w:rPr>
          <w:tab/>
        </w:r>
        <w:r>
          <w:rPr>
            <w:webHidden/>
          </w:rPr>
          <w:fldChar w:fldCharType="begin"/>
        </w:r>
        <w:r>
          <w:rPr>
            <w:webHidden/>
          </w:rPr>
          <w:instrText xml:space="preserve"> PAGEREF _Toc442905412 \h </w:instrText>
        </w:r>
      </w:ins>
      <w:r>
        <w:rPr>
          <w:webHidden/>
        </w:rPr>
      </w:r>
      <w:r>
        <w:rPr>
          <w:webHidden/>
        </w:rPr>
        <w:fldChar w:fldCharType="separate"/>
      </w:r>
      <w:ins w:id="597" w:author="Smullen, Lizz" w:date="2016-02-11T09:16:00Z">
        <w:r w:rsidR="0088531C">
          <w:rPr>
            <w:webHidden/>
          </w:rPr>
          <w:t>3</w:t>
        </w:r>
      </w:ins>
      <w:ins w:id="598" w:author="Smullen, Lizz" w:date="2016-02-10T22:04:00Z">
        <w:r>
          <w:rPr>
            <w:webHidden/>
          </w:rPr>
          <w:fldChar w:fldCharType="end"/>
        </w:r>
        <w:r w:rsidRPr="00D1610D">
          <w:rPr>
            <w:rStyle w:val="Hyperlink"/>
          </w:rPr>
          <w:fldChar w:fldCharType="end"/>
        </w:r>
      </w:ins>
    </w:p>
    <w:p w14:paraId="3C70EC26" w14:textId="77777777" w:rsidR="0024598B" w:rsidRDefault="0024598B">
      <w:pPr>
        <w:pStyle w:val="TOC2"/>
        <w:rPr>
          <w:ins w:id="599" w:author="Smullen, Lizz" w:date="2016-02-10T22:04:00Z"/>
          <w:rFonts w:eastAsiaTheme="minorEastAsia" w:cstheme="minorBidi"/>
          <w:sz w:val="22"/>
          <w:szCs w:val="22"/>
        </w:rPr>
      </w:pPr>
      <w:ins w:id="600" w:author="Smullen, Lizz" w:date="2016-02-10T22:04:00Z">
        <w:r w:rsidRPr="00D1610D">
          <w:rPr>
            <w:rStyle w:val="Hyperlink"/>
          </w:rPr>
          <w:fldChar w:fldCharType="begin"/>
        </w:r>
        <w:r w:rsidRPr="00D1610D">
          <w:rPr>
            <w:rStyle w:val="Hyperlink"/>
          </w:rPr>
          <w:instrText xml:space="preserve"> </w:instrText>
        </w:r>
        <w:r>
          <w:instrText>HYPERLINK \l "_Toc442905413"</w:instrText>
        </w:r>
        <w:r w:rsidRPr="00D1610D">
          <w:rPr>
            <w:rStyle w:val="Hyperlink"/>
          </w:rPr>
          <w:instrText xml:space="preserve"> </w:instrText>
        </w:r>
        <w:r w:rsidRPr="00D1610D">
          <w:rPr>
            <w:rStyle w:val="Hyperlink"/>
          </w:rPr>
          <w:fldChar w:fldCharType="separate"/>
        </w:r>
        <w:r w:rsidRPr="00D1610D">
          <w:rPr>
            <w:rStyle w:val="Hyperlink"/>
          </w:rPr>
          <w:t>8.3</w:t>
        </w:r>
        <w:r>
          <w:rPr>
            <w:rFonts w:eastAsiaTheme="minorEastAsia" w:cstheme="minorBidi"/>
            <w:sz w:val="22"/>
            <w:szCs w:val="22"/>
          </w:rPr>
          <w:tab/>
        </w:r>
        <w:r w:rsidRPr="00D1610D">
          <w:rPr>
            <w:rStyle w:val="Hyperlink"/>
          </w:rPr>
          <w:t>[A] Web-based System Check Numeric LED Codes</w:t>
        </w:r>
        <w:r>
          <w:rPr>
            <w:webHidden/>
          </w:rPr>
          <w:tab/>
        </w:r>
        <w:r>
          <w:rPr>
            <w:webHidden/>
          </w:rPr>
          <w:fldChar w:fldCharType="begin"/>
        </w:r>
        <w:r>
          <w:rPr>
            <w:webHidden/>
          </w:rPr>
          <w:instrText xml:space="preserve"> PAGEREF _Toc442905413 \h </w:instrText>
        </w:r>
      </w:ins>
      <w:r>
        <w:rPr>
          <w:webHidden/>
        </w:rPr>
      </w:r>
      <w:r>
        <w:rPr>
          <w:webHidden/>
        </w:rPr>
        <w:fldChar w:fldCharType="separate"/>
      </w:r>
      <w:ins w:id="601" w:author="Smullen, Lizz" w:date="2016-02-11T09:16:00Z">
        <w:r w:rsidR="0088531C">
          <w:rPr>
            <w:webHidden/>
          </w:rPr>
          <w:t>3</w:t>
        </w:r>
      </w:ins>
      <w:ins w:id="602" w:author="Smullen, Lizz" w:date="2016-02-10T22:04:00Z">
        <w:r>
          <w:rPr>
            <w:webHidden/>
          </w:rPr>
          <w:fldChar w:fldCharType="end"/>
        </w:r>
        <w:r w:rsidRPr="00D1610D">
          <w:rPr>
            <w:rStyle w:val="Hyperlink"/>
          </w:rPr>
          <w:fldChar w:fldCharType="end"/>
        </w:r>
      </w:ins>
    </w:p>
    <w:p w14:paraId="53204A91" w14:textId="77777777" w:rsidR="0024598B" w:rsidRDefault="0024598B">
      <w:pPr>
        <w:pStyle w:val="TOC1"/>
        <w:rPr>
          <w:ins w:id="603" w:author="Smullen, Lizz" w:date="2016-02-10T22:04:00Z"/>
          <w:rFonts w:eastAsiaTheme="minorEastAsia" w:cstheme="minorBidi"/>
          <w:noProof/>
          <w:sz w:val="22"/>
          <w:szCs w:val="22"/>
        </w:rPr>
      </w:pPr>
      <w:ins w:id="604" w:author="Smullen, Lizz" w:date="2016-02-10T22:04:00Z">
        <w:r w:rsidRPr="00D1610D">
          <w:rPr>
            <w:rStyle w:val="Hyperlink"/>
            <w:noProof/>
          </w:rPr>
          <w:fldChar w:fldCharType="begin"/>
        </w:r>
        <w:r w:rsidRPr="00D1610D">
          <w:rPr>
            <w:rStyle w:val="Hyperlink"/>
            <w:noProof/>
          </w:rPr>
          <w:instrText xml:space="preserve"> </w:instrText>
        </w:r>
        <w:r>
          <w:rPr>
            <w:noProof/>
          </w:rPr>
          <w:instrText>HYPERLINK \l "_Toc442905414"</w:instrText>
        </w:r>
        <w:r w:rsidRPr="00D1610D">
          <w:rPr>
            <w:rStyle w:val="Hyperlink"/>
            <w:noProof/>
          </w:rPr>
          <w:instrText xml:space="preserve"> </w:instrText>
        </w:r>
        <w:r w:rsidRPr="00D1610D">
          <w:rPr>
            <w:rStyle w:val="Hyperlink"/>
            <w:noProof/>
          </w:rPr>
          <w:fldChar w:fldCharType="separate"/>
        </w:r>
        <w:r w:rsidRPr="00D1610D">
          <w:rPr>
            <w:rStyle w:val="Hyperlink"/>
            <w:noProof/>
          </w:rPr>
          <w:t>9</w:t>
        </w:r>
        <w:r>
          <w:rPr>
            <w:rFonts w:eastAsiaTheme="minorEastAsia" w:cstheme="minorBidi"/>
            <w:noProof/>
            <w:sz w:val="22"/>
            <w:szCs w:val="22"/>
          </w:rPr>
          <w:tab/>
        </w:r>
        <w:r w:rsidRPr="00D1610D">
          <w:rPr>
            <w:rStyle w:val="Hyperlink"/>
            <w:noProof/>
          </w:rPr>
          <w:t>[A] Computer Configuration</w:t>
        </w:r>
        <w:r>
          <w:rPr>
            <w:noProof/>
            <w:webHidden/>
          </w:rPr>
          <w:tab/>
        </w:r>
        <w:r>
          <w:rPr>
            <w:noProof/>
            <w:webHidden/>
          </w:rPr>
          <w:fldChar w:fldCharType="begin"/>
        </w:r>
        <w:r>
          <w:rPr>
            <w:noProof/>
            <w:webHidden/>
          </w:rPr>
          <w:instrText xml:space="preserve"> PAGEREF _Toc442905414 \h </w:instrText>
        </w:r>
      </w:ins>
      <w:r>
        <w:rPr>
          <w:noProof/>
          <w:webHidden/>
        </w:rPr>
      </w:r>
      <w:r>
        <w:rPr>
          <w:noProof/>
          <w:webHidden/>
        </w:rPr>
        <w:fldChar w:fldCharType="separate"/>
      </w:r>
      <w:ins w:id="605" w:author="Smullen, Lizz" w:date="2016-02-11T09:16:00Z">
        <w:r w:rsidR="0088531C">
          <w:rPr>
            <w:noProof/>
            <w:webHidden/>
          </w:rPr>
          <w:t>1</w:t>
        </w:r>
      </w:ins>
      <w:ins w:id="606" w:author="Smullen, Lizz" w:date="2016-02-10T22:04:00Z">
        <w:r>
          <w:rPr>
            <w:noProof/>
            <w:webHidden/>
          </w:rPr>
          <w:fldChar w:fldCharType="end"/>
        </w:r>
        <w:r w:rsidRPr="00D1610D">
          <w:rPr>
            <w:rStyle w:val="Hyperlink"/>
            <w:noProof/>
          </w:rPr>
          <w:fldChar w:fldCharType="end"/>
        </w:r>
      </w:ins>
    </w:p>
    <w:p w14:paraId="18D97192" w14:textId="77777777" w:rsidR="0024598B" w:rsidRDefault="0024598B">
      <w:pPr>
        <w:pStyle w:val="TOC2"/>
        <w:rPr>
          <w:ins w:id="607" w:author="Smullen, Lizz" w:date="2016-02-10T22:04:00Z"/>
          <w:rFonts w:eastAsiaTheme="minorEastAsia" w:cstheme="minorBidi"/>
          <w:sz w:val="22"/>
          <w:szCs w:val="22"/>
        </w:rPr>
      </w:pPr>
      <w:ins w:id="608" w:author="Smullen, Lizz" w:date="2016-02-10T22:04:00Z">
        <w:r w:rsidRPr="00D1610D">
          <w:rPr>
            <w:rStyle w:val="Hyperlink"/>
          </w:rPr>
          <w:fldChar w:fldCharType="begin"/>
        </w:r>
        <w:r w:rsidRPr="00D1610D">
          <w:rPr>
            <w:rStyle w:val="Hyperlink"/>
          </w:rPr>
          <w:instrText xml:space="preserve"> </w:instrText>
        </w:r>
        <w:r>
          <w:instrText>HYPERLINK \l "_Toc442905415"</w:instrText>
        </w:r>
        <w:r w:rsidRPr="00D1610D">
          <w:rPr>
            <w:rStyle w:val="Hyperlink"/>
          </w:rPr>
          <w:instrText xml:space="preserve"> </w:instrText>
        </w:r>
        <w:r w:rsidRPr="00D1610D">
          <w:rPr>
            <w:rStyle w:val="Hyperlink"/>
          </w:rPr>
          <w:fldChar w:fldCharType="separate"/>
        </w:r>
        <w:r w:rsidRPr="00D1610D">
          <w:rPr>
            <w:rStyle w:val="Hyperlink"/>
          </w:rPr>
          <w:t>9.1</w:t>
        </w:r>
        <w:r>
          <w:rPr>
            <w:rFonts w:eastAsiaTheme="minorEastAsia" w:cstheme="minorBidi"/>
            <w:sz w:val="22"/>
            <w:szCs w:val="22"/>
          </w:rPr>
          <w:tab/>
        </w:r>
        <w:r w:rsidRPr="00D1610D">
          <w:rPr>
            <w:rStyle w:val="Hyperlink"/>
          </w:rPr>
          <w:t>[A] Objective</w:t>
        </w:r>
        <w:r>
          <w:rPr>
            <w:webHidden/>
          </w:rPr>
          <w:tab/>
        </w:r>
        <w:r>
          <w:rPr>
            <w:webHidden/>
          </w:rPr>
          <w:fldChar w:fldCharType="begin"/>
        </w:r>
        <w:r>
          <w:rPr>
            <w:webHidden/>
          </w:rPr>
          <w:instrText xml:space="preserve"> PAGEREF _Toc442905415 \h </w:instrText>
        </w:r>
      </w:ins>
      <w:r>
        <w:rPr>
          <w:webHidden/>
        </w:rPr>
      </w:r>
      <w:r>
        <w:rPr>
          <w:webHidden/>
        </w:rPr>
        <w:fldChar w:fldCharType="separate"/>
      </w:r>
      <w:ins w:id="609" w:author="Smullen, Lizz" w:date="2016-02-11T09:16:00Z">
        <w:r w:rsidR="0088531C">
          <w:rPr>
            <w:webHidden/>
          </w:rPr>
          <w:t>1</w:t>
        </w:r>
      </w:ins>
      <w:ins w:id="610" w:author="Smullen, Lizz" w:date="2016-02-10T22:04:00Z">
        <w:r>
          <w:rPr>
            <w:webHidden/>
          </w:rPr>
          <w:fldChar w:fldCharType="end"/>
        </w:r>
        <w:r w:rsidRPr="00D1610D">
          <w:rPr>
            <w:rStyle w:val="Hyperlink"/>
          </w:rPr>
          <w:fldChar w:fldCharType="end"/>
        </w:r>
      </w:ins>
    </w:p>
    <w:p w14:paraId="68E6C029" w14:textId="77777777" w:rsidR="0024598B" w:rsidRDefault="0024598B">
      <w:pPr>
        <w:pStyle w:val="TOC2"/>
        <w:rPr>
          <w:ins w:id="611" w:author="Smullen, Lizz" w:date="2016-02-10T22:04:00Z"/>
          <w:rFonts w:eastAsiaTheme="minorEastAsia" w:cstheme="minorBidi"/>
          <w:sz w:val="22"/>
          <w:szCs w:val="22"/>
        </w:rPr>
      </w:pPr>
      <w:ins w:id="612" w:author="Smullen, Lizz" w:date="2016-02-10T22:04:00Z">
        <w:r w:rsidRPr="00D1610D">
          <w:rPr>
            <w:rStyle w:val="Hyperlink"/>
          </w:rPr>
          <w:fldChar w:fldCharType="begin"/>
        </w:r>
        <w:r w:rsidRPr="00D1610D">
          <w:rPr>
            <w:rStyle w:val="Hyperlink"/>
          </w:rPr>
          <w:instrText xml:space="preserve"> </w:instrText>
        </w:r>
        <w:r>
          <w:instrText>HYPERLINK \l "_Toc442905416"</w:instrText>
        </w:r>
        <w:r w:rsidRPr="00D1610D">
          <w:rPr>
            <w:rStyle w:val="Hyperlink"/>
          </w:rPr>
          <w:instrText xml:space="preserve"> </w:instrText>
        </w:r>
        <w:r w:rsidRPr="00D1610D">
          <w:rPr>
            <w:rStyle w:val="Hyperlink"/>
          </w:rPr>
          <w:fldChar w:fldCharType="separate"/>
        </w:r>
        <w:r w:rsidRPr="00D1610D">
          <w:rPr>
            <w:rStyle w:val="Hyperlink"/>
          </w:rPr>
          <w:t>9.2</w:t>
        </w:r>
        <w:r>
          <w:rPr>
            <w:rFonts w:eastAsiaTheme="minorEastAsia" w:cstheme="minorBidi"/>
            <w:sz w:val="22"/>
            <w:szCs w:val="22"/>
          </w:rPr>
          <w:tab/>
        </w:r>
        <w:r w:rsidRPr="00D1610D">
          <w:rPr>
            <w:rStyle w:val="Hyperlink"/>
          </w:rPr>
          <w:t>[A] Configure the Maintenance Computer</w:t>
        </w:r>
        <w:r>
          <w:rPr>
            <w:webHidden/>
          </w:rPr>
          <w:tab/>
        </w:r>
        <w:r>
          <w:rPr>
            <w:webHidden/>
          </w:rPr>
          <w:fldChar w:fldCharType="begin"/>
        </w:r>
        <w:r>
          <w:rPr>
            <w:webHidden/>
          </w:rPr>
          <w:instrText xml:space="preserve"> PAGEREF _Toc442905416 \h </w:instrText>
        </w:r>
      </w:ins>
      <w:r>
        <w:rPr>
          <w:webHidden/>
        </w:rPr>
      </w:r>
      <w:r>
        <w:rPr>
          <w:webHidden/>
        </w:rPr>
        <w:fldChar w:fldCharType="separate"/>
      </w:r>
      <w:ins w:id="613" w:author="Smullen, Lizz" w:date="2016-02-11T09:16:00Z">
        <w:r w:rsidR="0088531C">
          <w:rPr>
            <w:webHidden/>
          </w:rPr>
          <w:t>1</w:t>
        </w:r>
      </w:ins>
      <w:ins w:id="614" w:author="Smullen, Lizz" w:date="2016-02-10T22:04:00Z">
        <w:r>
          <w:rPr>
            <w:webHidden/>
          </w:rPr>
          <w:fldChar w:fldCharType="end"/>
        </w:r>
        <w:r w:rsidRPr="00D1610D">
          <w:rPr>
            <w:rStyle w:val="Hyperlink"/>
          </w:rPr>
          <w:fldChar w:fldCharType="end"/>
        </w:r>
      </w:ins>
    </w:p>
    <w:p w14:paraId="4AAEBFEC" w14:textId="77777777" w:rsidR="0024598B" w:rsidDel="0024598B" w:rsidRDefault="0024598B" w:rsidP="002573CE">
      <w:pPr>
        <w:pStyle w:val="TOCTitle"/>
        <w:rPr>
          <w:del w:id="615" w:author="Smullen, Lizz" w:date="2016-02-10T22:04:00Z"/>
          <w:noProof/>
        </w:rPr>
      </w:pPr>
    </w:p>
    <w:p w14:paraId="1037AA19" w14:textId="1F25C32F" w:rsidR="00B62359" w:rsidRPr="00E9239E" w:rsidRDefault="0024598B" w:rsidP="002573CE">
      <w:pPr>
        <w:pStyle w:val="TOCTitle"/>
      </w:pPr>
      <w:ins w:id="616" w:author="Smullen, Lizz" w:date="2016-02-10T22:04:00Z">
        <w:r>
          <w:rPr>
            <w:b/>
            <w:caps w:val="0"/>
            <w:kern w:val="0"/>
          </w:rPr>
          <w:fldChar w:fldCharType="end"/>
        </w:r>
      </w:ins>
      <w:r w:rsidR="00665074" w:rsidRPr="00E9239E">
        <w:t>List</w:t>
      </w:r>
      <w:r w:rsidR="0017667D" w:rsidRPr="00E9239E">
        <w:t xml:space="preserve"> of Figures</w:t>
      </w:r>
    </w:p>
    <w:p w14:paraId="6E93B994" w14:textId="77777777" w:rsidR="00302A89" w:rsidRPr="0024598B" w:rsidRDefault="000D0BA9">
      <w:pPr>
        <w:pStyle w:val="TableofFigures"/>
        <w:rPr>
          <w:ins w:id="617" w:author="Smullen, Lizz" w:date="2016-02-10T20:26:00Z"/>
          <w:rFonts w:eastAsiaTheme="minorEastAsia" w:cstheme="minorHAnsi"/>
          <w:rPrChange w:id="618" w:author="Smullen, Lizz" w:date="2016-02-10T22:05:00Z">
            <w:rPr>
              <w:ins w:id="619" w:author="Smullen, Lizz" w:date="2016-02-10T20:26:00Z"/>
              <w:rFonts w:eastAsiaTheme="minorEastAsia" w:cstheme="minorBidi"/>
              <w:sz w:val="22"/>
              <w:szCs w:val="22"/>
            </w:rPr>
          </w:rPrChange>
        </w:rPr>
      </w:pPr>
      <w:r w:rsidRPr="0024598B">
        <w:rPr>
          <w:rFonts w:cstheme="minorHAnsi"/>
          <w:rPrChange w:id="620" w:author="Smullen, Lizz" w:date="2016-02-10T22:05:00Z">
            <w:rPr>
              <w:noProof w:val="0"/>
              <w:kern w:val="24"/>
            </w:rPr>
          </w:rPrChange>
        </w:rPr>
        <w:fldChar w:fldCharType="begin"/>
      </w:r>
      <w:r w:rsidRPr="0024598B">
        <w:rPr>
          <w:rFonts w:cstheme="minorHAnsi"/>
          <w:kern w:val="24"/>
          <w:rPrChange w:id="621" w:author="Smullen, Lizz" w:date="2016-02-10T22:05:00Z">
            <w:rPr>
              <w:rFonts w:ascii="Arial" w:hAnsi="Arial" w:cs="Arial"/>
              <w:kern w:val="24"/>
              <w:sz w:val="28"/>
            </w:rPr>
          </w:rPrChange>
        </w:rPr>
        <w:instrText xml:space="preserve"> TOC \h \z \c "Figure" </w:instrText>
      </w:r>
      <w:r w:rsidRPr="0024598B">
        <w:rPr>
          <w:rFonts w:cstheme="minorHAnsi"/>
          <w:rPrChange w:id="622" w:author="Smullen, Lizz" w:date="2016-02-10T22:05:00Z">
            <w:rPr>
              <w:noProof w:val="0"/>
              <w:kern w:val="24"/>
            </w:rPr>
          </w:rPrChange>
        </w:rPr>
        <w:fldChar w:fldCharType="separate"/>
      </w:r>
      <w:ins w:id="623" w:author="Smullen, Lizz" w:date="2016-02-10T20:26:00Z">
        <w:r w:rsidR="00302A89" w:rsidRPr="0024598B">
          <w:rPr>
            <w:rStyle w:val="Hyperlink"/>
            <w:rFonts w:cstheme="minorHAnsi"/>
            <w:rPrChange w:id="624" w:author="Smullen, Lizz" w:date="2016-02-10T22:05:00Z">
              <w:rPr>
                <w:rStyle w:val="Hyperlink"/>
              </w:rPr>
            </w:rPrChange>
          </w:rPr>
          <w:fldChar w:fldCharType="begin"/>
        </w:r>
        <w:r w:rsidR="00302A89" w:rsidRPr="0024598B">
          <w:rPr>
            <w:rStyle w:val="Hyperlink"/>
            <w:rFonts w:cstheme="minorHAnsi"/>
            <w:rPrChange w:id="625" w:author="Smullen, Lizz" w:date="2016-02-10T22:05:00Z">
              <w:rPr>
                <w:rStyle w:val="Hyperlink"/>
              </w:rPr>
            </w:rPrChange>
          </w:rPr>
          <w:instrText xml:space="preserve"> </w:instrText>
        </w:r>
        <w:r w:rsidR="00302A89" w:rsidRPr="0024598B">
          <w:rPr>
            <w:rFonts w:cstheme="minorHAnsi"/>
            <w:rPrChange w:id="626" w:author="Smullen, Lizz" w:date="2016-02-10T22:05:00Z">
              <w:rPr/>
            </w:rPrChange>
          </w:rPr>
          <w:instrText>HYPERLINK \l "_Toc442899357"</w:instrText>
        </w:r>
        <w:r w:rsidR="00302A89" w:rsidRPr="0024598B">
          <w:rPr>
            <w:rStyle w:val="Hyperlink"/>
            <w:rFonts w:cstheme="minorHAnsi"/>
            <w:rPrChange w:id="627" w:author="Smullen, Lizz" w:date="2016-02-10T22:05:00Z">
              <w:rPr>
                <w:rStyle w:val="Hyperlink"/>
              </w:rPr>
            </w:rPrChange>
          </w:rPr>
          <w:instrText xml:space="preserve"> </w:instrText>
        </w:r>
        <w:r w:rsidR="00302A89" w:rsidRPr="0024598B">
          <w:rPr>
            <w:rStyle w:val="Hyperlink"/>
            <w:rFonts w:cstheme="minorHAnsi"/>
            <w:rPrChange w:id="628" w:author="Smullen, Lizz" w:date="2016-02-10T22:05:00Z">
              <w:rPr>
                <w:rStyle w:val="Hyperlink"/>
              </w:rPr>
            </w:rPrChange>
          </w:rPr>
          <w:fldChar w:fldCharType="separate"/>
        </w:r>
        <w:r w:rsidR="00302A89" w:rsidRPr="0024598B">
          <w:rPr>
            <w:rStyle w:val="Hyperlink"/>
            <w:rFonts w:cstheme="minorHAnsi"/>
            <w:rPrChange w:id="629" w:author="Smullen, Lizz" w:date="2016-02-10T22:05:00Z">
              <w:rPr>
                <w:rStyle w:val="Hyperlink"/>
              </w:rPr>
            </w:rPrChange>
          </w:rPr>
          <w:t>Figure 2.1 — HR133/HR160 Gimballed Antenna Unit (GAU)</w:t>
        </w:r>
        <w:r w:rsidR="00302A89" w:rsidRPr="0024598B">
          <w:rPr>
            <w:rFonts w:cstheme="minorHAnsi"/>
            <w:webHidden/>
            <w:rPrChange w:id="630" w:author="Smullen, Lizz" w:date="2016-02-10T22:05:00Z">
              <w:rPr>
                <w:webHidden/>
              </w:rPr>
            </w:rPrChange>
          </w:rPr>
          <w:tab/>
        </w:r>
        <w:r w:rsidR="00302A89" w:rsidRPr="0024598B">
          <w:rPr>
            <w:rFonts w:cstheme="minorHAnsi"/>
            <w:webHidden/>
            <w:rPrChange w:id="631" w:author="Smullen, Lizz" w:date="2016-02-10T22:05:00Z">
              <w:rPr>
                <w:webHidden/>
              </w:rPr>
            </w:rPrChange>
          </w:rPr>
          <w:fldChar w:fldCharType="begin"/>
        </w:r>
        <w:r w:rsidR="00302A89" w:rsidRPr="0024598B">
          <w:rPr>
            <w:rFonts w:cstheme="minorHAnsi"/>
            <w:webHidden/>
            <w:rPrChange w:id="632" w:author="Smullen, Lizz" w:date="2016-02-10T22:05:00Z">
              <w:rPr>
                <w:webHidden/>
              </w:rPr>
            </w:rPrChange>
          </w:rPr>
          <w:instrText xml:space="preserve"> PAGEREF _Toc442899357 \h </w:instrText>
        </w:r>
      </w:ins>
      <w:r w:rsidR="00302A89" w:rsidRPr="0024598B">
        <w:rPr>
          <w:rFonts w:cstheme="minorHAnsi"/>
          <w:webHidden/>
          <w:rPrChange w:id="633" w:author="Smullen, Lizz" w:date="2016-02-10T22:05:00Z">
            <w:rPr>
              <w:rFonts w:cstheme="minorHAnsi"/>
              <w:webHidden/>
            </w:rPr>
          </w:rPrChange>
        </w:rPr>
      </w:r>
      <w:r w:rsidR="00302A89" w:rsidRPr="0024598B">
        <w:rPr>
          <w:rFonts w:cstheme="minorHAnsi"/>
          <w:webHidden/>
          <w:rPrChange w:id="634" w:author="Smullen, Lizz" w:date="2016-02-10T22:05:00Z">
            <w:rPr>
              <w:webHidden/>
            </w:rPr>
          </w:rPrChange>
        </w:rPr>
        <w:fldChar w:fldCharType="separate"/>
      </w:r>
      <w:ins w:id="635" w:author="Smullen, Lizz" w:date="2016-02-11T09:16:00Z">
        <w:r w:rsidR="0088531C">
          <w:rPr>
            <w:rFonts w:cstheme="minorHAnsi"/>
            <w:webHidden/>
          </w:rPr>
          <w:t>2-4</w:t>
        </w:r>
      </w:ins>
      <w:ins w:id="636" w:author="Smullen, Lizz" w:date="2016-02-10T20:26:00Z">
        <w:r w:rsidR="00302A89" w:rsidRPr="0024598B">
          <w:rPr>
            <w:rFonts w:cstheme="minorHAnsi"/>
            <w:webHidden/>
            <w:rPrChange w:id="637" w:author="Smullen, Lizz" w:date="2016-02-10T22:05:00Z">
              <w:rPr>
                <w:webHidden/>
              </w:rPr>
            </w:rPrChange>
          </w:rPr>
          <w:fldChar w:fldCharType="end"/>
        </w:r>
        <w:r w:rsidR="00302A89" w:rsidRPr="0024598B">
          <w:rPr>
            <w:rStyle w:val="Hyperlink"/>
            <w:rFonts w:cstheme="minorHAnsi"/>
            <w:rPrChange w:id="638" w:author="Smullen, Lizz" w:date="2016-02-10T22:05:00Z">
              <w:rPr>
                <w:rStyle w:val="Hyperlink"/>
              </w:rPr>
            </w:rPrChange>
          </w:rPr>
          <w:fldChar w:fldCharType="end"/>
        </w:r>
      </w:ins>
    </w:p>
    <w:p w14:paraId="34434406" w14:textId="77777777" w:rsidR="00302A89" w:rsidRPr="0024598B" w:rsidRDefault="00302A89">
      <w:pPr>
        <w:pStyle w:val="TableofFigures"/>
        <w:rPr>
          <w:ins w:id="639" w:author="Smullen, Lizz" w:date="2016-02-10T20:26:00Z"/>
          <w:rFonts w:eastAsiaTheme="minorEastAsia" w:cstheme="minorHAnsi"/>
          <w:rPrChange w:id="640" w:author="Smullen, Lizz" w:date="2016-02-10T22:05:00Z">
            <w:rPr>
              <w:ins w:id="641" w:author="Smullen, Lizz" w:date="2016-02-10T20:26:00Z"/>
              <w:rFonts w:eastAsiaTheme="minorEastAsia" w:cstheme="minorBidi"/>
              <w:sz w:val="22"/>
              <w:szCs w:val="22"/>
            </w:rPr>
          </w:rPrChange>
        </w:rPr>
      </w:pPr>
      <w:ins w:id="642" w:author="Smullen, Lizz" w:date="2016-02-10T20:26:00Z">
        <w:r w:rsidRPr="0024598B">
          <w:rPr>
            <w:rStyle w:val="Hyperlink"/>
            <w:rFonts w:cstheme="minorHAnsi"/>
            <w:rPrChange w:id="643" w:author="Smullen, Lizz" w:date="2016-02-10T22:05:00Z">
              <w:rPr>
                <w:rStyle w:val="Hyperlink"/>
              </w:rPr>
            </w:rPrChange>
          </w:rPr>
          <w:fldChar w:fldCharType="begin"/>
        </w:r>
        <w:r w:rsidRPr="0024598B">
          <w:rPr>
            <w:rStyle w:val="Hyperlink"/>
            <w:rFonts w:cstheme="minorHAnsi"/>
            <w:rPrChange w:id="644" w:author="Smullen, Lizz" w:date="2016-02-10T22:05:00Z">
              <w:rPr>
                <w:rStyle w:val="Hyperlink"/>
              </w:rPr>
            </w:rPrChange>
          </w:rPr>
          <w:instrText xml:space="preserve"> </w:instrText>
        </w:r>
        <w:r w:rsidRPr="0024598B">
          <w:rPr>
            <w:rFonts w:cstheme="minorHAnsi"/>
            <w:rPrChange w:id="645" w:author="Smullen, Lizz" w:date="2016-02-10T22:05:00Z">
              <w:rPr/>
            </w:rPrChange>
          </w:rPr>
          <w:instrText>HYPERLINK \l "_Toc442899358"</w:instrText>
        </w:r>
        <w:r w:rsidRPr="0024598B">
          <w:rPr>
            <w:rStyle w:val="Hyperlink"/>
            <w:rFonts w:cstheme="minorHAnsi"/>
            <w:rPrChange w:id="646" w:author="Smullen, Lizz" w:date="2016-02-10T22:05:00Z">
              <w:rPr>
                <w:rStyle w:val="Hyperlink"/>
              </w:rPr>
            </w:rPrChange>
          </w:rPr>
          <w:instrText xml:space="preserve"> </w:instrText>
        </w:r>
        <w:r w:rsidRPr="0024598B">
          <w:rPr>
            <w:rStyle w:val="Hyperlink"/>
            <w:rFonts w:cstheme="minorHAnsi"/>
            <w:rPrChange w:id="647" w:author="Smullen, Lizz" w:date="2016-02-10T22:05:00Z">
              <w:rPr>
                <w:rStyle w:val="Hyperlink"/>
              </w:rPr>
            </w:rPrChange>
          </w:rPr>
          <w:fldChar w:fldCharType="separate"/>
        </w:r>
        <w:r w:rsidRPr="0024598B">
          <w:rPr>
            <w:rStyle w:val="Hyperlink"/>
            <w:rFonts w:cstheme="minorHAnsi"/>
            <w:rPrChange w:id="648" w:author="Smullen, Lizz" w:date="2016-02-10T22:05:00Z">
              <w:rPr>
                <w:rStyle w:val="Hyperlink"/>
              </w:rPr>
            </w:rPrChange>
          </w:rPr>
          <w:t>Figure 4.1 — ACMU LEDs and Fault Ball Power-up Sequence</w:t>
        </w:r>
        <w:r w:rsidRPr="0024598B">
          <w:rPr>
            <w:rFonts w:cstheme="minorHAnsi"/>
            <w:webHidden/>
            <w:rPrChange w:id="649" w:author="Smullen, Lizz" w:date="2016-02-10T22:05:00Z">
              <w:rPr>
                <w:webHidden/>
              </w:rPr>
            </w:rPrChange>
          </w:rPr>
          <w:tab/>
        </w:r>
        <w:r w:rsidRPr="0024598B">
          <w:rPr>
            <w:rFonts w:cstheme="minorHAnsi"/>
            <w:webHidden/>
            <w:rPrChange w:id="650" w:author="Smullen, Lizz" w:date="2016-02-10T22:05:00Z">
              <w:rPr>
                <w:webHidden/>
              </w:rPr>
            </w:rPrChange>
          </w:rPr>
          <w:fldChar w:fldCharType="begin"/>
        </w:r>
        <w:r w:rsidRPr="0024598B">
          <w:rPr>
            <w:rFonts w:cstheme="minorHAnsi"/>
            <w:webHidden/>
            <w:rPrChange w:id="651" w:author="Smullen, Lizz" w:date="2016-02-10T22:05:00Z">
              <w:rPr>
                <w:webHidden/>
              </w:rPr>
            </w:rPrChange>
          </w:rPr>
          <w:instrText xml:space="preserve"> PAGEREF _Toc442899358 \h </w:instrText>
        </w:r>
      </w:ins>
      <w:r w:rsidRPr="0024598B">
        <w:rPr>
          <w:rFonts w:cstheme="minorHAnsi"/>
          <w:webHidden/>
          <w:rPrChange w:id="652" w:author="Smullen, Lizz" w:date="2016-02-10T22:05:00Z">
            <w:rPr>
              <w:rFonts w:cstheme="minorHAnsi"/>
              <w:webHidden/>
            </w:rPr>
          </w:rPrChange>
        </w:rPr>
      </w:r>
      <w:r w:rsidRPr="0024598B">
        <w:rPr>
          <w:rFonts w:cstheme="minorHAnsi"/>
          <w:webHidden/>
          <w:rPrChange w:id="653" w:author="Smullen, Lizz" w:date="2016-02-10T22:05:00Z">
            <w:rPr>
              <w:webHidden/>
            </w:rPr>
          </w:rPrChange>
        </w:rPr>
        <w:fldChar w:fldCharType="separate"/>
      </w:r>
      <w:ins w:id="654" w:author="Smullen, Lizz" w:date="2016-02-11T09:16:00Z">
        <w:r w:rsidR="0088531C">
          <w:rPr>
            <w:rFonts w:cstheme="minorHAnsi"/>
            <w:webHidden/>
          </w:rPr>
          <w:t>4-3</w:t>
        </w:r>
      </w:ins>
      <w:ins w:id="655" w:author="Smullen, Lizz" w:date="2016-02-10T20:26:00Z">
        <w:r w:rsidRPr="0024598B">
          <w:rPr>
            <w:rFonts w:cstheme="minorHAnsi"/>
            <w:webHidden/>
            <w:rPrChange w:id="656" w:author="Smullen, Lizz" w:date="2016-02-10T22:05:00Z">
              <w:rPr>
                <w:webHidden/>
              </w:rPr>
            </w:rPrChange>
          </w:rPr>
          <w:fldChar w:fldCharType="end"/>
        </w:r>
        <w:r w:rsidRPr="0024598B">
          <w:rPr>
            <w:rStyle w:val="Hyperlink"/>
            <w:rFonts w:cstheme="minorHAnsi"/>
            <w:rPrChange w:id="657" w:author="Smullen, Lizz" w:date="2016-02-10T22:05:00Z">
              <w:rPr>
                <w:rStyle w:val="Hyperlink"/>
              </w:rPr>
            </w:rPrChange>
          </w:rPr>
          <w:fldChar w:fldCharType="end"/>
        </w:r>
      </w:ins>
    </w:p>
    <w:p w14:paraId="13956B54" w14:textId="77777777" w:rsidR="00302A89" w:rsidRPr="0024598B" w:rsidRDefault="00302A89">
      <w:pPr>
        <w:pStyle w:val="TableofFigures"/>
        <w:rPr>
          <w:ins w:id="658" w:author="Smullen, Lizz" w:date="2016-02-10T20:26:00Z"/>
          <w:rFonts w:eastAsiaTheme="minorEastAsia" w:cstheme="minorHAnsi"/>
          <w:rPrChange w:id="659" w:author="Smullen, Lizz" w:date="2016-02-10T22:05:00Z">
            <w:rPr>
              <w:ins w:id="660" w:author="Smullen, Lizz" w:date="2016-02-10T20:26:00Z"/>
              <w:rFonts w:eastAsiaTheme="minorEastAsia" w:cstheme="minorBidi"/>
              <w:sz w:val="22"/>
              <w:szCs w:val="22"/>
            </w:rPr>
          </w:rPrChange>
        </w:rPr>
      </w:pPr>
      <w:ins w:id="661" w:author="Smullen, Lizz" w:date="2016-02-10T20:26:00Z">
        <w:r w:rsidRPr="0024598B">
          <w:rPr>
            <w:rStyle w:val="Hyperlink"/>
            <w:rFonts w:cstheme="minorHAnsi"/>
            <w:rPrChange w:id="662" w:author="Smullen, Lizz" w:date="2016-02-10T22:05:00Z">
              <w:rPr>
                <w:rStyle w:val="Hyperlink"/>
              </w:rPr>
            </w:rPrChange>
          </w:rPr>
          <w:fldChar w:fldCharType="begin"/>
        </w:r>
        <w:r w:rsidRPr="0024598B">
          <w:rPr>
            <w:rStyle w:val="Hyperlink"/>
            <w:rFonts w:cstheme="minorHAnsi"/>
            <w:rPrChange w:id="663" w:author="Smullen, Lizz" w:date="2016-02-10T22:05:00Z">
              <w:rPr>
                <w:rStyle w:val="Hyperlink"/>
              </w:rPr>
            </w:rPrChange>
          </w:rPr>
          <w:instrText xml:space="preserve"> </w:instrText>
        </w:r>
        <w:r w:rsidRPr="0024598B">
          <w:rPr>
            <w:rFonts w:cstheme="minorHAnsi"/>
            <w:rPrChange w:id="664" w:author="Smullen, Lizz" w:date="2016-02-10T22:05:00Z">
              <w:rPr/>
            </w:rPrChange>
          </w:rPr>
          <w:instrText>HYPERLINK \l "_Toc442899359"</w:instrText>
        </w:r>
        <w:r w:rsidRPr="0024598B">
          <w:rPr>
            <w:rStyle w:val="Hyperlink"/>
            <w:rFonts w:cstheme="minorHAnsi"/>
            <w:rPrChange w:id="665" w:author="Smullen, Lizz" w:date="2016-02-10T22:05:00Z">
              <w:rPr>
                <w:rStyle w:val="Hyperlink"/>
              </w:rPr>
            </w:rPrChange>
          </w:rPr>
          <w:instrText xml:space="preserve"> </w:instrText>
        </w:r>
        <w:r w:rsidRPr="0024598B">
          <w:rPr>
            <w:rStyle w:val="Hyperlink"/>
            <w:rFonts w:cstheme="minorHAnsi"/>
            <w:rPrChange w:id="666" w:author="Smullen, Lizz" w:date="2016-02-10T22:05:00Z">
              <w:rPr>
                <w:rStyle w:val="Hyperlink"/>
              </w:rPr>
            </w:rPrChange>
          </w:rPr>
          <w:fldChar w:fldCharType="separate"/>
        </w:r>
        <w:r w:rsidRPr="0024598B">
          <w:rPr>
            <w:rStyle w:val="Hyperlink"/>
            <w:rFonts w:cstheme="minorHAnsi"/>
            <w:rPrChange w:id="667" w:author="Smullen, Lizz" w:date="2016-02-10T22:05:00Z">
              <w:rPr>
                <w:rStyle w:val="Hyperlink"/>
              </w:rPr>
            </w:rPrChange>
          </w:rPr>
          <w:t>Figure 4.2 — ACMU</w:t>
        </w:r>
        <w:r w:rsidRPr="0024598B">
          <w:rPr>
            <w:rFonts w:cstheme="minorHAnsi"/>
            <w:webHidden/>
            <w:rPrChange w:id="668" w:author="Smullen, Lizz" w:date="2016-02-10T22:05:00Z">
              <w:rPr>
                <w:webHidden/>
              </w:rPr>
            </w:rPrChange>
          </w:rPr>
          <w:tab/>
        </w:r>
        <w:r w:rsidRPr="0024598B">
          <w:rPr>
            <w:rFonts w:cstheme="minorHAnsi"/>
            <w:webHidden/>
            <w:rPrChange w:id="669" w:author="Smullen, Lizz" w:date="2016-02-10T22:05:00Z">
              <w:rPr>
                <w:webHidden/>
              </w:rPr>
            </w:rPrChange>
          </w:rPr>
          <w:fldChar w:fldCharType="begin"/>
        </w:r>
        <w:r w:rsidRPr="0024598B">
          <w:rPr>
            <w:rFonts w:cstheme="minorHAnsi"/>
            <w:webHidden/>
            <w:rPrChange w:id="670" w:author="Smullen, Lizz" w:date="2016-02-10T22:05:00Z">
              <w:rPr>
                <w:webHidden/>
              </w:rPr>
            </w:rPrChange>
          </w:rPr>
          <w:instrText xml:space="preserve"> PAGEREF _Toc442899359 \h </w:instrText>
        </w:r>
      </w:ins>
      <w:r w:rsidRPr="0024598B">
        <w:rPr>
          <w:rFonts w:cstheme="minorHAnsi"/>
          <w:webHidden/>
          <w:rPrChange w:id="671" w:author="Smullen, Lizz" w:date="2016-02-10T22:05:00Z">
            <w:rPr>
              <w:rFonts w:cstheme="minorHAnsi"/>
              <w:webHidden/>
            </w:rPr>
          </w:rPrChange>
        </w:rPr>
      </w:r>
      <w:r w:rsidRPr="0024598B">
        <w:rPr>
          <w:rFonts w:cstheme="minorHAnsi"/>
          <w:webHidden/>
          <w:rPrChange w:id="672" w:author="Smullen, Lizz" w:date="2016-02-10T22:05:00Z">
            <w:rPr>
              <w:webHidden/>
            </w:rPr>
          </w:rPrChange>
        </w:rPr>
        <w:fldChar w:fldCharType="separate"/>
      </w:r>
      <w:ins w:id="673" w:author="Smullen, Lizz" w:date="2016-02-11T09:16:00Z">
        <w:r w:rsidR="0088531C">
          <w:rPr>
            <w:rFonts w:cstheme="minorHAnsi"/>
            <w:webHidden/>
          </w:rPr>
          <w:t>4-4</w:t>
        </w:r>
      </w:ins>
      <w:ins w:id="674" w:author="Smullen, Lizz" w:date="2016-02-10T20:26:00Z">
        <w:r w:rsidRPr="0024598B">
          <w:rPr>
            <w:rFonts w:cstheme="minorHAnsi"/>
            <w:webHidden/>
            <w:rPrChange w:id="675" w:author="Smullen, Lizz" w:date="2016-02-10T22:05:00Z">
              <w:rPr>
                <w:webHidden/>
              </w:rPr>
            </w:rPrChange>
          </w:rPr>
          <w:fldChar w:fldCharType="end"/>
        </w:r>
        <w:r w:rsidRPr="0024598B">
          <w:rPr>
            <w:rStyle w:val="Hyperlink"/>
            <w:rFonts w:cstheme="minorHAnsi"/>
            <w:rPrChange w:id="676" w:author="Smullen, Lizz" w:date="2016-02-10T22:05:00Z">
              <w:rPr>
                <w:rStyle w:val="Hyperlink"/>
              </w:rPr>
            </w:rPrChange>
          </w:rPr>
          <w:fldChar w:fldCharType="end"/>
        </w:r>
      </w:ins>
    </w:p>
    <w:p w14:paraId="6643447D" w14:textId="77777777" w:rsidR="00302A89" w:rsidRPr="0024598B" w:rsidRDefault="00302A89">
      <w:pPr>
        <w:pStyle w:val="TableofFigures"/>
        <w:rPr>
          <w:ins w:id="677" w:author="Smullen, Lizz" w:date="2016-02-10T20:26:00Z"/>
          <w:rFonts w:eastAsiaTheme="minorEastAsia" w:cstheme="minorHAnsi"/>
          <w:rPrChange w:id="678" w:author="Smullen, Lizz" w:date="2016-02-10T22:05:00Z">
            <w:rPr>
              <w:ins w:id="679" w:author="Smullen, Lizz" w:date="2016-02-10T20:26:00Z"/>
              <w:rFonts w:eastAsiaTheme="minorEastAsia" w:cstheme="minorBidi"/>
              <w:sz w:val="22"/>
              <w:szCs w:val="22"/>
            </w:rPr>
          </w:rPrChange>
        </w:rPr>
      </w:pPr>
      <w:ins w:id="680" w:author="Smullen, Lizz" w:date="2016-02-10T20:26:00Z">
        <w:r w:rsidRPr="0024598B">
          <w:rPr>
            <w:rStyle w:val="Hyperlink"/>
            <w:rFonts w:cstheme="minorHAnsi"/>
            <w:rPrChange w:id="681" w:author="Smullen, Lizz" w:date="2016-02-10T22:05:00Z">
              <w:rPr>
                <w:rStyle w:val="Hyperlink"/>
              </w:rPr>
            </w:rPrChange>
          </w:rPr>
          <w:fldChar w:fldCharType="begin"/>
        </w:r>
        <w:r w:rsidRPr="0024598B">
          <w:rPr>
            <w:rStyle w:val="Hyperlink"/>
            <w:rFonts w:cstheme="minorHAnsi"/>
            <w:rPrChange w:id="682" w:author="Smullen, Lizz" w:date="2016-02-10T22:05:00Z">
              <w:rPr>
                <w:rStyle w:val="Hyperlink"/>
              </w:rPr>
            </w:rPrChange>
          </w:rPr>
          <w:instrText xml:space="preserve"> </w:instrText>
        </w:r>
        <w:r w:rsidRPr="0024598B">
          <w:rPr>
            <w:rFonts w:cstheme="minorHAnsi"/>
            <w:rPrChange w:id="683" w:author="Smullen, Lizz" w:date="2016-02-10T22:05:00Z">
              <w:rPr/>
            </w:rPrChange>
          </w:rPr>
          <w:instrText>HYPERLINK \l "_Toc442899360"</w:instrText>
        </w:r>
        <w:r w:rsidRPr="0024598B">
          <w:rPr>
            <w:rStyle w:val="Hyperlink"/>
            <w:rFonts w:cstheme="minorHAnsi"/>
            <w:rPrChange w:id="684" w:author="Smullen, Lizz" w:date="2016-02-10T22:05:00Z">
              <w:rPr>
                <w:rStyle w:val="Hyperlink"/>
              </w:rPr>
            </w:rPrChange>
          </w:rPr>
          <w:instrText xml:space="preserve"> </w:instrText>
        </w:r>
        <w:r w:rsidRPr="0024598B">
          <w:rPr>
            <w:rStyle w:val="Hyperlink"/>
            <w:rFonts w:cstheme="minorHAnsi"/>
            <w:rPrChange w:id="685" w:author="Smullen, Lizz" w:date="2016-02-10T22:05:00Z">
              <w:rPr>
                <w:rStyle w:val="Hyperlink"/>
              </w:rPr>
            </w:rPrChange>
          </w:rPr>
          <w:fldChar w:fldCharType="separate"/>
        </w:r>
        <w:r w:rsidRPr="0024598B">
          <w:rPr>
            <w:rStyle w:val="Hyperlink"/>
            <w:rFonts w:cstheme="minorHAnsi"/>
            <w:rPrChange w:id="686" w:author="Smullen, Lizz" w:date="2016-02-10T22:05:00Z">
              <w:rPr>
                <w:rStyle w:val="Hyperlink"/>
              </w:rPr>
            </w:rPrChange>
          </w:rPr>
          <w:t>Figure 4.3 — SATCOM System Home Page</w:t>
        </w:r>
        <w:r w:rsidRPr="0024598B">
          <w:rPr>
            <w:rFonts w:cstheme="minorHAnsi"/>
            <w:webHidden/>
            <w:rPrChange w:id="687" w:author="Smullen, Lizz" w:date="2016-02-10T22:05:00Z">
              <w:rPr>
                <w:webHidden/>
              </w:rPr>
            </w:rPrChange>
          </w:rPr>
          <w:tab/>
        </w:r>
        <w:r w:rsidRPr="0024598B">
          <w:rPr>
            <w:rFonts w:cstheme="minorHAnsi"/>
            <w:webHidden/>
            <w:rPrChange w:id="688" w:author="Smullen, Lizz" w:date="2016-02-10T22:05:00Z">
              <w:rPr>
                <w:webHidden/>
              </w:rPr>
            </w:rPrChange>
          </w:rPr>
          <w:fldChar w:fldCharType="begin"/>
        </w:r>
        <w:r w:rsidRPr="0024598B">
          <w:rPr>
            <w:rFonts w:cstheme="minorHAnsi"/>
            <w:webHidden/>
            <w:rPrChange w:id="689" w:author="Smullen, Lizz" w:date="2016-02-10T22:05:00Z">
              <w:rPr>
                <w:webHidden/>
              </w:rPr>
            </w:rPrChange>
          </w:rPr>
          <w:instrText xml:space="preserve"> PAGEREF _Toc442899360 \h </w:instrText>
        </w:r>
      </w:ins>
      <w:r w:rsidRPr="0024598B">
        <w:rPr>
          <w:rFonts w:cstheme="minorHAnsi"/>
          <w:webHidden/>
          <w:rPrChange w:id="690" w:author="Smullen, Lizz" w:date="2016-02-10T22:05:00Z">
            <w:rPr>
              <w:rFonts w:cstheme="minorHAnsi"/>
              <w:webHidden/>
            </w:rPr>
          </w:rPrChange>
        </w:rPr>
      </w:r>
      <w:r w:rsidRPr="0024598B">
        <w:rPr>
          <w:rFonts w:cstheme="minorHAnsi"/>
          <w:webHidden/>
          <w:rPrChange w:id="691" w:author="Smullen, Lizz" w:date="2016-02-10T22:05:00Z">
            <w:rPr>
              <w:webHidden/>
            </w:rPr>
          </w:rPrChange>
        </w:rPr>
        <w:fldChar w:fldCharType="separate"/>
      </w:r>
      <w:ins w:id="692" w:author="Smullen, Lizz" w:date="2016-02-11T09:16:00Z">
        <w:r w:rsidR="0088531C">
          <w:rPr>
            <w:rFonts w:cstheme="minorHAnsi"/>
            <w:webHidden/>
          </w:rPr>
          <w:t>4-5</w:t>
        </w:r>
      </w:ins>
      <w:ins w:id="693" w:author="Smullen, Lizz" w:date="2016-02-10T20:26:00Z">
        <w:r w:rsidRPr="0024598B">
          <w:rPr>
            <w:rFonts w:cstheme="minorHAnsi"/>
            <w:webHidden/>
            <w:rPrChange w:id="694" w:author="Smullen, Lizz" w:date="2016-02-10T22:05:00Z">
              <w:rPr>
                <w:webHidden/>
              </w:rPr>
            </w:rPrChange>
          </w:rPr>
          <w:fldChar w:fldCharType="end"/>
        </w:r>
        <w:r w:rsidRPr="0024598B">
          <w:rPr>
            <w:rStyle w:val="Hyperlink"/>
            <w:rFonts w:cstheme="minorHAnsi"/>
            <w:rPrChange w:id="695" w:author="Smullen, Lizz" w:date="2016-02-10T22:05:00Z">
              <w:rPr>
                <w:rStyle w:val="Hyperlink"/>
              </w:rPr>
            </w:rPrChange>
          </w:rPr>
          <w:fldChar w:fldCharType="end"/>
        </w:r>
      </w:ins>
    </w:p>
    <w:p w14:paraId="3DA75A7C" w14:textId="77777777" w:rsidR="00302A89" w:rsidRPr="0024598B" w:rsidRDefault="00302A89">
      <w:pPr>
        <w:pStyle w:val="TableofFigures"/>
        <w:rPr>
          <w:ins w:id="696" w:author="Smullen, Lizz" w:date="2016-02-10T20:26:00Z"/>
          <w:rFonts w:eastAsiaTheme="minorEastAsia" w:cstheme="minorHAnsi"/>
          <w:rPrChange w:id="697" w:author="Smullen, Lizz" w:date="2016-02-10T22:05:00Z">
            <w:rPr>
              <w:ins w:id="698" w:author="Smullen, Lizz" w:date="2016-02-10T20:26:00Z"/>
              <w:rFonts w:eastAsiaTheme="minorEastAsia" w:cstheme="minorBidi"/>
              <w:sz w:val="22"/>
              <w:szCs w:val="22"/>
            </w:rPr>
          </w:rPrChange>
        </w:rPr>
      </w:pPr>
      <w:ins w:id="699" w:author="Smullen, Lizz" w:date="2016-02-10T20:26:00Z">
        <w:r w:rsidRPr="0024598B">
          <w:rPr>
            <w:rStyle w:val="Hyperlink"/>
            <w:rFonts w:cstheme="minorHAnsi"/>
            <w:rPrChange w:id="700" w:author="Smullen, Lizz" w:date="2016-02-10T22:05:00Z">
              <w:rPr>
                <w:rStyle w:val="Hyperlink"/>
              </w:rPr>
            </w:rPrChange>
          </w:rPr>
          <w:fldChar w:fldCharType="begin"/>
        </w:r>
        <w:r w:rsidRPr="0024598B">
          <w:rPr>
            <w:rStyle w:val="Hyperlink"/>
            <w:rFonts w:cstheme="minorHAnsi"/>
            <w:rPrChange w:id="701" w:author="Smullen, Lizz" w:date="2016-02-10T22:05:00Z">
              <w:rPr>
                <w:rStyle w:val="Hyperlink"/>
              </w:rPr>
            </w:rPrChange>
          </w:rPr>
          <w:instrText xml:space="preserve"> </w:instrText>
        </w:r>
        <w:r w:rsidRPr="0024598B">
          <w:rPr>
            <w:rFonts w:cstheme="minorHAnsi"/>
            <w:rPrChange w:id="702" w:author="Smullen, Lizz" w:date="2016-02-10T22:05:00Z">
              <w:rPr/>
            </w:rPrChange>
          </w:rPr>
          <w:instrText>HYPERLINK \l "_Toc442899361"</w:instrText>
        </w:r>
        <w:r w:rsidRPr="0024598B">
          <w:rPr>
            <w:rStyle w:val="Hyperlink"/>
            <w:rFonts w:cstheme="minorHAnsi"/>
            <w:rPrChange w:id="703" w:author="Smullen, Lizz" w:date="2016-02-10T22:05:00Z">
              <w:rPr>
                <w:rStyle w:val="Hyperlink"/>
              </w:rPr>
            </w:rPrChange>
          </w:rPr>
          <w:instrText xml:space="preserve"> </w:instrText>
        </w:r>
        <w:r w:rsidRPr="0024598B">
          <w:rPr>
            <w:rStyle w:val="Hyperlink"/>
            <w:rFonts w:cstheme="minorHAnsi"/>
            <w:rPrChange w:id="704" w:author="Smullen, Lizz" w:date="2016-02-10T22:05:00Z">
              <w:rPr>
                <w:rStyle w:val="Hyperlink"/>
              </w:rPr>
            </w:rPrChange>
          </w:rPr>
          <w:fldChar w:fldCharType="separate"/>
        </w:r>
        <w:r w:rsidRPr="0024598B">
          <w:rPr>
            <w:rStyle w:val="Hyperlink"/>
            <w:rFonts w:cstheme="minorHAnsi"/>
            <w:rPrChange w:id="705" w:author="Smullen, Lizz" w:date="2016-02-10T22:05:00Z">
              <w:rPr>
                <w:rStyle w:val="Hyperlink"/>
              </w:rPr>
            </w:rPrChange>
          </w:rPr>
          <w:t>Figure 4.4 — System Product Information Page</w:t>
        </w:r>
        <w:r w:rsidRPr="0024598B">
          <w:rPr>
            <w:rFonts w:cstheme="minorHAnsi"/>
            <w:webHidden/>
            <w:rPrChange w:id="706" w:author="Smullen, Lizz" w:date="2016-02-10T22:05:00Z">
              <w:rPr>
                <w:webHidden/>
              </w:rPr>
            </w:rPrChange>
          </w:rPr>
          <w:tab/>
        </w:r>
        <w:r w:rsidRPr="0024598B">
          <w:rPr>
            <w:rFonts w:cstheme="minorHAnsi"/>
            <w:webHidden/>
            <w:rPrChange w:id="707" w:author="Smullen, Lizz" w:date="2016-02-10T22:05:00Z">
              <w:rPr>
                <w:webHidden/>
              </w:rPr>
            </w:rPrChange>
          </w:rPr>
          <w:fldChar w:fldCharType="begin"/>
        </w:r>
        <w:r w:rsidRPr="0024598B">
          <w:rPr>
            <w:rFonts w:cstheme="minorHAnsi"/>
            <w:webHidden/>
            <w:rPrChange w:id="708" w:author="Smullen, Lizz" w:date="2016-02-10T22:05:00Z">
              <w:rPr>
                <w:webHidden/>
              </w:rPr>
            </w:rPrChange>
          </w:rPr>
          <w:instrText xml:space="preserve"> PAGEREF _Toc442899361 \h </w:instrText>
        </w:r>
      </w:ins>
      <w:r w:rsidRPr="0024598B">
        <w:rPr>
          <w:rFonts w:cstheme="minorHAnsi"/>
          <w:webHidden/>
          <w:rPrChange w:id="709" w:author="Smullen, Lizz" w:date="2016-02-10T22:05:00Z">
            <w:rPr>
              <w:rFonts w:cstheme="minorHAnsi"/>
              <w:webHidden/>
            </w:rPr>
          </w:rPrChange>
        </w:rPr>
      </w:r>
      <w:r w:rsidRPr="0024598B">
        <w:rPr>
          <w:rFonts w:cstheme="minorHAnsi"/>
          <w:webHidden/>
          <w:rPrChange w:id="710" w:author="Smullen, Lizz" w:date="2016-02-10T22:05:00Z">
            <w:rPr>
              <w:webHidden/>
            </w:rPr>
          </w:rPrChange>
        </w:rPr>
        <w:fldChar w:fldCharType="separate"/>
      </w:r>
      <w:ins w:id="711" w:author="Smullen, Lizz" w:date="2016-02-11T09:16:00Z">
        <w:r w:rsidR="0088531C">
          <w:rPr>
            <w:rFonts w:cstheme="minorHAnsi"/>
            <w:webHidden/>
          </w:rPr>
          <w:t>4-5</w:t>
        </w:r>
      </w:ins>
      <w:ins w:id="712" w:author="Smullen, Lizz" w:date="2016-02-10T20:26:00Z">
        <w:r w:rsidRPr="0024598B">
          <w:rPr>
            <w:rFonts w:cstheme="minorHAnsi"/>
            <w:webHidden/>
            <w:rPrChange w:id="713" w:author="Smullen, Lizz" w:date="2016-02-10T22:05:00Z">
              <w:rPr>
                <w:webHidden/>
              </w:rPr>
            </w:rPrChange>
          </w:rPr>
          <w:fldChar w:fldCharType="end"/>
        </w:r>
        <w:r w:rsidRPr="0024598B">
          <w:rPr>
            <w:rStyle w:val="Hyperlink"/>
            <w:rFonts w:cstheme="minorHAnsi"/>
            <w:rPrChange w:id="714" w:author="Smullen, Lizz" w:date="2016-02-10T22:05:00Z">
              <w:rPr>
                <w:rStyle w:val="Hyperlink"/>
              </w:rPr>
            </w:rPrChange>
          </w:rPr>
          <w:fldChar w:fldCharType="end"/>
        </w:r>
      </w:ins>
    </w:p>
    <w:p w14:paraId="5847102D" w14:textId="77777777" w:rsidR="00302A89" w:rsidRPr="0024598B" w:rsidRDefault="00302A89">
      <w:pPr>
        <w:pStyle w:val="TableofFigures"/>
        <w:rPr>
          <w:ins w:id="715" w:author="Smullen, Lizz" w:date="2016-02-10T20:26:00Z"/>
          <w:rFonts w:eastAsiaTheme="minorEastAsia" w:cstheme="minorHAnsi"/>
          <w:rPrChange w:id="716" w:author="Smullen, Lizz" w:date="2016-02-10T22:05:00Z">
            <w:rPr>
              <w:ins w:id="717" w:author="Smullen, Lizz" w:date="2016-02-10T20:26:00Z"/>
              <w:rFonts w:eastAsiaTheme="minorEastAsia" w:cstheme="minorBidi"/>
              <w:sz w:val="22"/>
              <w:szCs w:val="22"/>
            </w:rPr>
          </w:rPrChange>
        </w:rPr>
      </w:pPr>
      <w:ins w:id="718" w:author="Smullen, Lizz" w:date="2016-02-10T20:26:00Z">
        <w:r w:rsidRPr="0024598B">
          <w:rPr>
            <w:rStyle w:val="Hyperlink"/>
            <w:rFonts w:cstheme="minorHAnsi"/>
            <w:rPrChange w:id="719" w:author="Smullen, Lizz" w:date="2016-02-10T22:05:00Z">
              <w:rPr>
                <w:rStyle w:val="Hyperlink"/>
              </w:rPr>
            </w:rPrChange>
          </w:rPr>
          <w:fldChar w:fldCharType="begin"/>
        </w:r>
        <w:r w:rsidRPr="0024598B">
          <w:rPr>
            <w:rStyle w:val="Hyperlink"/>
            <w:rFonts w:cstheme="minorHAnsi"/>
            <w:rPrChange w:id="720" w:author="Smullen, Lizz" w:date="2016-02-10T22:05:00Z">
              <w:rPr>
                <w:rStyle w:val="Hyperlink"/>
              </w:rPr>
            </w:rPrChange>
          </w:rPr>
          <w:instrText xml:space="preserve"> </w:instrText>
        </w:r>
        <w:r w:rsidRPr="0024598B">
          <w:rPr>
            <w:rFonts w:cstheme="minorHAnsi"/>
            <w:rPrChange w:id="721" w:author="Smullen, Lizz" w:date="2016-02-10T22:05:00Z">
              <w:rPr/>
            </w:rPrChange>
          </w:rPr>
          <w:instrText>HYPERLINK \l "_Toc442899362"</w:instrText>
        </w:r>
        <w:r w:rsidRPr="0024598B">
          <w:rPr>
            <w:rStyle w:val="Hyperlink"/>
            <w:rFonts w:cstheme="minorHAnsi"/>
            <w:rPrChange w:id="722" w:author="Smullen, Lizz" w:date="2016-02-10T22:05:00Z">
              <w:rPr>
                <w:rStyle w:val="Hyperlink"/>
              </w:rPr>
            </w:rPrChange>
          </w:rPr>
          <w:instrText xml:space="preserve"> </w:instrText>
        </w:r>
        <w:r w:rsidRPr="0024598B">
          <w:rPr>
            <w:rStyle w:val="Hyperlink"/>
            <w:rFonts w:cstheme="minorHAnsi"/>
            <w:rPrChange w:id="723" w:author="Smullen, Lizz" w:date="2016-02-10T22:05:00Z">
              <w:rPr>
                <w:rStyle w:val="Hyperlink"/>
              </w:rPr>
            </w:rPrChange>
          </w:rPr>
          <w:fldChar w:fldCharType="separate"/>
        </w:r>
        <w:r w:rsidRPr="0024598B">
          <w:rPr>
            <w:rStyle w:val="Hyperlink"/>
            <w:rFonts w:cstheme="minorHAnsi"/>
            <w:rPrChange w:id="724" w:author="Smullen, Lizz" w:date="2016-02-10T22:05:00Z">
              <w:rPr>
                <w:rStyle w:val="Hyperlink"/>
                <w:b/>
              </w:rPr>
            </w:rPrChange>
          </w:rPr>
          <w:t>Figure 4.5 — SATCOM System Home Page</w:t>
        </w:r>
        <w:r w:rsidRPr="0024598B">
          <w:rPr>
            <w:rFonts w:cstheme="minorHAnsi"/>
            <w:webHidden/>
            <w:rPrChange w:id="725" w:author="Smullen, Lizz" w:date="2016-02-10T22:05:00Z">
              <w:rPr>
                <w:webHidden/>
              </w:rPr>
            </w:rPrChange>
          </w:rPr>
          <w:tab/>
        </w:r>
        <w:r w:rsidRPr="0024598B">
          <w:rPr>
            <w:rFonts w:cstheme="minorHAnsi"/>
            <w:webHidden/>
            <w:rPrChange w:id="726" w:author="Smullen, Lizz" w:date="2016-02-10T22:05:00Z">
              <w:rPr>
                <w:webHidden/>
              </w:rPr>
            </w:rPrChange>
          </w:rPr>
          <w:fldChar w:fldCharType="begin"/>
        </w:r>
        <w:r w:rsidRPr="0024598B">
          <w:rPr>
            <w:rFonts w:cstheme="minorHAnsi"/>
            <w:webHidden/>
            <w:rPrChange w:id="727" w:author="Smullen, Lizz" w:date="2016-02-10T22:05:00Z">
              <w:rPr>
                <w:webHidden/>
              </w:rPr>
            </w:rPrChange>
          </w:rPr>
          <w:instrText xml:space="preserve"> PAGEREF _Toc442899362 \h </w:instrText>
        </w:r>
      </w:ins>
      <w:r w:rsidRPr="0024598B">
        <w:rPr>
          <w:rFonts w:cstheme="minorHAnsi"/>
          <w:webHidden/>
          <w:rPrChange w:id="728" w:author="Smullen, Lizz" w:date="2016-02-10T22:05:00Z">
            <w:rPr>
              <w:rFonts w:cstheme="minorHAnsi"/>
              <w:webHidden/>
            </w:rPr>
          </w:rPrChange>
        </w:rPr>
      </w:r>
      <w:r w:rsidRPr="0024598B">
        <w:rPr>
          <w:rFonts w:cstheme="minorHAnsi"/>
          <w:webHidden/>
          <w:rPrChange w:id="729" w:author="Smullen, Lizz" w:date="2016-02-10T22:05:00Z">
            <w:rPr>
              <w:webHidden/>
            </w:rPr>
          </w:rPrChange>
        </w:rPr>
        <w:fldChar w:fldCharType="separate"/>
      </w:r>
      <w:ins w:id="730" w:author="Smullen, Lizz" w:date="2016-02-11T09:16:00Z">
        <w:r w:rsidR="0088531C">
          <w:rPr>
            <w:rFonts w:cstheme="minorHAnsi"/>
            <w:webHidden/>
          </w:rPr>
          <w:t>4-7</w:t>
        </w:r>
      </w:ins>
      <w:ins w:id="731" w:author="Smullen, Lizz" w:date="2016-02-10T20:26:00Z">
        <w:r w:rsidRPr="0024598B">
          <w:rPr>
            <w:rFonts w:cstheme="minorHAnsi"/>
            <w:webHidden/>
            <w:rPrChange w:id="732" w:author="Smullen, Lizz" w:date="2016-02-10T22:05:00Z">
              <w:rPr>
                <w:webHidden/>
              </w:rPr>
            </w:rPrChange>
          </w:rPr>
          <w:fldChar w:fldCharType="end"/>
        </w:r>
        <w:r w:rsidRPr="0024598B">
          <w:rPr>
            <w:rStyle w:val="Hyperlink"/>
            <w:rFonts w:cstheme="minorHAnsi"/>
            <w:rPrChange w:id="733" w:author="Smullen, Lizz" w:date="2016-02-10T22:05:00Z">
              <w:rPr>
                <w:rStyle w:val="Hyperlink"/>
              </w:rPr>
            </w:rPrChange>
          </w:rPr>
          <w:fldChar w:fldCharType="end"/>
        </w:r>
      </w:ins>
    </w:p>
    <w:p w14:paraId="394472FA" w14:textId="77777777" w:rsidR="00302A89" w:rsidRPr="0024598B" w:rsidRDefault="00302A89">
      <w:pPr>
        <w:pStyle w:val="TableofFigures"/>
        <w:rPr>
          <w:ins w:id="734" w:author="Smullen, Lizz" w:date="2016-02-10T20:26:00Z"/>
          <w:rFonts w:eastAsiaTheme="minorEastAsia" w:cstheme="minorHAnsi"/>
          <w:rPrChange w:id="735" w:author="Smullen, Lizz" w:date="2016-02-10T22:05:00Z">
            <w:rPr>
              <w:ins w:id="736" w:author="Smullen, Lizz" w:date="2016-02-10T20:26:00Z"/>
              <w:rFonts w:eastAsiaTheme="minorEastAsia" w:cstheme="minorBidi"/>
              <w:sz w:val="22"/>
              <w:szCs w:val="22"/>
            </w:rPr>
          </w:rPrChange>
        </w:rPr>
      </w:pPr>
      <w:ins w:id="737" w:author="Smullen, Lizz" w:date="2016-02-10T20:26:00Z">
        <w:r w:rsidRPr="0024598B">
          <w:rPr>
            <w:rStyle w:val="Hyperlink"/>
            <w:rFonts w:cstheme="minorHAnsi"/>
            <w:rPrChange w:id="738" w:author="Smullen, Lizz" w:date="2016-02-10T22:05:00Z">
              <w:rPr>
                <w:rStyle w:val="Hyperlink"/>
              </w:rPr>
            </w:rPrChange>
          </w:rPr>
          <w:fldChar w:fldCharType="begin"/>
        </w:r>
        <w:r w:rsidRPr="0024598B">
          <w:rPr>
            <w:rStyle w:val="Hyperlink"/>
            <w:rFonts w:cstheme="minorHAnsi"/>
            <w:rPrChange w:id="739" w:author="Smullen, Lizz" w:date="2016-02-10T22:05:00Z">
              <w:rPr>
                <w:rStyle w:val="Hyperlink"/>
              </w:rPr>
            </w:rPrChange>
          </w:rPr>
          <w:instrText xml:space="preserve"> </w:instrText>
        </w:r>
        <w:r w:rsidRPr="0024598B">
          <w:rPr>
            <w:rFonts w:cstheme="minorHAnsi"/>
            <w:rPrChange w:id="740" w:author="Smullen, Lizz" w:date="2016-02-10T22:05:00Z">
              <w:rPr/>
            </w:rPrChange>
          </w:rPr>
          <w:instrText>HYPERLINK \l "_Toc442899363"</w:instrText>
        </w:r>
        <w:r w:rsidRPr="0024598B">
          <w:rPr>
            <w:rStyle w:val="Hyperlink"/>
            <w:rFonts w:cstheme="minorHAnsi"/>
            <w:rPrChange w:id="741" w:author="Smullen, Lizz" w:date="2016-02-10T22:05:00Z">
              <w:rPr>
                <w:rStyle w:val="Hyperlink"/>
              </w:rPr>
            </w:rPrChange>
          </w:rPr>
          <w:instrText xml:space="preserve"> </w:instrText>
        </w:r>
        <w:r w:rsidRPr="0024598B">
          <w:rPr>
            <w:rStyle w:val="Hyperlink"/>
            <w:rFonts w:cstheme="minorHAnsi"/>
            <w:rPrChange w:id="742" w:author="Smullen, Lizz" w:date="2016-02-10T22:05:00Z">
              <w:rPr>
                <w:rStyle w:val="Hyperlink"/>
              </w:rPr>
            </w:rPrChange>
          </w:rPr>
          <w:fldChar w:fldCharType="separate"/>
        </w:r>
        <w:r w:rsidRPr="0024598B">
          <w:rPr>
            <w:rStyle w:val="Hyperlink"/>
            <w:rFonts w:cstheme="minorHAnsi"/>
            <w:rPrChange w:id="743" w:author="Smullen, Lizz" w:date="2016-02-10T22:05:00Z">
              <w:rPr>
                <w:rStyle w:val="Hyperlink"/>
              </w:rPr>
            </w:rPrChange>
          </w:rPr>
          <w:t>Figure 4.6 — Example of Navigation Data Display (Total and INTR incrementing)</w:t>
        </w:r>
        <w:r w:rsidRPr="0024598B">
          <w:rPr>
            <w:rFonts w:cstheme="minorHAnsi"/>
            <w:webHidden/>
            <w:rPrChange w:id="744" w:author="Smullen, Lizz" w:date="2016-02-10T22:05:00Z">
              <w:rPr>
                <w:webHidden/>
              </w:rPr>
            </w:rPrChange>
          </w:rPr>
          <w:tab/>
        </w:r>
        <w:r w:rsidRPr="0024598B">
          <w:rPr>
            <w:rFonts w:cstheme="minorHAnsi"/>
            <w:webHidden/>
            <w:rPrChange w:id="745" w:author="Smullen, Lizz" w:date="2016-02-10T22:05:00Z">
              <w:rPr>
                <w:webHidden/>
              </w:rPr>
            </w:rPrChange>
          </w:rPr>
          <w:fldChar w:fldCharType="begin"/>
        </w:r>
        <w:r w:rsidRPr="0024598B">
          <w:rPr>
            <w:rFonts w:cstheme="minorHAnsi"/>
            <w:webHidden/>
            <w:rPrChange w:id="746" w:author="Smullen, Lizz" w:date="2016-02-10T22:05:00Z">
              <w:rPr>
                <w:webHidden/>
              </w:rPr>
            </w:rPrChange>
          </w:rPr>
          <w:instrText xml:space="preserve"> PAGEREF _Toc442899363 \h </w:instrText>
        </w:r>
      </w:ins>
      <w:r w:rsidRPr="0024598B">
        <w:rPr>
          <w:rFonts w:cstheme="minorHAnsi"/>
          <w:webHidden/>
          <w:rPrChange w:id="747" w:author="Smullen, Lizz" w:date="2016-02-10T22:05:00Z">
            <w:rPr>
              <w:rFonts w:cstheme="minorHAnsi"/>
              <w:webHidden/>
            </w:rPr>
          </w:rPrChange>
        </w:rPr>
      </w:r>
      <w:r w:rsidRPr="0024598B">
        <w:rPr>
          <w:rFonts w:cstheme="minorHAnsi"/>
          <w:webHidden/>
          <w:rPrChange w:id="748" w:author="Smullen, Lizz" w:date="2016-02-10T22:05:00Z">
            <w:rPr>
              <w:webHidden/>
            </w:rPr>
          </w:rPrChange>
        </w:rPr>
        <w:fldChar w:fldCharType="separate"/>
      </w:r>
      <w:ins w:id="749" w:author="Smullen, Lizz" w:date="2016-02-11T09:16:00Z">
        <w:r w:rsidR="0088531C">
          <w:rPr>
            <w:rFonts w:cstheme="minorHAnsi"/>
            <w:webHidden/>
          </w:rPr>
          <w:t>4-7</w:t>
        </w:r>
      </w:ins>
      <w:ins w:id="750" w:author="Smullen, Lizz" w:date="2016-02-10T20:26:00Z">
        <w:r w:rsidRPr="0024598B">
          <w:rPr>
            <w:rFonts w:cstheme="minorHAnsi"/>
            <w:webHidden/>
            <w:rPrChange w:id="751" w:author="Smullen, Lizz" w:date="2016-02-10T22:05:00Z">
              <w:rPr>
                <w:webHidden/>
              </w:rPr>
            </w:rPrChange>
          </w:rPr>
          <w:fldChar w:fldCharType="end"/>
        </w:r>
        <w:r w:rsidRPr="0024598B">
          <w:rPr>
            <w:rStyle w:val="Hyperlink"/>
            <w:rFonts w:cstheme="minorHAnsi"/>
            <w:rPrChange w:id="752" w:author="Smullen, Lizz" w:date="2016-02-10T22:05:00Z">
              <w:rPr>
                <w:rStyle w:val="Hyperlink"/>
              </w:rPr>
            </w:rPrChange>
          </w:rPr>
          <w:fldChar w:fldCharType="end"/>
        </w:r>
      </w:ins>
    </w:p>
    <w:p w14:paraId="11FBB87D" w14:textId="77777777" w:rsidR="00302A89" w:rsidRPr="0024598B" w:rsidRDefault="00302A89">
      <w:pPr>
        <w:pStyle w:val="TableofFigures"/>
        <w:rPr>
          <w:ins w:id="753" w:author="Smullen, Lizz" w:date="2016-02-10T20:26:00Z"/>
          <w:rFonts w:eastAsiaTheme="minorEastAsia" w:cstheme="minorHAnsi"/>
          <w:rPrChange w:id="754" w:author="Smullen, Lizz" w:date="2016-02-10T22:05:00Z">
            <w:rPr>
              <w:ins w:id="755" w:author="Smullen, Lizz" w:date="2016-02-10T20:26:00Z"/>
              <w:rFonts w:eastAsiaTheme="minorEastAsia" w:cstheme="minorBidi"/>
              <w:sz w:val="22"/>
              <w:szCs w:val="22"/>
            </w:rPr>
          </w:rPrChange>
        </w:rPr>
      </w:pPr>
      <w:ins w:id="756" w:author="Smullen, Lizz" w:date="2016-02-10T20:26:00Z">
        <w:r w:rsidRPr="0024598B">
          <w:rPr>
            <w:rStyle w:val="Hyperlink"/>
            <w:rFonts w:cstheme="minorHAnsi"/>
            <w:rPrChange w:id="757" w:author="Smullen, Lizz" w:date="2016-02-10T22:05:00Z">
              <w:rPr>
                <w:rStyle w:val="Hyperlink"/>
              </w:rPr>
            </w:rPrChange>
          </w:rPr>
          <w:fldChar w:fldCharType="begin"/>
        </w:r>
        <w:r w:rsidRPr="0024598B">
          <w:rPr>
            <w:rStyle w:val="Hyperlink"/>
            <w:rFonts w:cstheme="minorHAnsi"/>
            <w:rPrChange w:id="758" w:author="Smullen, Lizz" w:date="2016-02-10T22:05:00Z">
              <w:rPr>
                <w:rStyle w:val="Hyperlink"/>
              </w:rPr>
            </w:rPrChange>
          </w:rPr>
          <w:instrText xml:space="preserve"> </w:instrText>
        </w:r>
        <w:r w:rsidRPr="0024598B">
          <w:rPr>
            <w:rFonts w:cstheme="minorHAnsi"/>
            <w:rPrChange w:id="759" w:author="Smullen, Lizz" w:date="2016-02-10T22:05:00Z">
              <w:rPr/>
            </w:rPrChange>
          </w:rPr>
          <w:instrText>HYPERLINK \l "_Toc442899364"</w:instrText>
        </w:r>
        <w:r w:rsidRPr="0024598B">
          <w:rPr>
            <w:rStyle w:val="Hyperlink"/>
            <w:rFonts w:cstheme="minorHAnsi"/>
            <w:rPrChange w:id="760" w:author="Smullen, Lizz" w:date="2016-02-10T22:05:00Z">
              <w:rPr>
                <w:rStyle w:val="Hyperlink"/>
              </w:rPr>
            </w:rPrChange>
          </w:rPr>
          <w:instrText xml:space="preserve"> </w:instrText>
        </w:r>
        <w:r w:rsidRPr="0024598B">
          <w:rPr>
            <w:rStyle w:val="Hyperlink"/>
            <w:rFonts w:cstheme="minorHAnsi"/>
            <w:rPrChange w:id="761" w:author="Smullen, Lizz" w:date="2016-02-10T22:05:00Z">
              <w:rPr>
                <w:rStyle w:val="Hyperlink"/>
              </w:rPr>
            </w:rPrChange>
          </w:rPr>
          <w:fldChar w:fldCharType="separate"/>
        </w:r>
        <w:r w:rsidRPr="0024598B">
          <w:rPr>
            <w:rStyle w:val="Hyperlink"/>
            <w:rFonts w:cstheme="minorHAnsi"/>
            <w:rPrChange w:id="762" w:author="Smullen, Lizz" w:date="2016-02-10T22:05:00Z">
              <w:rPr>
                <w:rStyle w:val="Hyperlink"/>
                <w:b/>
              </w:rPr>
            </w:rPrChange>
          </w:rPr>
          <w:t>Figure 4.7 — SATCOM System Home Page</w:t>
        </w:r>
        <w:r w:rsidRPr="0024598B">
          <w:rPr>
            <w:rFonts w:cstheme="minorHAnsi"/>
            <w:webHidden/>
            <w:rPrChange w:id="763" w:author="Smullen, Lizz" w:date="2016-02-10T22:05:00Z">
              <w:rPr>
                <w:webHidden/>
              </w:rPr>
            </w:rPrChange>
          </w:rPr>
          <w:tab/>
        </w:r>
        <w:r w:rsidRPr="0024598B">
          <w:rPr>
            <w:rFonts w:cstheme="minorHAnsi"/>
            <w:webHidden/>
            <w:rPrChange w:id="764" w:author="Smullen, Lizz" w:date="2016-02-10T22:05:00Z">
              <w:rPr>
                <w:webHidden/>
              </w:rPr>
            </w:rPrChange>
          </w:rPr>
          <w:fldChar w:fldCharType="begin"/>
        </w:r>
        <w:r w:rsidRPr="0024598B">
          <w:rPr>
            <w:rFonts w:cstheme="minorHAnsi"/>
            <w:webHidden/>
            <w:rPrChange w:id="765" w:author="Smullen, Lizz" w:date="2016-02-10T22:05:00Z">
              <w:rPr>
                <w:webHidden/>
              </w:rPr>
            </w:rPrChange>
          </w:rPr>
          <w:instrText xml:space="preserve"> PAGEREF _Toc442899364 \h </w:instrText>
        </w:r>
      </w:ins>
      <w:r w:rsidRPr="0024598B">
        <w:rPr>
          <w:rFonts w:cstheme="minorHAnsi"/>
          <w:webHidden/>
          <w:rPrChange w:id="766" w:author="Smullen, Lizz" w:date="2016-02-10T22:05:00Z">
            <w:rPr>
              <w:rFonts w:cstheme="minorHAnsi"/>
              <w:webHidden/>
            </w:rPr>
          </w:rPrChange>
        </w:rPr>
      </w:r>
      <w:r w:rsidRPr="0024598B">
        <w:rPr>
          <w:rFonts w:cstheme="minorHAnsi"/>
          <w:webHidden/>
          <w:rPrChange w:id="767" w:author="Smullen, Lizz" w:date="2016-02-10T22:05:00Z">
            <w:rPr>
              <w:webHidden/>
            </w:rPr>
          </w:rPrChange>
        </w:rPr>
        <w:fldChar w:fldCharType="separate"/>
      </w:r>
      <w:ins w:id="768" w:author="Smullen, Lizz" w:date="2016-02-11T09:16:00Z">
        <w:r w:rsidR="0088531C">
          <w:rPr>
            <w:rFonts w:cstheme="minorHAnsi"/>
            <w:webHidden/>
          </w:rPr>
          <w:t>4-9</w:t>
        </w:r>
      </w:ins>
      <w:ins w:id="769" w:author="Smullen, Lizz" w:date="2016-02-10T20:26:00Z">
        <w:r w:rsidRPr="0024598B">
          <w:rPr>
            <w:rFonts w:cstheme="minorHAnsi"/>
            <w:webHidden/>
            <w:rPrChange w:id="770" w:author="Smullen, Lizz" w:date="2016-02-10T22:05:00Z">
              <w:rPr>
                <w:webHidden/>
              </w:rPr>
            </w:rPrChange>
          </w:rPr>
          <w:fldChar w:fldCharType="end"/>
        </w:r>
        <w:r w:rsidRPr="0024598B">
          <w:rPr>
            <w:rStyle w:val="Hyperlink"/>
            <w:rFonts w:cstheme="minorHAnsi"/>
            <w:rPrChange w:id="771" w:author="Smullen, Lizz" w:date="2016-02-10T22:05:00Z">
              <w:rPr>
                <w:rStyle w:val="Hyperlink"/>
              </w:rPr>
            </w:rPrChange>
          </w:rPr>
          <w:fldChar w:fldCharType="end"/>
        </w:r>
      </w:ins>
    </w:p>
    <w:p w14:paraId="00E15AD2" w14:textId="77777777" w:rsidR="00302A89" w:rsidRPr="0024598B" w:rsidRDefault="00302A89">
      <w:pPr>
        <w:pStyle w:val="TableofFigures"/>
        <w:rPr>
          <w:ins w:id="772" w:author="Smullen, Lizz" w:date="2016-02-10T20:26:00Z"/>
          <w:rFonts w:eastAsiaTheme="minorEastAsia" w:cstheme="minorHAnsi"/>
          <w:rPrChange w:id="773" w:author="Smullen, Lizz" w:date="2016-02-10T22:05:00Z">
            <w:rPr>
              <w:ins w:id="774" w:author="Smullen, Lizz" w:date="2016-02-10T20:26:00Z"/>
              <w:rFonts w:eastAsiaTheme="minorEastAsia" w:cstheme="minorBidi"/>
              <w:sz w:val="22"/>
              <w:szCs w:val="22"/>
            </w:rPr>
          </w:rPrChange>
        </w:rPr>
      </w:pPr>
      <w:ins w:id="775" w:author="Smullen, Lizz" w:date="2016-02-10T20:26:00Z">
        <w:r w:rsidRPr="0024598B">
          <w:rPr>
            <w:rStyle w:val="Hyperlink"/>
            <w:rFonts w:cstheme="minorHAnsi"/>
            <w:rPrChange w:id="776" w:author="Smullen, Lizz" w:date="2016-02-10T22:05:00Z">
              <w:rPr>
                <w:rStyle w:val="Hyperlink"/>
              </w:rPr>
            </w:rPrChange>
          </w:rPr>
          <w:fldChar w:fldCharType="begin"/>
        </w:r>
        <w:r w:rsidRPr="0024598B">
          <w:rPr>
            <w:rStyle w:val="Hyperlink"/>
            <w:rFonts w:cstheme="minorHAnsi"/>
            <w:rPrChange w:id="777" w:author="Smullen, Lizz" w:date="2016-02-10T22:05:00Z">
              <w:rPr>
                <w:rStyle w:val="Hyperlink"/>
              </w:rPr>
            </w:rPrChange>
          </w:rPr>
          <w:instrText xml:space="preserve"> </w:instrText>
        </w:r>
        <w:r w:rsidRPr="0024598B">
          <w:rPr>
            <w:rFonts w:cstheme="minorHAnsi"/>
            <w:rPrChange w:id="778" w:author="Smullen, Lizz" w:date="2016-02-10T22:05:00Z">
              <w:rPr/>
            </w:rPrChange>
          </w:rPr>
          <w:instrText>HYPERLINK \l "_Toc442899365"</w:instrText>
        </w:r>
        <w:r w:rsidRPr="0024598B">
          <w:rPr>
            <w:rStyle w:val="Hyperlink"/>
            <w:rFonts w:cstheme="minorHAnsi"/>
            <w:rPrChange w:id="779" w:author="Smullen, Lizz" w:date="2016-02-10T22:05:00Z">
              <w:rPr>
                <w:rStyle w:val="Hyperlink"/>
              </w:rPr>
            </w:rPrChange>
          </w:rPr>
          <w:instrText xml:space="preserve"> </w:instrText>
        </w:r>
        <w:r w:rsidRPr="0024598B">
          <w:rPr>
            <w:rStyle w:val="Hyperlink"/>
            <w:rFonts w:cstheme="minorHAnsi"/>
            <w:rPrChange w:id="780" w:author="Smullen, Lizz" w:date="2016-02-10T22:05:00Z">
              <w:rPr>
                <w:rStyle w:val="Hyperlink"/>
              </w:rPr>
            </w:rPrChange>
          </w:rPr>
          <w:fldChar w:fldCharType="separate"/>
        </w:r>
        <w:r w:rsidRPr="0024598B">
          <w:rPr>
            <w:rStyle w:val="Hyperlink"/>
            <w:rFonts w:cstheme="minorHAnsi"/>
            <w:rPrChange w:id="781" w:author="Smullen, Lizz" w:date="2016-02-10T22:05:00Z">
              <w:rPr>
                <w:rStyle w:val="Hyperlink"/>
              </w:rPr>
            </w:rPrChange>
          </w:rPr>
          <w:t>Figure 4.8 — Example of Healthy System Functionality</w:t>
        </w:r>
        <w:r w:rsidRPr="0024598B">
          <w:rPr>
            <w:rFonts w:cstheme="minorHAnsi"/>
            <w:webHidden/>
            <w:rPrChange w:id="782" w:author="Smullen, Lizz" w:date="2016-02-10T22:05:00Z">
              <w:rPr>
                <w:webHidden/>
              </w:rPr>
            </w:rPrChange>
          </w:rPr>
          <w:tab/>
        </w:r>
        <w:r w:rsidRPr="0024598B">
          <w:rPr>
            <w:rFonts w:cstheme="minorHAnsi"/>
            <w:webHidden/>
            <w:rPrChange w:id="783" w:author="Smullen, Lizz" w:date="2016-02-10T22:05:00Z">
              <w:rPr>
                <w:webHidden/>
              </w:rPr>
            </w:rPrChange>
          </w:rPr>
          <w:fldChar w:fldCharType="begin"/>
        </w:r>
        <w:r w:rsidRPr="0024598B">
          <w:rPr>
            <w:rFonts w:cstheme="minorHAnsi"/>
            <w:webHidden/>
            <w:rPrChange w:id="784" w:author="Smullen, Lizz" w:date="2016-02-10T22:05:00Z">
              <w:rPr>
                <w:webHidden/>
              </w:rPr>
            </w:rPrChange>
          </w:rPr>
          <w:instrText xml:space="preserve"> PAGEREF _Toc442899365 \h </w:instrText>
        </w:r>
      </w:ins>
      <w:r w:rsidRPr="0024598B">
        <w:rPr>
          <w:rFonts w:cstheme="minorHAnsi"/>
          <w:webHidden/>
          <w:rPrChange w:id="785" w:author="Smullen, Lizz" w:date="2016-02-10T22:05:00Z">
            <w:rPr>
              <w:rFonts w:cstheme="minorHAnsi"/>
              <w:webHidden/>
            </w:rPr>
          </w:rPrChange>
        </w:rPr>
      </w:r>
      <w:r w:rsidRPr="0024598B">
        <w:rPr>
          <w:rFonts w:cstheme="minorHAnsi"/>
          <w:webHidden/>
          <w:rPrChange w:id="786" w:author="Smullen, Lizz" w:date="2016-02-10T22:05:00Z">
            <w:rPr>
              <w:webHidden/>
            </w:rPr>
          </w:rPrChange>
        </w:rPr>
        <w:fldChar w:fldCharType="separate"/>
      </w:r>
      <w:ins w:id="787" w:author="Smullen, Lizz" w:date="2016-02-11T09:16:00Z">
        <w:r w:rsidR="0088531C">
          <w:rPr>
            <w:rFonts w:cstheme="minorHAnsi"/>
            <w:webHidden/>
          </w:rPr>
          <w:t>4-10</w:t>
        </w:r>
      </w:ins>
      <w:ins w:id="788" w:author="Smullen, Lizz" w:date="2016-02-10T20:26:00Z">
        <w:r w:rsidRPr="0024598B">
          <w:rPr>
            <w:rFonts w:cstheme="minorHAnsi"/>
            <w:webHidden/>
            <w:rPrChange w:id="789" w:author="Smullen, Lizz" w:date="2016-02-10T22:05:00Z">
              <w:rPr>
                <w:webHidden/>
              </w:rPr>
            </w:rPrChange>
          </w:rPr>
          <w:fldChar w:fldCharType="end"/>
        </w:r>
        <w:r w:rsidRPr="0024598B">
          <w:rPr>
            <w:rStyle w:val="Hyperlink"/>
            <w:rFonts w:cstheme="minorHAnsi"/>
            <w:rPrChange w:id="790" w:author="Smullen, Lizz" w:date="2016-02-10T22:05:00Z">
              <w:rPr>
                <w:rStyle w:val="Hyperlink"/>
              </w:rPr>
            </w:rPrChange>
          </w:rPr>
          <w:fldChar w:fldCharType="end"/>
        </w:r>
      </w:ins>
    </w:p>
    <w:p w14:paraId="6065E1BC" w14:textId="77777777" w:rsidR="00302A89" w:rsidRPr="0024598B" w:rsidRDefault="00302A89">
      <w:pPr>
        <w:pStyle w:val="TableofFigures"/>
        <w:rPr>
          <w:ins w:id="791" w:author="Smullen, Lizz" w:date="2016-02-10T20:26:00Z"/>
          <w:rFonts w:eastAsiaTheme="minorEastAsia" w:cstheme="minorHAnsi"/>
          <w:rPrChange w:id="792" w:author="Smullen, Lizz" w:date="2016-02-10T22:05:00Z">
            <w:rPr>
              <w:ins w:id="793" w:author="Smullen, Lizz" w:date="2016-02-10T20:26:00Z"/>
              <w:rFonts w:eastAsiaTheme="minorEastAsia" w:cstheme="minorBidi"/>
              <w:sz w:val="22"/>
              <w:szCs w:val="22"/>
            </w:rPr>
          </w:rPrChange>
        </w:rPr>
      </w:pPr>
      <w:ins w:id="794" w:author="Smullen, Lizz" w:date="2016-02-10T20:26:00Z">
        <w:r w:rsidRPr="0024598B">
          <w:rPr>
            <w:rStyle w:val="Hyperlink"/>
            <w:rFonts w:cstheme="minorHAnsi"/>
            <w:rPrChange w:id="795" w:author="Smullen, Lizz" w:date="2016-02-10T22:05:00Z">
              <w:rPr>
                <w:rStyle w:val="Hyperlink"/>
              </w:rPr>
            </w:rPrChange>
          </w:rPr>
          <w:fldChar w:fldCharType="begin"/>
        </w:r>
        <w:r w:rsidRPr="0024598B">
          <w:rPr>
            <w:rStyle w:val="Hyperlink"/>
            <w:rFonts w:cstheme="minorHAnsi"/>
            <w:rPrChange w:id="796" w:author="Smullen, Lizz" w:date="2016-02-10T22:05:00Z">
              <w:rPr>
                <w:rStyle w:val="Hyperlink"/>
              </w:rPr>
            </w:rPrChange>
          </w:rPr>
          <w:instrText xml:space="preserve"> </w:instrText>
        </w:r>
        <w:r w:rsidRPr="0024598B">
          <w:rPr>
            <w:rFonts w:cstheme="minorHAnsi"/>
            <w:rPrChange w:id="797" w:author="Smullen, Lizz" w:date="2016-02-10T22:05:00Z">
              <w:rPr/>
            </w:rPrChange>
          </w:rPr>
          <w:instrText>HYPERLINK \l "_Toc442899366"</w:instrText>
        </w:r>
        <w:r w:rsidRPr="0024598B">
          <w:rPr>
            <w:rStyle w:val="Hyperlink"/>
            <w:rFonts w:cstheme="minorHAnsi"/>
            <w:rPrChange w:id="798" w:author="Smullen, Lizz" w:date="2016-02-10T22:05:00Z">
              <w:rPr>
                <w:rStyle w:val="Hyperlink"/>
              </w:rPr>
            </w:rPrChange>
          </w:rPr>
          <w:instrText xml:space="preserve"> </w:instrText>
        </w:r>
        <w:r w:rsidRPr="0024598B">
          <w:rPr>
            <w:rStyle w:val="Hyperlink"/>
            <w:rFonts w:cstheme="minorHAnsi"/>
            <w:rPrChange w:id="799" w:author="Smullen, Lizz" w:date="2016-02-10T22:05:00Z">
              <w:rPr>
                <w:rStyle w:val="Hyperlink"/>
              </w:rPr>
            </w:rPrChange>
          </w:rPr>
          <w:fldChar w:fldCharType="separate"/>
        </w:r>
        <w:r w:rsidRPr="0024598B">
          <w:rPr>
            <w:rStyle w:val="Hyperlink"/>
            <w:rFonts w:cstheme="minorHAnsi"/>
            <w:rPrChange w:id="800" w:author="Smullen, Lizz" w:date="2016-02-10T22:05:00Z">
              <w:rPr>
                <w:rStyle w:val="Hyperlink"/>
              </w:rPr>
            </w:rPrChange>
          </w:rPr>
          <w:t>Figure 4.9 — Example of Unhealthy System Functionality</w:t>
        </w:r>
        <w:r w:rsidRPr="0024598B">
          <w:rPr>
            <w:rFonts w:cstheme="minorHAnsi"/>
            <w:webHidden/>
            <w:rPrChange w:id="801" w:author="Smullen, Lizz" w:date="2016-02-10T22:05:00Z">
              <w:rPr>
                <w:webHidden/>
              </w:rPr>
            </w:rPrChange>
          </w:rPr>
          <w:tab/>
        </w:r>
        <w:r w:rsidRPr="0024598B">
          <w:rPr>
            <w:rFonts w:cstheme="minorHAnsi"/>
            <w:webHidden/>
            <w:rPrChange w:id="802" w:author="Smullen, Lizz" w:date="2016-02-10T22:05:00Z">
              <w:rPr>
                <w:webHidden/>
              </w:rPr>
            </w:rPrChange>
          </w:rPr>
          <w:fldChar w:fldCharType="begin"/>
        </w:r>
        <w:r w:rsidRPr="0024598B">
          <w:rPr>
            <w:rFonts w:cstheme="minorHAnsi"/>
            <w:webHidden/>
            <w:rPrChange w:id="803" w:author="Smullen, Lizz" w:date="2016-02-10T22:05:00Z">
              <w:rPr>
                <w:webHidden/>
              </w:rPr>
            </w:rPrChange>
          </w:rPr>
          <w:instrText xml:space="preserve"> PAGEREF _Toc442899366 \h </w:instrText>
        </w:r>
      </w:ins>
      <w:r w:rsidRPr="0024598B">
        <w:rPr>
          <w:rFonts w:cstheme="minorHAnsi"/>
          <w:webHidden/>
          <w:rPrChange w:id="804" w:author="Smullen, Lizz" w:date="2016-02-10T22:05:00Z">
            <w:rPr>
              <w:rFonts w:cstheme="minorHAnsi"/>
              <w:webHidden/>
            </w:rPr>
          </w:rPrChange>
        </w:rPr>
      </w:r>
      <w:r w:rsidRPr="0024598B">
        <w:rPr>
          <w:rFonts w:cstheme="minorHAnsi"/>
          <w:webHidden/>
          <w:rPrChange w:id="805" w:author="Smullen, Lizz" w:date="2016-02-10T22:05:00Z">
            <w:rPr>
              <w:webHidden/>
            </w:rPr>
          </w:rPrChange>
        </w:rPr>
        <w:fldChar w:fldCharType="separate"/>
      </w:r>
      <w:ins w:id="806" w:author="Smullen, Lizz" w:date="2016-02-11T09:16:00Z">
        <w:r w:rsidR="0088531C">
          <w:rPr>
            <w:rFonts w:cstheme="minorHAnsi"/>
            <w:webHidden/>
          </w:rPr>
          <w:t>4-10</w:t>
        </w:r>
      </w:ins>
      <w:ins w:id="807" w:author="Smullen, Lizz" w:date="2016-02-10T20:26:00Z">
        <w:r w:rsidRPr="0024598B">
          <w:rPr>
            <w:rFonts w:cstheme="minorHAnsi"/>
            <w:webHidden/>
            <w:rPrChange w:id="808" w:author="Smullen, Lizz" w:date="2016-02-10T22:05:00Z">
              <w:rPr>
                <w:webHidden/>
              </w:rPr>
            </w:rPrChange>
          </w:rPr>
          <w:fldChar w:fldCharType="end"/>
        </w:r>
        <w:r w:rsidRPr="0024598B">
          <w:rPr>
            <w:rStyle w:val="Hyperlink"/>
            <w:rFonts w:cstheme="minorHAnsi"/>
            <w:rPrChange w:id="809" w:author="Smullen, Lizz" w:date="2016-02-10T22:05:00Z">
              <w:rPr>
                <w:rStyle w:val="Hyperlink"/>
              </w:rPr>
            </w:rPrChange>
          </w:rPr>
          <w:fldChar w:fldCharType="end"/>
        </w:r>
      </w:ins>
    </w:p>
    <w:p w14:paraId="3F91D306" w14:textId="77777777" w:rsidR="00302A89" w:rsidRPr="0024598B" w:rsidRDefault="00302A89">
      <w:pPr>
        <w:pStyle w:val="TableofFigures"/>
        <w:rPr>
          <w:ins w:id="810" w:author="Smullen, Lizz" w:date="2016-02-10T20:26:00Z"/>
          <w:rFonts w:eastAsiaTheme="minorEastAsia" w:cstheme="minorHAnsi"/>
          <w:rPrChange w:id="811" w:author="Smullen, Lizz" w:date="2016-02-10T22:05:00Z">
            <w:rPr>
              <w:ins w:id="812" w:author="Smullen, Lizz" w:date="2016-02-10T20:26:00Z"/>
              <w:rFonts w:eastAsiaTheme="minorEastAsia" w:cstheme="minorBidi"/>
              <w:sz w:val="22"/>
              <w:szCs w:val="22"/>
            </w:rPr>
          </w:rPrChange>
        </w:rPr>
      </w:pPr>
      <w:ins w:id="813" w:author="Smullen, Lizz" w:date="2016-02-10T20:26:00Z">
        <w:r w:rsidRPr="0024598B">
          <w:rPr>
            <w:rStyle w:val="Hyperlink"/>
            <w:rFonts w:cstheme="minorHAnsi"/>
            <w:rPrChange w:id="814" w:author="Smullen, Lizz" w:date="2016-02-10T22:05:00Z">
              <w:rPr>
                <w:rStyle w:val="Hyperlink"/>
              </w:rPr>
            </w:rPrChange>
          </w:rPr>
          <w:fldChar w:fldCharType="begin"/>
        </w:r>
        <w:r w:rsidRPr="0024598B">
          <w:rPr>
            <w:rStyle w:val="Hyperlink"/>
            <w:rFonts w:cstheme="minorHAnsi"/>
            <w:rPrChange w:id="815" w:author="Smullen, Lizz" w:date="2016-02-10T22:05:00Z">
              <w:rPr>
                <w:rStyle w:val="Hyperlink"/>
              </w:rPr>
            </w:rPrChange>
          </w:rPr>
          <w:instrText xml:space="preserve"> </w:instrText>
        </w:r>
        <w:r w:rsidRPr="0024598B">
          <w:rPr>
            <w:rFonts w:cstheme="minorHAnsi"/>
            <w:rPrChange w:id="816" w:author="Smullen, Lizz" w:date="2016-02-10T22:05:00Z">
              <w:rPr/>
            </w:rPrChange>
          </w:rPr>
          <w:instrText>HYPERLINK \l "_Toc442899367"</w:instrText>
        </w:r>
        <w:r w:rsidRPr="0024598B">
          <w:rPr>
            <w:rStyle w:val="Hyperlink"/>
            <w:rFonts w:cstheme="minorHAnsi"/>
            <w:rPrChange w:id="817" w:author="Smullen, Lizz" w:date="2016-02-10T22:05:00Z">
              <w:rPr>
                <w:rStyle w:val="Hyperlink"/>
              </w:rPr>
            </w:rPrChange>
          </w:rPr>
          <w:instrText xml:space="preserve"> </w:instrText>
        </w:r>
        <w:r w:rsidRPr="0024598B">
          <w:rPr>
            <w:rStyle w:val="Hyperlink"/>
            <w:rFonts w:cstheme="minorHAnsi"/>
            <w:rPrChange w:id="818" w:author="Smullen, Lizz" w:date="2016-02-10T22:05:00Z">
              <w:rPr>
                <w:rStyle w:val="Hyperlink"/>
              </w:rPr>
            </w:rPrChange>
          </w:rPr>
          <w:fldChar w:fldCharType="separate"/>
        </w:r>
        <w:r w:rsidRPr="0024598B">
          <w:rPr>
            <w:rStyle w:val="Hyperlink"/>
            <w:rFonts w:cstheme="minorHAnsi"/>
            <w:rPrChange w:id="819" w:author="Smullen, Lizz" w:date="2016-02-10T22:05:00Z">
              <w:rPr>
                <w:rStyle w:val="Hyperlink"/>
              </w:rPr>
            </w:rPrChange>
          </w:rPr>
          <w:t>Figure 4.10 — Example of the System Status Page displaying the Control and Gimbal options.</w:t>
        </w:r>
        <w:r w:rsidRPr="0024598B">
          <w:rPr>
            <w:rFonts w:cstheme="minorHAnsi"/>
            <w:webHidden/>
            <w:rPrChange w:id="820" w:author="Smullen, Lizz" w:date="2016-02-10T22:05:00Z">
              <w:rPr>
                <w:webHidden/>
              </w:rPr>
            </w:rPrChange>
          </w:rPr>
          <w:tab/>
        </w:r>
        <w:r w:rsidRPr="0024598B">
          <w:rPr>
            <w:rFonts w:cstheme="minorHAnsi"/>
            <w:webHidden/>
            <w:rPrChange w:id="821" w:author="Smullen, Lizz" w:date="2016-02-10T22:05:00Z">
              <w:rPr>
                <w:webHidden/>
              </w:rPr>
            </w:rPrChange>
          </w:rPr>
          <w:fldChar w:fldCharType="begin"/>
        </w:r>
        <w:r w:rsidRPr="0024598B">
          <w:rPr>
            <w:rFonts w:cstheme="minorHAnsi"/>
            <w:webHidden/>
            <w:rPrChange w:id="822" w:author="Smullen, Lizz" w:date="2016-02-10T22:05:00Z">
              <w:rPr>
                <w:webHidden/>
              </w:rPr>
            </w:rPrChange>
          </w:rPr>
          <w:instrText xml:space="preserve"> PAGEREF _Toc442899367 \h </w:instrText>
        </w:r>
      </w:ins>
      <w:r w:rsidRPr="0024598B">
        <w:rPr>
          <w:rFonts w:cstheme="minorHAnsi"/>
          <w:webHidden/>
          <w:rPrChange w:id="823" w:author="Smullen, Lizz" w:date="2016-02-10T22:05:00Z">
            <w:rPr>
              <w:rFonts w:cstheme="minorHAnsi"/>
              <w:webHidden/>
            </w:rPr>
          </w:rPrChange>
        </w:rPr>
      </w:r>
      <w:r w:rsidRPr="0024598B">
        <w:rPr>
          <w:rFonts w:cstheme="minorHAnsi"/>
          <w:webHidden/>
          <w:rPrChange w:id="824" w:author="Smullen, Lizz" w:date="2016-02-10T22:05:00Z">
            <w:rPr>
              <w:webHidden/>
            </w:rPr>
          </w:rPrChange>
        </w:rPr>
        <w:fldChar w:fldCharType="separate"/>
      </w:r>
      <w:ins w:id="825" w:author="Smullen, Lizz" w:date="2016-02-11T09:16:00Z">
        <w:r w:rsidR="0088531C">
          <w:rPr>
            <w:rFonts w:cstheme="minorHAnsi"/>
            <w:webHidden/>
          </w:rPr>
          <w:t>4-10</w:t>
        </w:r>
      </w:ins>
      <w:ins w:id="826" w:author="Smullen, Lizz" w:date="2016-02-10T20:26:00Z">
        <w:r w:rsidRPr="0024598B">
          <w:rPr>
            <w:rFonts w:cstheme="minorHAnsi"/>
            <w:webHidden/>
            <w:rPrChange w:id="827" w:author="Smullen, Lizz" w:date="2016-02-10T22:05:00Z">
              <w:rPr>
                <w:webHidden/>
              </w:rPr>
            </w:rPrChange>
          </w:rPr>
          <w:fldChar w:fldCharType="end"/>
        </w:r>
        <w:r w:rsidRPr="0024598B">
          <w:rPr>
            <w:rStyle w:val="Hyperlink"/>
            <w:rFonts w:cstheme="minorHAnsi"/>
            <w:rPrChange w:id="828" w:author="Smullen, Lizz" w:date="2016-02-10T22:05:00Z">
              <w:rPr>
                <w:rStyle w:val="Hyperlink"/>
              </w:rPr>
            </w:rPrChange>
          </w:rPr>
          <w:fldChar w:fldCharType="end"/>
        </w:r>
      </w:ins>
    </w:p>
    <w:p w14:paraId="5859576F" w14:textId="77777777" w:rsidR="00302A89" w:rsidRPr="0024598B" w:rsidRDefault="00302A89">
      <w:pPr>
        <w:pStyle w:val="TableofFigures"/>
        <w:rPr>
          <w:ins w:id="829" w:author="Smullen, Lizz" w:date="2016-02-10T20:26:00Z"/>
          <w:rFonts w:eastAsiaTheme="minorEastAsia" w:cstheme="minorHAnsi"/>
          <w:rPrChange w:id="830" w:author="Smullen, Lizz" w:date="2016-02-10T22:05:00Z">
            <w:rPr>
              <w:ins w:id="831" w:author="Smullen, Lizz" w:date="2016-02-10T20:26:00Z"/>
              <w:rFonts w:eastAsiaTheme="minorEastAsia" w:cstheme="minorBidi"/>
              <w:sz w:val="22"/>
              <w:szCs w:val="22"/>
            </w:rPr>
          </w:rPrChange>
        </w:rPr>
      </w:pPr>
      <w:ins w:id="832" w:author="Smullen, Lizz" w:date="2016-02-10T20:26:00Z">
        <w:r w:rsidRPr="0024598B">
          <w:rPr>
            <w:rStyle w:val="Hyperlink"/>
            <w:rFonts w:cstheme="minorHAnsi"/>
            <w:rPrChange w:id="833" w:author="Smullen, Lizz" w:date="2016-02-10T22:05:00Z">
              <w:rPr>
                <w:rStyle w:val="Hyperlink"/>
              </w:rPr>
            </w:rPrChange>
          </w:rPr>
          <w:fldChar w:fldCharType="begin"/>
        </w:r>
        <w:r w:rsidRPr="0024598B">
          <w:rPr>
            <w:rStyle w:val="Hyperlink"/>
            <w:rFonts w:cstheme="minorHAnsi"/>
            <w:rPrChange w:id="834" w:author="Smullen, Lizz" w:date="2016-02-10T22:05:00Z">
              <w:rPr>
                <w:rStyle w:val="Hyperlink"/>
              </w:rPr>
            </w:rPrChange>
          </w:rPr>
          <w:instrText xml:space="preserve"> </w:instrText>
        </w:r>
        <w:r w:rsidRPr="0024598B">
          <w:rPr>
            <w:rFonts w:cstheme="minorHAnsi"/>
            <w:rPrChange w:id="835" w:author="Smullen, Lizz" w:date="2016-02-10T22:05:00Z">
              <w:rPr/>
            </w:rPrChange>
          </w:rPr>
          <w:instrText>HYPERLINK \l "_Toc442899368"</w:instrText>
        </w:r>
        <w:r w:rsidRPr="0024598B">
          <w:rPr>
            <w:rStyle w:val="Hyperlink"/>
            <w:rFonts w:cstheme="minorHAnsi"/>
            <w:rPrChange w:id="836" w:author="Smullen, Lizz" w:date="2016-02-10T22:05:00Z">
              <w:rPr>
                <w:rStyle w:val="Hyperlink"/>
              </w:rPr>
            </w:rPrChange>
          </w:rPr>
          <w:instrText xml:space="preserve"> </w:instrText>
        </w:r>
        <w:r w:rsidRPr="0024598B">
          <w:rPr>
            <w:rStyle w:val="Hyperlink"/>
            <w:rFonts w:cstheme="minorHAnsi"/>
            <w:rPrChange w:id="837" w:author="Smullen, Lizz" w:date="2016-02-10T22:05:00Z">
              <w:rPr>
                <w:rStyle w:val="Hyperlink"/>
              </w:rPr>
            </w:rPrChange>
          </w:rPr>
          <w:fldChar w:fldCharType="separate"/>
        </w:r>
        <w:r w:rsidRPr="0024598B">
          <w:rPr>
            <w:rStyle w:val="Hyperlink"/>
            <w:rFonts w:cstheme="minorHAnsi"/>
            <w:rPrChange w:id="838" w:author="Smullen, Lizz" w:date="2016-02-10T22:05:00Z">
              <w:rPr>
                <w:rStyle w:val="Hyperlink"/>
              </w:rPr>
            </w:rPrChange>
          </w:rPr>
          <w:t>Figure 4.11 — Link Closed</w:t>
        </w:r>
        <w:r w:rsidRPr="0024598B">
          <w:rPr>
            <w:rFonts w:cstheme="minorHAnsi"/>
            <w:webHidden/>
            <w:rPrChange w:id="839" w:author="Smullen, Lizz" w:date="2016-02-10T22:05:00Z">
              <w:rPr>
                <w:webHidden/>
              </w:rPr>
            </w:rPrChange>
          </w:rPr>
          <w:tab/>
        </w:r>
        <w:r w:rsidRPr="0024598B">
          <w:rPr>
            <w:rFonts w:cstheme="minorHAnsi"/>
            <w:webHidden/>
            <w:rPrChange w:id="840" w:author="Smullen, Lizz" w:date="2016-02-10T22:05:00Z">
              <w:rPr>
                <w:webHidden/>
              </w:rPr>
            </w:rPrChange>
          </w:rPr>
          <w:fldChar w:fldCharType="begin"/>
        </w:r>
        <w:r w:rsidRPr="0024598B">
          <w:rPr>
            <w:rFonts w:cstheme="minorHAnsi"/>
            <w:webHidden/>
            <w:rPrChange w:id="841" w:author="Smullen, Lizz" w:date="2016-02-10T22:05:00Z">
              <w:rPr>
                <w:webHidden/>
              </w:rPr>
            </w:rPrChange>
          </w:rPr>
          <w:instrText xml:space="preserve"> PAGEREF _Toc442899368 \h </w:instrText>
        </w:r>
      </w:ins>
      <w:r w:rsidRPr="0024598B">
        <w:rPr>
          <w:rFonts w:cstheme="minorHAnsi"/>
          <w:webHidden/>
          <w:rPrChange w:id="842" w:author="Smullen, Lizz" w:date="2016-02-10T22:05:00Z">
            <w:rPr>
              <w:rFonts w:cstheme="minorHAnsi"/>
              <w:webHidden/>
            </w:rPr>
          </w:rPrChange>
        </w:rPr>
      </w:r>
      <w:r w:rsidRPr="0024598B">
        <w:rPr>
          <w:rFonts w:cstheme="minorHAnsi"/>
          <w:webHidden/>
          <w:rPrChange w:id="843" w:author="Smullen, Lizz" w:date="2016-02-10T22:05:00Z">
            <w:rPr>
              <w:webHidden/>
            </w:rPr>
          </w:rPrChange>
        </w:rPr>
        <w:fldChar w:fldCharType="separate"/>
      </w:r>
      <w:ins w:id="844" w:author="Smullen, Lizz" w:date="2016-02-11T09:16:00Z">
        <w:r w:rsidR="0088531C">
          <w:rPr>
            <w:rFonts w:cstheme="minorHAnsi"/>
            <w:webHidden/>
          </w:rPr>
          <w:t>4-12</w:t>
        </w:r>
      </w:ins>
      <w:ins w:id="845" w:author="Smullen, Lizz" w:date="2016-02-10T20:26:00Z">
        <w:r w:rsidRPr="0024598B">
          <w:rPr>
            <w:rFonts w:cstheme="minorHAnsi"/>
            <w:webHidden/>
            <w:rPrChange w:id="846" w:author="Smullen, Lizz" w:date="2016-02-10T22:05:00Z">
              <w:rPr>
                <w:webHidden/>
              </w:rPr>
            </w:rPrChange>
          </w:rPr>
          <w:fldChar w:fldCharType="end"/>
        </w:r>
        <w:r w:rsidRPr="0024598B">
          <w:rPr>
            <w:rStyle w:val="Hyperlink"/>
            <w:rFonts w:cstheme="minorHAnsi"/>
            <w:rPrChange w:id="847" w:author="Smullen, Lizz" w:date="2016-02-10T22:05:00Z">
              <w:rPr>
                <w:rStyle w:val="Hyperlink"/>
              </w:rPr>
            </w:rPrChange>
          </w:rPr>
          <w:fldChar w:fldCharType="end"/>
        </w:r>
      </w:ins>
    </w:p>
    <w:p w14:paraId="767C1763" w14:textId="77777777" w:rsidR="00302A89" w:rsidRPr="0024598B" w:rsidRDefault="00302A89">
      <w:pPr>
        <w:pStyle w:val="TableofFigures"/>
        <w:rPr>
          <w:ins w:id="848" w:author="Smullen, Lizz" w:date="2016-02-10T20:26:00Z"/>
          <w:rFonts w:eastAsiaTheme="minorEastAsia" w:cstheme="minorHAnsi"/>
          <w:rPrChange w:id="849" w:author="Smullen, Lizz" w:date="2016-02-10T22:05:00Z">
            <w:rPr>
              <w:ins w:id="850" w:author="Smullen, Lizz" w:date="2016-02-10T20:26:00Z"/>
              <w:rFonts w:eastAsiaTheme="minorEastAsia" w:cstheme="minorBidi"/>
              <w:sz w:val="22"/>
              <w:szCs w:val="22"/>
            </w:rPr>
          </w:rPrChange>
        </w:rPr>
      </w:pPr>
      <w:ins w:id="851" w:author="Smullen, Lizz" w:date="2016-02-10T20:26:00Z">
        <w:r w:rsidRPr="0024598B">
          <w:rPr>
            <w:rStyle w:val="Hyperlink"/>
            <w:rFonts w:cstheme="minorHAnsi"/>
            <w:rPrChange w:id="852" w:author="Smullen, Lizz" w:date="2016-02-10T22:05:00Z">
              <w:rPr>
                <w:rStyle w:val="Hyperlink"/>
              </w:rPr>
            </w:rPrChange>
          </w:rPr>
          <w:fldChar w:fldCharType="begin"/>
        </w:r>
        <w:r w:rsidRPr="0024598B">
          <w:rPr>
            <w:rStyle w:val="Hyperlink"/>
            <w:rFonts w:cstheme="minorHAnsi"/>
            <w:rPrChange w:id="853" w:author="Smullen, Lizz" w:date="2016-02-10T22:05:00Z">
              <w:rPr>
                <w:rStyle w:val="Hyperlink"/>
              </w:rPr>
            </w:rPrChange>
          </w:rPr>
          <w:instrText xml:space="preserve"> </w:instrText>
        </w:r>
        <w:r w:rsidRPr="0024598B">
          <w:rPr>
            <w:rFonts w:cstheme="minorHAnsi"/>
            <w:rPrChange w:id="854" w:author="Smullen, Lizz" w:date="2016-02-10T22:05:00Z">
              <w:rPr/>
            </w:rPrChange>
          </w:rPr>
          <w:instrText>HYPERLINK \l "_Toc442899369"</w:instrText>
        </w:r>
        <w:r w:rsidRPr="0024598B">
          <w:rPr>
            <w:rStyle w:val="Hyperlink"/>
            <w:rFonts w:cstheme="minorHAnsi"/>
            <w:rPrChange w:id="855" w:author="Smullen, Lizz" w:date="2016-02-10T22:05:00Z">
              <w:rPr>
                <w:rStyle w:val="Hyperlink"/>
              </w:rPr>
            </w:rPrChange>
          </w:rPr>
          <w:instrText xml:space="preserve"> </w:instrText>
        </w:r>
        <w:r w:rsidRPr="0024598B">
          <w:rPr>
            <w:rStyle w:val="Hyperlink"/>
            <w:rFonts w:cstheme="minorHAnsi"/>
            <w:rPrChange w:id="856" w:author="Smullen, Lizz" w:date="2016-02-10T22:05:00Z">
              <w:rPr>
                <w:rStyle w:val="Hyperlink"/>
              </w:rPr>
            </w:rPrChange>
          </w:rPr>
          <w:fldChar w:fldCharType="separate"/>
        </w:r>
        <w:r w:rsidRPr="0024598B">
          <w:rPr>
            <w:rStyle w:val="Hyperlink"/>
            <w:rFonts w:cstheme="minorHAnsi"/>
            <w:rPrChange w:id="857" w:author="Smullen, Lizz" w:date="2016-02-10T22:05:00Z">
              <w:rPr>
                <w:rStyle w:val="Hyperlink"/>
              </w:rPr>
            </w:rPrChange>
          </w:rPr>
          <w:t>Figure 4.12 — Run Command Prompt</w:t>
        </w:r>
        <w:r w:rsidRPr="0024598B">
          <w:rPr>
            <w:rFonts w:cstheme="minorHAnsi"/>
            <w:webHidden/>
            <w:rPrChange w:id="858" w:author="Smullen, Lizz" w:date="2016-02-10T22:05:00Z">
              <w:rPr>
                <w:webHidden/>
              </w:rPr>
            </w:rPrChange>
          </w:rPr>
          <w:tab/>
        </w:r>
        <w:r w:rsidRPr="0024598B">
          <w:rPr>
            <w:rFonts w:cstheme="minorHAnsi"/>
            <w:webHidden/>
            <w:rPrChange w:id="859" w:author="Smullen, Lizz" w:date="2016-02-10T22:05:00Z">
              <w:rPr>
                <w:webHidden/>
              </w:rPr>
            </w:rPrChange>
          </w:rPr>
          <w:fldChar w:fldCharType="begin"/>
        </w:r>
        <w:r w:rsidRPr="0024598B">
          <w:rPr>
            <w:rFonts w:cstheme="minorHAnsi"/>
            <w:webHidden/>
            <w:rPrChange w:id="860" w:author="Smullen, Lizz" w:date="2016-02-10T22:05:00Z">
              <w:rPr>
                <w:webHidden/>
              </w:rPr>
            </w:rPrChange>
          </w:rPr>
          <w:instrText xml:space="preserve"> PAGEREF _Toc442899369 \h </w:instrText>
        </w:r>
      </w:ins>
      <w:r w:rsidRPr="0024598B">
        <w:rPr>
          <w:rFonts w:cstheme="minorHAnsi"/>
          <w:webHidden/>
          <w:rPrChange w:id="861" w:author="Smullen, Lizz" w:date="2016-02-10T22:05:00Z">
            <w:rPr>
              <w:rFonts w:cstheme="minorHAnsi"/>
              <w:webHidden/>
            </w:rPr>
          </w:rPrChange>
        </w:rPr>
      </w:r>
      <w:r w:rsidRPr="0024598B">
        <w:rPr>
          <w:rFonts w:cstheme="minorHAnsi"/>
          <w:webHidden/>
          <w:rPrChange w:id="862" w:author="Smullen, Lizz" w:date="2016-02-10T22:05:00Z">
            <w:rPr>
              <w:webHidden/>
            </w:rPr>
          </w:rPrChange>
        </w:rPr>
        <w:fldChar w:fldCharType="separate"/>
      </w:r>
      <w:ins w:id="863" w:author="Smullen, Lizz" w:date="2016-02-11T09:16:00Z">
        <w:r w:rsidR="0088531C">
          <w:rPr>
            <w:rFonts w:cstheme="minorHAnsi"/>
            <w:webHidden/>
          </w:rPr>
          <w:t>4-12</w:t>
        </w:r>
      </w:ins>
      <w:ins w:id="864" w:author="Smullen, Lizz" w:date="2016-02-10T20:26:00Z">
        <w:r w:rsidRPr="0024598B">
          <w:rPr>
            <w:rFonts w:cstheme="minorHAnsi"/>
            <w:webHidden/>
            <w:rPrChange w:id="865" w:author="Smullen, Lizz" w:date="2016-02-10T22:05:00Z">
              <w:rPr>
                <w:webHidden/>
              </w:rPr>
            </w:rPrChange>
          </w:rPr>
          <w:fldChar w:fldCharType="end"/>
        </w:r>
        <w:r w:rsidRPr="0024598B">
          <w:rPr>
            <w:rStyle w:val="Hyperlink"/>
            <w:rFonts w:cstheme="minorHAnsi"/>
            <w:rPrChange w:id="866" w:author="Smullen, Lizz" w:date="2016-02-10T22:05:00Z">
              <w:rPr>
                <w:rStyle w:val="Hyperlink"/>
              </w:rPr>
            </w:rPrChange>
          </w:rPr>
          <w:fldChar w:fldCharType="end"/>
        </w:r>
      </w:ins>
    </w:p>
    <w:p w14:paraId="119A178B" w14:textId="77777777" w:rsidR="00302A89" w:rsidRPr="0024598B" w:rsidRDefault="00302A89">
      <w:pPr>
        <w:pStyle w:val="TableofFigures"/>
        <w:rPr>
          <w:ins w:id="867" w:author="Smullen, Lizz" w:date="2016-02-10T20:26:00Z"/>
          <w:rFonts w:eastAsiaTheme="minorEastAsia" w:cstheme="minorHAnsi"/>
          <w:rPrChange w:id="868" w:author="Smullen, Lizz" w:date="2016-02-10T22:05:00Z">
            <w:rPr>
              <w:ins w:id="869" w:author="Smullen, Lizz" w:date="2016-02-10T20:26:00Z"/>
              <w:rFonts w:eastAsiaTheme="minorEastAsia" w:cstheme="minorBidi"/>
              <w:sz w:val="22"/>
              <w:szCs w:val="22"/>
            </w:rPr>
          </w:rPrChange>
        </w:rPr>
      </w:pPr>
      <w:ins w:id="870" w:author="Smullen, Lizz" w:date="2016-02-10T20:26:00Z">
        <w:r w:rsidRPr="0024598B">
          <w:rPr>
            <w:rStyle w:val="Hyperlink"/>
            <w:rFonts w:cstheme="minorHAnsi"/>
            <w:rPrChange w:id="871" w:author="Smullen, Lizz" w:date="2016-02-10T22:05:00Z">
              <w:rPr>
                <w:rStyle w:val="Hyperlink"/>
              </w:rPr>
            </w:rPrChange>
          </w:rPr>
          <w:fldChar w:fldCharType="begin"/>
        </w:r>
        <w:r w:rsidRPr="0024598B">
          <w:rPr>
            <w:rStyle w:val="Hyperlink"/>
            <w:rFonts w:cstheme="minorHAnsi"/>
            <w:rPrChange w:id="872" w:author="Smullen, Lizz" w:date="2016-02-10T22:05:00Z">
              <w:rPr>
                <w:rStyle w:val="Hyperlink"/>
              </w:rPr>
            </w:rPrChange>
          </w:rPr>
          <w:instrText xml:space="preserve"> </w:instrText>
        </w:r>
        <w:r w:rsidRPr="0024598B">
          <w:rPr>
            <w:rFonts w:cstheme="minorHAnsi"/>
            <w:rPrChange w:id="873" w:author="Smullen, Lizz" w:date="2016-02-10T22:05:00Z">
              <w:rPr/>
            </w:rPrChange>
          </w:rPr>
          <w:instrText>HYPERLINK \l "_Toc442899370"</w:instrText>
        </w:r>
        <w:r w:rsidRPr="0024598B">
          <w:rPr>
            <w:rStyle w:val="Hyperlink"/>
            <w:rFonts w:cstheme="minorHAnsi"/>
            <w:rPrChange w:id="874" w:author="Smullen, Lizz" w:date="2016-02-10T22:05:00Z">
              <w:rPr>
                <w:rStyle w:val="Hyperlink"/>
              </w:rPr>
            </w:rPrChange>
          </w:rPr>
          <w:instrText xml:space="preserve"> </w:instrText>
        </w:r>
        <w:r w:rsidRPr="0024598B">
          <w:rPr>
            <w:rStyle w:val="Hyperlink"/>
            <w:rFonts w:cstheme="minorHAnsi"/>
            <w:rPrChange w:id="875" w:author="Smullen, Lizz" w:date="2016-02-10T22:05:00Z">
              <w:rPr>
                <w:rStyle w:val="Hyperlink"/>
              </w:rPr>
            </w:rPrChange>
          </w:rPr>
          <w:fldChar w:fldCharType="separate"/>
        </w:r>
        <w:r w:rsidRPr="0024598B">
          <w:rPr>
            <w:rStyle w:val="Hyperlink"/>
            <w:rFonts w:cstheme="minorHAnsi"/>
            <w:rPrChange w:id="876" w:author="Smullen, Lizz" w:date="2016-02-10T22:05:00Z">
              <w:rPr>
                <w:rStyle w:val="Hyperlink"/>
              </w:rPr>
            </w:rPrChange>
          </w:rPr>
          <w:t>Figure 4.13 — Example of a Ping Command and ACMU Response</w:t>
        </w:r>
        <w:r w:rsidRPr="0024598B">
          <w:rPr>
            <w:rFonts w:cstheme="minorHAnsi"/>
            <w:webHidden/>
            <w:rPrChange w:id="877" w:author="Smullen, Lizz" w:date="2016-02-10T22:05:00Z">
              <w:rPr>
                <w:webHidden/>
              </w:rPr>
            </w:rPrChange>
          </w:rPr>
          <w:tab/>
        </w:r>
        <w:r w:rsidRPr="0024598B">
          <w:rPr>
            <w:rFonts w:cstheme="minorHAnsi"/>
            <w:webHidden/>
            <w:rPrChange w:id="878" w:author="Smullen, Lizz" w:date="2016-02-10T22:05:00Z">
              <w:rPr>
                <w:webHidden/>
              </w:rPr>
            </w:rPrChange>
          </w:rPr>
          <w:fldChar w:fldCharType="begin"/>
        </w:r>
        <w:r w:rsidRPr="0024598B">
          <w:rPr>
            <w:rFonts w:cstheme="minorHAnsi"/>
            <w:webHidden/>
            <w:rPrChange w:id="879" w:author="Smullen, Lizz" w:date="2016-02-10T22:05:00Z">
              <w:rPr>
                <w:webHidden/>
              </w:rPr>
            </w:rPrChange>
          </w:rPr>
          <w:instrText xml:space="preserve"> PAGEREF _Toc442899370 \h </w:instrText>
        </w:r>
      </w:ins>
      <w:r w:rsidRPr="0024598B">
        <w:rPr>
          <w:rFonts w:cstheme="minorHAnsi"/>
          <w:webHidden/>
          <w:rPrChange w:id="880" w:author="Smullen, Lizz" w:date="2016-02-10T22:05:00Z">
            <w:rPr>
              <w:rFonts w:cstheme="minorHAnsi"/>
              <w:webHidden/>
            </w:rPr>
          </w:rPrChange>
        </w:rPr>
      </w:r>
      <w:r w:rsidRPr="0024598B">
        <w:rPr>
          <w:rFonts w:cstheme="minorHAnsi"/>
          <w:webHidden/>
          <w:rPrChange w:id="881" w:author="Smullen, Lizz" w:date="2016-02-10T22:05:00Z">
            <w:rPr>
              <w:webHidden/>
            </w:rPr>
          </w:rPrChange>
        </w:rPr>
        <w:fldChar w:fldCharType="separate"/>
      </w:r>
      <w:ins w:id="882" w:author="Smullen, Lizz" w:date="2016-02-11T09:16:00Z">
        <w:r w:rsidR="0088531C">
          <w:rPr>
            <w:rFonts w:cstheme="minorHAnsi"/>
            <w:webHidden/>
          </w:rPr>
          <w:t>4-13</w:t>
        </w:r>
      </w:ins>
      <w:ins w:id="883" w:author="Smullen, Lizz" w:date="2016-02-10T20:26:00Z">
        <w:r w:rsidRPr="0024598B">
          <w:rPr>
            <w:rFonts w:cstheme="minorHAnsi"/>
            <w:webHidden/>
            <w:rPrChange w:id="884" w:author="Smullen, Lizz" w:date="2016-02-10T22:05:00Z">
              <w:rPr>
                <w:webHidden/>
              </w:rPr>
            </w:rPrChange>
          </w:rPr>
          <w:fldChar w:fldCharType="end"/>
        </w:r>
        <w:r w:rsidRPr="0024598B">
          <w:rPr>
            <w:rStyle w:val="Hyperlink"/>
            <w:rFonts w:cstheme="minorHAnsi"/>
            <w:rPrChange w:id="885" w:author="Smullen, Lizz" w:date="2016-02-10T22:05:00Z">
              <w:rPr>
                <w:rStyle w:val="Hyperlink"/>
              </w:rPr>
            </w:rPrChange>
          </w:rPr>
          <w:fldChar w:fldCharType="end"/>
        </w:r>
      </w:ins>
    </w:p>
    <w:p w14:paraId="5F85FC99" w14:textId="77777777" w:rsidR="00302A89" w:rsidRPr="0024598B" w:rsidRDefault="00302A89">
      <w:pPr>
        <w:pStyle w:val="TableofFigures"/>
        <w:rPr>
          <w:ins w:id="886" w:author="Smullen, Lizz" w:date="2016-02-10T20:26:00Z"/>
          <w:rFonts w:eastAsiaTheme="minorEastAsia" w:cstheme="minorHAnsi"/>
          <w:rPrChange w:id="887" w:author="Smullen, Lizz" w:date="2016-02-10T22:05:00Z">
            <w:rPr>
              <w:ins w:id="888" w:author="Smullen, Lizz" w:date="2016-02-10T20:26:00Z"/>
              <w:rFonts w:eastAsiaTheme="minorEastAsia" w:cstheme="minorBidi"/>
              <w:sz w:val="22"/>
              <w:szCs w:val="22"/>
            </w:rPr>
          </w:rPrChange>
        </w:rPr>
      </w:pPr>
      <w:ins w:id="889" w:author="Smullen, Lizz" w:date="2016-02-10T20:26:00Z">
        <w:r w:rsidRPr="0024598B">
          <w:rPr>
            <w:rStyle w:val="Hyperlink"/>
            <w:rFonts w:cstheme="minorHAnsi"/>
            <w:rPrChange w:id="890" w:author="Smullen, Lizz" w:date="2016-02-10T22:05:00Z">
              <w:rPr>
                <w:rStyle w:val="Hyperlink"/>
              </w:rPr>
            </w:rPrChange>
          </w:rPr>
          <w:fldChar w:fldCharType="begin"/>
        </w:r>
        <w:r w:rsidRPr="0024598B">
          <w:rPr>
            <w:rStyle w:val="Hyperlink"/>
            <w:rFonts w:cstheme="minorHAnsi"/>
            <w:rPrChange w:id="891" w:author="Smullen, Lizz" w:date="2016-02-10T22:05:00Z">
              <w:rPr>
                <w:rStyle w:val="Hyperlink"/>
              </w:rPr>
            </w:rPrChange>
          </w:rPr>
          <w:instrText xml:space="preserve"> </w:instrText>
        </w:r>
        <w:r w:rsidRPr="0024598B">
          <w:rPr>
            <w:rFonts w:cstheme="minorHAnsi"/>
            <w:rPrChange w:id="892" w:author="Smullen, Lizz" w:date="2016-02-10T22:05:00Z">
              <w:rPr/>
            </w:rPrChange>
          </w:rPr>
          <w:instrText>HYPERLINK \l "_Toc442899371"</w:instrText>
        </w:r>
        <w:r w:rsidRPr="0024598B">
          <w:rPr>
            <w:rStyle w:val="Hyperlink"/>
            <w:rFonts w:cstheme="minorHAnsi"/>
            <w:rPrChange w:id="893" w:author="Smullen, Lizz" w:date="2016-02-10T22:05:00Z">
              <w:rPr>
                <w:rStyle w:val="Hyperlink"/>
              </w:rPr>
            </w:rPrChange>
          </w:rPr>
          <w:instrText xml:space="preserve"> </w:instrText>
        </w:r>
        <w:r w:rsidRPr="0024598B">
          <w:rPr>
            <w:rStyle w:val="Hyperlink"/>
            <w:rFonts w:cstheme="minorHAnsi"/>
            <w:rPrChange w:id="894" w:author="Smullen, Lizz" w:date="2016-02-10T22:05:00Z">
              <w:rPr>
                <w:rStyle w:val="Hyperlink"/>
              </w:rPr>
            </w:rPrChange>
          </w:rPr>
          <w:fldChar w:fldCharType="separate"/>
        </w:r>
        <w:r w:rsidRPr="0024598B">
          <w:rPr>
            <w:rStyle w:val="Hyperlink"/>
            <w:rFonts w:cstheme="minorHAnsi"/>
            <w:rPrChange w:id="895" w:author="Smullen, Lizz" w:date="2016-02-10T22:05:00Z">
              <w:rPr>
                <w:rStyle w:val="Hyperlink"/>
              </w:rPr>
            </w:rPrChange>
          </w:rPr>
          <w:t>Figure 4.14 — SATCOM System Home Page</w:t>
        </w:r>
        <w:r w:rsidRPr="0024598B">
          <w:rPr>
            <w:rFonts w:cstheme="minorHAnsi"/>
            <w:webHidden/>
            <w:rPrChange w:id="896" w:author="Smullen, Lizz" w:date="2016-02-10T22:05:00Z">
              <w:rPr>
                <w:webHidden/>
              </w:rPr>
            </w:rPrChange>
          </w:rPr>
          <w:tab/>
        </w:r>
        <w:r w:rsidRPr="0024598B">
          <w:rPr>
            <w:rFonts w:cstheme="minorHAnsi"/>
            <w:webHidden/>
            <w:rPrChange w:id="897" w:author="Smullen, Lizz" w:date="2016-02-10T22:05:00Z">
              <w:rPr>
                <w:webHidden/>
              </w:rPr>
            </w:rPrChange>
          </w:rPr>
          <w:fldChar w:fldCharType="begin"/>
        </w:r>
        <w:r w:rsidRPr="0024598B">
          <w:rPr>
            <w:rFonts w:cstheme="minorHAnsi"/>
            <w:webHidden/>
            <w:rPrChange w:id="898" w:author="Smullen, Lizz" w:date="2016-02-10T22:05:00Z">
              <w:rPr>
                <w:webHidden/>
              </w:rPr>
            </w:rPrChange>
          </w:rPr>
          <w:instrText xml:space="preserve"> PAGEREF _Toc442899371 \h </w:instrText>
        </w:r>
      </w:ins>
      <w:r w:rsidRPr="0024598B">
        <w:rPr>
          <w:rFonts w:cstheme="minorHAnsi"/>
          <w:webHidden/>
          <w:rPrChange w:id="899" w:author="Smullen, Lizz" w:date="2016-02-10T22:05:00Z">
            <w:rPr>
              <w:rFonts w:cstheme="minorHAnsi"/>
              <w:webHidden/>
            </w:rPr>
          </w:rPrChange>
        </w:rPr>
      </w:r>
      <w:r w:rsidRPr="0024598B">
        <w:rPr>
          <w:rFonts w:cstheme="minorHAnsi"/>
          <w:webHidden/>
          <w:rPrChange w:id="900" w:author="Smullen, Lizz" w:date="2016-02-10T22:05:00Z">
            <w:rPr>
              <w:webHidden/>
            </w:rPr>
          </w:rPrChange>
        </w:rPr>
        <w:fldChar w:fldCharType="separate"/>
      </w:r>
      <w:ins w:id="901" w:author="Smullen, Lizz" w:date="2016-02-11T09:16:00Z">
        <w:r w:rsidR="0088531C">
          <w:rPr>
            <w:rFonts w:cstheme="minorHAnsi"/>
            <w:webHidden/>
          </w:rPr>
          <w:t>4-14</w:t>
        </w:r>
      </w:ins>
      <w:ins w:id="902" w:author="Smullen, Lizz" w:date="2016-02-10T20:26:00Z">
        <w:r w:rsidRPr="0024598B">
          <w:rPr>
            <w:rFonts w:cstheme="minorHAnsi"/>
            <w:webHidden/>
            <w:rPrChange w:id="903" w:author="Smullen, Lizz" w:date="2016-02-10T22:05:00Z">
              <w:rPr>
                <w:webHidden/>
              </w:rPr>
            </w:rPrChange>
          </w:rPr>
          <w:fldChar w:fldCharType="end"/>
        </w:r>
        <w:r w:rsidRPr="0024598B">
          <w:rPr>
            <w:rStyle w:val="Hyperlink"/>
            <w:rFonts w:cstheme="minorHAnsi"/>
            <w:rPrChange w:id="904" w:author="Smullen, Lizz" w:date="2016-02-10T22:05:00Z">
              <w:rPr>
                <w:rStyle w:val="Hyperlink"/>
              </w:rPr>
            </w:rPrChange>
          </w:rPr>
          <w:fldChar w:fldCharType="end"/>
        </w:r>
      </w:ins>
    </w:p>
    <w:p w14:paraId="32384FE7" w14:textId="77777777" w:rsidR="00302A89" w:rsidRPr="0024598B" w:rsidRDefault="00302A89">
      <w:pPr>
        <w:pStyle w:val="TableofFigures"/>
        <w:rPr>
          <w:ins w:id="905" w:author="Smullen, Lizz" w:date="2016-02-10T20:26:00Z"/>
          <w:rFonts w:eastAsiaTheme="minorEastAsia" w:cstheme="minorHAnsi"/>
          <w:rPrChange w:id="906" w:author="Smullen, Lizz" w:date="2016-02-10T22:05:00Z">
            <w:rPr>
              <w:ins w:id="907" w:author="Smullen, Lizz" w:date="2016-02-10T20:26:00Z"/>
              <w:rFonts w:eastAsiaTheme="minorEastAsia" w:cstheme="minorBidi"/>
              <w:sz w:val="22"/>
              <w:szCs w:val="22"/>
            </w:rPr>
          </w:rPrChange>
        </w:rPr>
      </w:pPr>
      <w:ins w:id="908" w:author="Smullen, Lizz" w:date="2016-02-10T20:26:00Z">
        <w:r w:rsidRPr="0024598B">
          <w:rPr>
            <w:rStyle w:val="Hyperlink"/>
            <w:rFonts w:cstheme="minorHAnsi"/>
            <w:rPrChange w:id="909" w:author="Smullen, Lizz" w:date="2016-02-10T22:05:00Z">
              <w:rPr>
                <w:rStyle w:val="Hyperlink"/>
              </w:rPr>
            </w:rPrChange>
          </w:rPr>
          <w:fldChar w:fldCharType="begin"/>
        </w:r>
        <w:r w:rsidRPr="0024598B">
          <w:rPr>
            <w:rStyle w:val="Hyperlink"/>
            <w:rFonts w:cstheme="minorHAnsi"/>
            <w:rPrChange w:id="910" w:author="Smullen, Lizz" w:date="2016-02-10T22:05:00Z">
              <w:rPr>
                <w:rStyle w:val="Hyperlink"/>
              </w:rPr>
            </w:rPrChange>
          </w:rPr>
          <w:instrText xml:space="preserve"> </w:instrText>
        </w:r>
        <w:r w:rsidRPr="0024598B">
          <w:rPr>
            <w:rFonts w:cstheme="minorHAnsi"/>
            <w:rPrChange w:id="911" w:author="Smullen, Lizz" w:date="2016-02-10T22:05:00Z">
              <w:rPr/>
            </w:rPrChange>
          </w:rPr>
          <w:instrText>HYPERLINK \l "_Toc442899372"</w:instrText>
        </w:r>
        <w:r w:rsidRPr="0024598B">
          <w:rPr>
            <w:rStyle w:val="Hyperlink"/>
            <w:rFonts w:cstheme="minorHAnsi"/>
            <w:rPrChange w:id="912" w:author="Smullen, Lizz" w:date="2016-02-10T22:05:00Z">
              <w:rPr>
                <w:rStyle w:val="Hyperlink"/>
              </w:rPr>
            </w:rPrChange>
          </w:rPr>
          <w:instrText xml:space="preserve"> </w:instrText>
        </w:r>
        <w:r w:rsidRPr="0024598B">
          <w:rPr>
            <w:rStyle w:val="Hyperlink"/>
            <w:rFonts w:cstheme="minorHAnsi"/>
            <w:rPrChange w:id="913" w:author="Smullen, Lizz" w:date="2016-02-10T22:05:00Z">
              <w:rPr>
                <w:rStyle w:val="Hyperlink"/>
              </w:rPr>
            </w:rPrChange>
          </w:rPr>
          <w:fldChar w:fldCharType="separate"/>
        </w:r>
        <w:r w:rsidRPr="0024598B">
          <w:rPr>
            <w:rStyle w:val="Hyperlink"/>
            <w:rFonts w:cstheme="minorHAnsi"/>
            <w:rPrChange w:id="914" w:author="Smullen, Lizz" w:date="2016-02-10T22:05:00Z">
              <w:rPr>
                <w:rStyle w:val="Hyperlink"/>
              </w:rPr>
            </w:rPrChange>
          </w:rPr>
          <w:t>Figure 4.15 —Alignment Process Started</w:t>
        </w:r>
        <w:r w:rsidRPr="0024598B">
          <w:rPr>
            <w:rFonts w:cstheme="minorHAnsi"/>
            <w:webHidden/>
            <w:rPrChange w:id="915" w:author="Smullen, Lizz" w:date="2016-02-10T22:05:00Z">
              <w:rPr>
                <w:webHidden/>
              </w:rPr>
            </w:rPrChange>
          </w:rPr>
          <w:tab/>
        </w:r>
        <w:r w:rsidRPr="0024598B">
          <w:rPr>
            <w:rFonts w:cstheme="minorHAnsi"/>
            <w:webHidden/>
            <w:rPrChange w:id="916" w:author="Smullen, Lizz" w:date="2016-02-10T22:05:00Z">
              <w:rPr>
                <w:webHidden/>
              </w:rPr>
            </w:rPrChange>
          </w:rPr>
          <w:fldChar w:fldCharType="begin"/>
        </w:r>
        <w:r w:rsidRPr="0024598B">
          <w:rPr>
            <w:rFonts w:cstheme="minorHAnsi"/>
            <w:webHidden/>
            <w:rPrChange w:id="917" w:author="Smullen, Lizz" w:date="2016-02-10T22:05:00Z">
              <w:rPr>
                <w:webHidden/>
              </w:rPr>
            </w:rPrChange>
          </w:rPr>
          <w:instrText xml:space="preserve"> PAGEREF _Toc442899372 \h </w:instrText>
        </w:r>
      </w:ins>
      <w:r w:rsidRPr="0024598B">
        <w:rPr>
          <w:rFonts w:cstheme="minorHAnsi"/>
          <w:webHidden/>
          <w:rPrChange w:id="918" w:author="Smullen, Lizz" w:date="2016-02-10T22:05:00Z">
            <w:rPr>
              <w:rFonts w:cstheme="minorHAnsi"/>
              <w:webHidden/>
            </w:rPr>
          </w:rPrChange>
        </w:rPr>
      </w:r>
      <w:r w:rsidRPr="0024598B">
        <w:rPr>
          <w:rFonts w:cstheme="minorHAnsi"/>
          <w:webHidden/>
          <w:rPrChange w:id="919" w:author="Smullen, Lizz" w:date="2016-02-10T22:05:00Z">
            <w:rPr>
              <w:webHidden/>
            </w:rPr>
          </w:rPrChange>
        </w:rPr>
        <w:fldChar w:fldCharType="separate"/>
      </w:r>
      <w:ins w:id="920" w:author="Smullen, Lizz" w:date="2016-02-11T09:16:00Z">
        <w:r w:rsidR="0088531C">
          <w:rPr>
            <w:rFonts w:cstheme="minorHAnsi"/>
            <w:webHidden/>
          </w:rPr>
          <w:t>4-15</w:t>
        </w:r>
      </w:ins>
      <w:ins w:id="921" w:author="Smullen, Lizz" w:date="2016-02-10T20:26:00Z">
        <w:r w:rsidRPr="0024598B">
          <w:rPr>
            <w:rFonts w:cstheme="minorHAnsi"/>
            <w:webHidden/>
            <w:rPrChange w:id="922" w:author="Smullen, Lizz" w:date="2016-02-10T22:05:00Z">
              <w:rPr>
                <w:webHidden/>
              </w:rPr>
            </w:rPrChange>
          </w:rPr>
          <w:fldChar w:fldCharType="end"/>
        </w:r>
        <w:r w:rsidRPr="0024598B">
          <w:rPr>
            <w:rStyle w:val="Hyperlink"/>
            <w:rFonts w:cstheme="minorHAnsi"/>
            <w:rPrChange w:id="923" w:author="Smullen, Lizz" w:date="2016-02-10T22:05:00Z">
              <w:rPr>
                <w:rStyle w:val="Hyperlink"/>
              </w:rPr>
            </w:rPrChange>
          </w:rPr>
          <w:fldChar w:fldCharType="end"/>
        </w:r>
      </w:ins>
    </w:p>
    <w:p w14:paraId="355E0DFC" w14:textId="77777777" w:rsidR="00302A89" w:rsidRPr="0024598B" w:rsidRDefault="00302A89">
      <w:pPr>
        <w:pStyle w:val="TableofFigures"/>
        <w:rPr>
          <w:ins w:id="924" w:author="Smullen, Lizz" w:date="2016-02-10T20:26:00Z"/>
          <w:rFonts w:eastAsiaTheme="minorEastAsia" w:cstheme="minorHAnsi"/>
          <w:rPrChange w:id="925" w:author="Smullen, Lizz" w:date="2016-02-10T22:05:00Z">
            <w:rPr>
              <w:ins w:id="926" w:author="Smullen, Lizz" w:date="2016-02-10T20:26:00Z"/>
              <w:rFonts w:eastAsiaTheme="minorEastAsia" w:cstheme="minorBidi"/>
              <w:sz w:val="22"/>
              <w:szCs w:val="22"/>
            </w:rPr>
          </w:rPrChange>
        </w:rPr>
      </w:pPr>
      <w:ins w:id="927" w:author="Smullen, Lizz" w:date="2016-02-10T20:26:00Z">
        <w:r w:rsidRPr="0024598B">
          <w:rPr>
            <w:rStyle w:val="Hyperlink"/>
            <w:rFonts w:cstheme="minorHAnsi"/>
            <w:rPrChange w:id="928" w:author="Smullen, Lizz" w:date="2016-02-10T22:05:00Z">
              <w:rPr>
                <w:rStyle w:val="Hyperlink"/>
              </w:rPr>
            </w:rPrChange>
          </w:rPr>
          <w:fldChar w:fldCharType="begin"/>
        </w:r>
        <w:r w:rsidRPr="0024598B">
          <w:rPr>
            <w:rStyle w:val="Hyperlink"/>
            <w:rFonts w:cstheme="minorHAnsi"/>
            <w:rPrChange w:id="929" w:author="Smullen, Lizz" w:date="2016-02-10T22:05:00Z">
              <w:rPr>
                <w:rStyle w:val="Hyperlink"/>
              </w:rPr>
            </w:rPrChange>
          </w:rPr>
          <w:instrText xml:space="preserve"> </w:instrText>
        </w:r>
        <w:r w:rsidRPr="0024598B">
          <w:rPr>
            <w:rFonts w:cstheme="minorHAnsi"/>
            <w:rPrChange w:id="930" w:author="Smullen, Lizz" w:date="2016-02-10T22:05:00Z">
              <w:rPr/>
            </w:rPrChange>
          </w:rPr>
          <w:instrText>HYPERLINK \l "_Toc442899373"</w:instrText>
        </w:r>
        <w:r w:rsidRPr="0024598B">
          <w:rPr>
            <w:rStyle w:val="Hyperlink"/>
            <w:rFonts w:cstheme="minorHAnsi"/>
            <w:rPrChange w:id="931" w:author="Smullen, Lizz" w:date="2016-02-10T22:05:00Z">
              <w:rPr>
                <w:rStyle w:val="Hyperlink"/>
              </w:rPr>
            </w:rPrChange>
          </w:rPr>
          <w:instrText xml:space="preserve"> </w:instrText>
        </w:r>
        <w:r w:rsidRPr="0024598B">
          <w:rPr>
            <w:rStyle w:val="Hyperlink"/>
            <w:rFonts w:cstheme="minorHAnsi"/>
            <w:rPrChange w:id="932" w:author="Smullen, Lizz" w:date="2016-02-10T22:05:00Z">
              <w:rPr>
                <w:rStyle w:val="Hyperlink"/>
              </w:rPr>
            </w:rPrChange>
          </w:rPr>
          <w:fldChar w:fldCharType="separate"/>
        </w:r>
        <w:r w:rsidRPr="0024598B">
          <w:rPr>
            <w:rStyle w:val="Hyperlink"/>
            <w:rFonts w:cstheme="minorHAnsi"/>
            <w:rPrChange w:id="933" w:author="Smullen, Lizz" w:date="2016-02-10T22:05:00Z">
              <w:rPr>
                <w:rStyle w:val="Hyperlink"/>
              </w:rPr>
            </w:rPrChange>
          </w:rPr>
          <w:t>Figure 5.1 — System Configuration Page — Not Installed State</w:t>
        </w:r>
        <w:r w:rsidRPr="0024598B">
          <w:rPr>
            <w:rFonts w:cstheme="minorHAnsi"/>
            <w:webHidden/>
            <w:rPrChange w:id="934" w:author="Smullen, Lizz" w:date="2016-02-10T22:05:00Z">
              <w:rPr>
                <w:webHidden/>
              </w:rPr>
            </w:rPrChange>
          </w:rPr>
          <w:tab/>
        </w:r>
        <w:r w:rsidRPr="0024598B">
          <w:rPr>
            <w:rFonts w:cstheme="minorHAnsi"/>
            <w:webHidden/>
            <w:rPrChange w:id="935" w:author="Smullen, Lizz" w:date="2016-02-10T22:05:00Z">
              <w:rPr>
                <w:webHidden/>
              </w:rPr>
            </w:rPrChange>
          </w:rPr>
          <w:fldChar w:fldCharType="begin"/>
        </w:r>
        <w:r w:rsidRPr="0024598B">
          <w:rPr>
            <w:rFonts w:cstheme="minorHAnsi"/>
            <w:webHidden/>
            <w:rPrChange w:id="936" w:author="Smullen, Lizz" w:date="2016-02-10T22:05:00Z">
              <w:rPr>
                <w:webHidden/>
              </w:rPr>
            </w:rPrChange>
          </w:rPr>
          <w:instrText xml:space="preserve"> PAGEREF _Toc442899373 \h </w:instrText>
        </w:r>
      </w:ins>
      <w:r w:rsidRPr="0024598B">
        <w:rPr>
          <w:rFonts w:cstheme="minorHAnsi"/>
          <w:webHidden/>
          <w:rPrChange w:id="937" w:author="Smullen, Lizz" w:date="2016-02-10T22:05:00Z">
            <w:rPr>
              <w:rFonts w:cstheme="minorHAnsi"/>
              <w:webHidden/>
            </w:rPr>
          </w:rPrChange>
        </w:rPr>
      </w:r>
      <w:r w:rsidRPr="0024598B">
        <w:rPr>
          <w:rFonts w:cstheme="minorHAnsi"/>
          <w:webHidden/>
          <w:rPrChange w:id="938" w:author="Smullen, Lizz" w:date="2016-02-10T22:05:00Z">
            <w:rPr>
              <w:webHidden/>
            </w:rPr>
          </w:rPrChange>
        </w:rPr>
        <w:fldChar w:fldCharType="separate"/>
      </w:r>
      <w:ins w:id="939" w:author="Smullen, Lizz" w:date="2016-02-11T09:16:00Z">
        <w:r w:rsidR="0088531C">
          <w:rPr>
            <w:rFonts w:cstheme="minorHAnsi"/>
            <w:webHidden/>
          </w:rPr>
          <w:t>5-1</w:t>
        </w:r>
      </w:ins>
      <w:ins w:id="940" w:author="Smullen, Lizz" w:date="2016-02-10T20:26:00Z">
        <w:r w:rsidRPr="0024598B">
          <w:rPr>
            <w:rFonts w:cstheme="minorHAnsi"/>
            <w:webHidden/>
            <w:rPrChange w:id="941" w:author="Smullen, Lizz" w:date="2016-02-10T22:05:00Z">
              <w:rPr>
                <w:webHidden/>
              </w:rPr>
            </w:rPrChange>
          </w:rPr>
          <w:fldChar w:fldCharType="end"/>
        </w:r>
        <w:r w:rsidRPr="0024598B">
          <w:rPr>
            <w:rStyle w:val="Hyperlink"/>
            <w:rFonts w:cstheme="minorHAnsi"/>
            <w:rPrChange w:id="942" w:author="Smullen, Lizz" w:date="2016-02-10T22:05:00Z">
              <w:rPr>
                <w:rStyle w:val="Hyperlink"/>
              </w:rPr>
            </w:rPrChange>
          </w:rPr>
          <w:fldChar w:fldCharType="end"/>
        </w:r>
      </w:ins>
    </w:p>
    <w:p w14:paraId="744B57CF" w14:textId="77777777" w:rsidR="00302A89" w:rsidRPr="0024598B" w:rsidRDefault="00302A89">
      <w:pPr>
        <w:pStyle w:val="TableofFigures"/>
        <w:rPr>
          <w:ins w:id="943" w:author="Smullen, Lizz" w:date="2016-02-10T20:26:00Z"/>
          <w:rFonts w:eastAsiaTheme="minorEastAsia" w:cstheme="minorHAnsi"/>
          <w:rPrChange w:id="944" w:author="Smullen, Lizz" w:date="2016-02-10T22:05:00Z">
            <w:rPr>
              <w:ins w:id="945" w:author="Smullen, Lizz" w:date="2016-02-10T20:26:00Z"/>
              <w:rFonts w:eastAsiaTheme="minorEastAsia" w:cstheme="minorBidi"/>
              <w:sz w:val="22"/>
              <w:szCs w:val="22"/>
            </w:rPr>
          </w:rPrChange>
        </w:rPr>
      </w:pPr>
      <w:ins w:id="946" w:author="Smullen, Lizz" w:date="2016-02-10T20:26:00Z">
        <w:r w:rsidRPr="0024598B">
          <w:rPr>
            <w:rStyle w:val="Hyperlink"/>
            <w:rFonts w:cstheme="minorHAnsi"/>
            <w:rPrChange w:id="947" w:author="Smullen, Lizz" w:date="2016-02-10T22:05:00Z">
              <w:rPr>
                <w:rStyle w:val="Hyperlink"/>
              </w:rPr>
            </w:rPrChange>
          </w:rPr>
          <w:fldChar w:fldCharType="begin"/>
        </w:r>
        <w:r w:rsidRPr="0024598B">
          <w:rPr>
            <w:rStyle w:val="Hyperlink"/>
            <w:rFonts w:cstheme="minorHAnsi"/>
            <w:rPrChange w:id="948" w:author="Smullen, Lizz" w:date="2016-02-10T22:05:00Z">
              <w:rPr>
                <w:rStyle w:val="Hyperlink"/>
              </w:rPr>
            </w:rPrChange>
          </w:rPr>
          <w:instrText xml:space="preserve"> </w:instrText>
        </w:r>
        <w:r w:rsidRPr="0024598B">
          <w:rPr>
            <w:rFonts w:cstheme="minorHAnsi"/>
            <w:rPrChange w:id="949" w:author="Smullen, Lizz" w:date="2016-02-10T22:05:00Z">
              <w:rPr/>
            </w:rPrChange>
          </w:rPr>
          <w:instrText>HYPERLINK \l "_Toc442899374"</w:instrText>
        </w:r>
        <w:r w:rsidRPr="0024598B">
          <w:rPr>
            <w:rStyle w:val="Hyperlink"/>
            <w:rFonts w:cstheme="minorHAnsi"/>
            <w:rPrChange w:id="950" w:author="Smullen, Lizz" w:date="2016-02-10T22:05:00Z">
              <w:rPr>
                <w:rStyle w:val="Hyperlink"/>
              </w:rPr>
            </w:rPrChange>
          </w:rPr>
          <w:instrText xml:space="preserve"> </w:instrText>
        </w:r>
        <w:r w:rsidRPr="0024598B">
          <w:rPr>
            <w:rStyle w:val="Hyperlink"/>
            <w:rFonts w:cstheme="minorHAnsi"/>
            <w:rPrChange w:id="951" w:author="Smullen, Lizz" w:date="2016-02-10T22:05:00Z">
              <w:rPr>
                <w:rStyle w:val="Hyperlink"/>
              </w:rPr>
            </w:rPrChange>
          </w:rPr>
          <w:fldChar w:fldCharType="separate"/>
        </w:r>
        <w:r w:rsidRPr="0024598B">
          <w:rPr>
            <w:rStyle w:val="Hyperlink"/>
            <w:rFonts w:cstheme="minorHAnsi"/>
            <w:rPrChange w:id="952" w:author="Smullen, Lizz" w:date="2016-02-10T22:05:00Z">
              <w:rPr>
                <w:rStyle w:val="Hyperlink"/>
              </w:rPr>
            </w:rPrChange>
          </w:rPr>
          <w:t>Figure 5.3 — GAU Serial # and Part # on the System Product Information Page</w:t>
        </w:r>
        <w:r w:rsidRPr="0024598B">
          <w:rPr>
            <w:rFonts w:cstheme="minorHAnsi"/>
            <w:webHidden/>
            <w:rPrChange w:id="953" w:author="Smullen, Lizz" w:date="2016-02-10T22:05:00Z">
              <w:rPr>
                <w:webHidden/>
              </w:rPr>
            </w:rPrChange>
          </w:rPr>
          <w:tab/>
        </w:r>
        <w:r w:rsidRPr="0024598B">
          <w:rPr>
            <w:rFonts w:cstheme="minorHAnsi"/>
            <w:webHidden/>
            <w:rPrChange w:id="954" w:author="Smullen, Lizz" w:date="2016-02-10T22:05:00Z">
              <w:rPr>
                <w:webHidden/>
              </w:rPr>
            </w:rPrChange>
          </w:rPr>
          <w:fldChar w:fldCharType="begin"/>
        </w:r>
        <w:r w:rsidRPr="0024598B">
          <w:rPr>
            <w:rFonts w:cstheme="minorHAnsi"/>
            <w:webHidden/>
            <w:rPrChange w:id="955" w:author="Smullen, Lizz" w:date="2016-02-10T22:05:00Z">
              <w:rPr>
                <w:webHidden/>
              </w:rPr>
            </w:rPrChange>
          </w:rPr>
          <w:instrText xml:space="preserve"> PAGEREF _Toc442899374 \h </w:instrText>
        </w:r>
      </w:ins>
      <w:r w:rsidRPr="0024598B">
        <w:rPr>
          <w:rFonts w:cstheme="minorHAnsi"/>
          <w:webHidden/>
          <w:rPrChange w:id="956" w:author="Smullen, Lizz" w:date="2016-02-10T22:05:00Z">
            <w:rPr>
              <w:rFonts w:cstheme="minorHAnsi"/>
              <w:webHidden/>
            </w:rPr>
          </w:rPrChange>
        </w:rPr>
      </w:r>
      <w:r w:rsidRPr="0024598B">
        <w:rPr>
          <w:rFonts w:cstheme="minorHAnsi"/>
          <w:webHidden/>
          <w:rPrChange w:id="957" w:author="Smullen, Lizz" w:date="2016-02-10T22:05:00Z">
            <w:rPr>
              <w:webHidden/>
            </w:rPr>
          </w:rPrChange>
        </w:rPr>
        <w:fldChar w:fldCharType="separate"/>
      </w:r>
      <w:ins w:id="958" w:author="Smullen, Lizz" w:date="2016-02-11T09:16:00Z">
        <w:r w:rsidR="0088531C">
          <w:rPr>
            <w:rFonts w:cstheme="minorHAnsi"/>
            <w:webHidden/>
          </w:rPr>
          <w:t>5-4</w:t>
        </w:r>
      </w:ins>
      <w:ins w:id="959" w:author="Smullen, Lizz" w:date="2016-02-10T20:26:00Z">
        <w:r w:rsidRPr="0024598B">
          <w:rPr>
            <w:rFonts w:cstheme="minorHAnsi"/>
            <w:webHidden/>
            <w:rPrChange w:id="960" w:author="Smullen, Lizz" w:date="2016-02-10T22:05:00Z">
              <w:rPr>
                <w:webHidden/>
              </w:rPr>
            </w:rPrChange>
          </w:rPr>
          <w:fldChar w:fldCharType="end"/>
        </w:r>
        <w:r w:rsidRPr="0024598B">
          <w:rPr>
            <w:rStyle w:val="Hyperlink"/>
            <w:rFonts w:cstheme="minorHAnsi"/>
            <w:rPrChange w:id="961" w:author="Smullen, Lizz" w:date="2016-02-10T22:05:00Z">
              <w:rPr>
                <w:rStyle w:val="Hyperlink"/>
              </w:rPr>
            </w:rPrChange>
          </w:rPr>
          <w:fldChar w:fldCharType="end"/>
        </w:r>
      </w:ins>
    </w:p>
    <w:p w14:paraId="0974832F" w14:textId="77777777" w:rsidR="00302A89" w:rsidRPr="0024598B" w:rsidRDefault="00302A89">
      <w:pPr>
        <w:pStyle w:val="TableofFigures"/>
        <w:rPr>
          <w:ins w:id="962" w:author="Smullen, Lizz" w:date="2016-02-10T20:26:00Z"/>
          <w:rFonts w:eastAsiaTheme="minorEastAsia" w:cstheme="minorHAnsi"/>
          <w:rPrChange w:id="963" w:author="Smullen, Lizz" w:date="2016-02-10T22:05:00Z">
            <w:rPr>
              <w:ins w:id="964" w:author="Smullen, Lizz" w:date="2016-02-10T20:26:00Z"/>
              <w:rFonts w:eastAsiaTheme="minorEastAsia" w:cstheme="minorBidi"/>
              <w:sz w:val="22"/>
              <w:szCs w:val="22"/>
            </w:rPr>
          </w:rPrChange>
        </w:rPr>
      </w:pPr>
      <w:ins w:id="965" w:author="Smullen, Lizz" w:date="2016-02-10T20:26:00Z">
        <w:r w:rsidRPr="0024598B">
          <w:rPr>
            <w:rStyle w:val="Hyperlink"/>
            <w:rFonts w:cstheme="minorHAnsi"/>
            <w:rPrChange w:id="966" w:author="Smullen, Lizz" w:date="2016-02-10T22:05:00Z">
              <w:rPr>
                <w:rStyle w:val="Hyperlink"/>
              </w:rPr>
            </w:rPrChange>
          </w:rPr>
          <w:fldChar w:fldCharType="begin"/>
        </w:r>
        <w:r w:rsidRPr="0024598B">
          <w:rPr>
            <w:rStyle w:val="Hyperlink"/>
            <w:rFonts w:cstheme="minorHAnsi"/>
            <w:rPrChange w:id="967" w:author="Smullen, Lizz" w:date="2016-02-10T22:05:00Z">
              <w:rPr>
                <w:rStyle w:val="Hyperlink"/>
              </w:rPr>
            </w:rPrChange>
          </w:rPr>
          <w:instrText xml:space="preserve"> </w:instrText>
        </w:r>
        <w:r w:rsidRPr="0024598B">
          <w:rPr>
            <w:rFonts w:cstheme="minorHAnsi"/>
            <w:rPrChange w:id="968" w:author="Smullen, Lizz" w:date="2016-02-10T22:05:00Z">
              <w:rPr/>
            </w:rPrChange>
          </w:rPr>
          <w:instrText>HYPERLINK \l "_Toc442899375"</w:instrText>
        </w:r>
        <w:r w:rsidRPr="0024598B">
          <w:rPr>
            <w:rStyle w:val="Hyperlink"/>
            <w:rFonts w:cstheme="minorHAnsi"/>
            <w:rPrChange w:id="969" w:author="Smullen, Lizz" w:date="2016-02-10T22:05:00Z">
              <w:rPr>
                <w:rStyle w:val="Hyperlink"/>
              </w:rPr>
            </w:rPrChange>
          </w:rPr>
          <w:instrText xml:space="preserve"> </w:instrText>
        </w:r>
        <w:r w:rsidRPr="0024598B">
          <w:rPr>
            <w:rStyle w:val="Hyperlink"/>
            <w:rFonts w:cstheme="minorHAnsi"/>
            <w:rPrChange w:id="970" w:author="Smullen, Lizz" w:date="2016-02-10T22:05:00Z">
              <w:rPr>
                <w:rStyle w:val="Hyperlink"/>
              </w:rPr>
            </w:rPrChange>
          </w:rPr>
          <w:fldChar w:fldCharType="separate"/>
        </w:r>
        <w:r w:rsidRPr="0024598B">
          <w:rPr>
            <w:rStyle w:val="Hyperlink"/>
            <w:rFonts w:cstheme="minorHAnsi"/>
            <w:rPrChange w:id="971" w:author="Smullen, Lizz" w:date="2016-02-10T22:05:00Z">
              <w:rPr>
                <w:rStyle w:val="Hyperlink"/>
                <w:rFonts w:ascii="Arial" w:hAnsi="Arial" w:cs="Arial"/>
                <w:b/>
              </w:rPr>
            </w:rPrChange>
          </w:rPr>
          <w:t>Figure 6.1 — SATCOM System Home Page</w:t>
        </w:r>
        <w:r w:rsidRPr="0024598B">
          <w:rPr>
            <w:rFonts w:cstheme="minorHAnsi"/>
            <w:webHidden/>
            <w:rPrChange w:id="972" w:author="Smullen, Lizz" w:date="2016-02-10T22:05:00Z">
              <w:rPr>
                <w:webHidden/>
              </w:rPr>
            </w:rPrChange>
          </w:rPr>
          <w:tab/>
        </w:r>
        <w:r w:rsidRPr="0024598B">
          <w:rPr>
            <w:rFonts w:cstheme="minorHAnsi"/>
            <w:webHidden/>
            <w:rPrChange w:id="973" w:author="Smullen, Lizz" w:date="2016-02-10T22:05:00Z">
              <w:rPr>
                <w:webHidden/>
              </w:rPr>
            </w:rPrChange>
          </w:rPr>
          <w:fldChar w:fldCharType="begin"/>
        </w:r>
        <w:r w:rsidRPr="0024598B">
          <w:rPr>
            <w:rFonts w:cstheme="minorHAnsi"/>
            <w:webHidden/>
            <w:rPrChange w:id="974" w:author="Smullen, Lizz" w:date="2016-02-10T22:05:00Z">
              <w:rPr>
                <w:webHidden/>
              </w:rPr>
            </w:rPrChange>
          </w:rPr>
          <w:instrText xml:space="preserve"> PAGEREF _Toc442899375 \h </w:instrText>
        </w:r>
      </w:ins>
      <w:r w:rsidRPr="0024598B">
        <w:rPr>
          <w:rFonts w:cstheme="minorHAnsi"/>
          <w:webHidden/>
          <w:rPrChange w:id="975" w:author="Smullen, Lizz" w:date="2016-02-10T22:05:00Z">
            <w:rPr>
              <w:rFonts w:cstheme="minorHAnsi"/>
              <w:webHidden/>
            </w:rPr>
          </w:rPrChange>
        </w:rPr>
      </w:r>
      <w:r w:rsidRPr="0024598B">
        <w:rPr>
          <w:rFonts w:cstheme="minorHAnsi"/>
          <w:webHidden/>
          <w:rPrChange w:id="976" w:author="Smullen, Lizz" w:date="2016-02-10T22:05:00Z">
            <w:rPr>
              <w:webHidden/>
            </w:rPr>
          </w:rPrChange>
        </w:rPr>
        <w:fldChar w:fldCharType="separate"/>
      </w:r>
      <w:ins w:id="977" w:author="Smullen, Lizz" w:date="2016-02-11T09:16:00Z">
        <w:r w:rsidR="0088531C">
          <w:rPr>
            <w:rFonts w:cstheme="minorHAnsi"/>
            <w:webHidden/>
          </w:rPr>
          <w:t>6-3</w:t>
        </w:r>
      </w:ins>
      <w:ins w:id="978" w:author="Smullen, Lizz" w:date="2016-02-10T20:26:00Z">
        <w:r w:rsidRPr="0024598B">
          <w:rPr>
            <w:rFonts w:cstheme="minorHAnsi"/>
            <w:webHidden/>
            <w:rPrChange w:id="979" w:author="Smullen, Lizz" w:date="2016-02-10T22:05:00Z">
              <w:rPr>
                <w:webHidden/>
              </w:rPr>
            </w:rPrChange>
          </w:rPr>
          <w:fldChar w:fldCharType="end"/>
        </w:r>
        <w:r w:rsidRPr="0024598B">
          <w:rPr>
            <w:rStyle w:val="Hyperlink"/>
            <w:rFonts w:cstheme="minorHAnsi"/>
            <w:rPrChange w:id="980" w:author="Smullen, Lizz" w:date="2016-02-10T22:05:00Z">
              <w:rPr>
                <w:rStyle w:val="Hyperlink"/>
              </w:rPr>
            </w:rPrChange>
          </w:rPr>
          <w:fldChar w:fldCharType="end"/>
        </w:r>
      </w:ins>
    </w:p>
    <w:p w14:paraId="55D9539A" w14:textId="77777777" w:rsidR="00302A89" w:rsidRPr="0024598B" w:rsidRDefault="00302A89">
      <w:pPr>
        <w:pStyle w:val="TableofFigures"/>
        <w:rPr>
          <w:ins w:id="981" w:author="Smullen, Lizz" w:date="2016-02-10T20:26:00Z"/>
          <w:rFonts w:eastAsiaTheme="minorEastAsia" w:cstheme="minorHAnsi"/>
          <w:rPrChange w:id="982" w:author="Smullen, Lizz" w:date="2016-02-10T22:05:00Z">
            <w:rPr>
              <w:ins w:id="983" w:author="Smullen, Lizz" w:date="2016-02-10T20:26:00Z"/>
              <w:rFonts w:eastAsiaTheme="minorEastAsia" w:cstheme="minorBidi"/>
              <w:sz w:val="22"/>
              <w:szCs w:val="22"/>
            </w:rPr>
          </w:rPrChange>
        </w:rPr>
      </w:pPr>
      <w:ins w:id="984" w:author="Smullen, Lizz" w:date="2016-02-10T20:26:00Z">
        <w:r w:rsidRPr="0024598B">
          <w:rPr>
            <w:rStyle w:val="Hyperlink"/>
            <w:rFonts w:cstheme="minorHAnsi"/>
            <w:rPrChange w:id="985" w:author="Smullen, Lizz" w:date="2016-02-10T22:05:00Z">
              <w:rPr>
                <w:rStyle w:val="Hyperlink"/>
              </w:rPr>
            </w:rPrChange>
          </w:rPr>
          <w:fldChar w:fldCharType="begin"/>
        </w:r>
        <w:r w:rsidRPr="0024598B">
          <w:rPr>
            <w:rStyle w:val="Hyperlink"/>
            <w:rFonts w:cstheme="minorHAnsi"/>
            <w:rPrChange w:id="986" w:author="Smullen, Lizz" w:date="2016-02-10T22:05:00Z">
              <w:rPr>
                <w:rStyle w:val="Hyperlink"/>
              </w:rPr>
            </w:rPrChange>
          </w:rPr>
          <w:instrText xml:space="preserve"> </w:instrText>
        </w:r>
        <w:r w:rsidRPr="0024598B">
          <w:rPr>
            <w:rFonts w:cstheme="minorHAnsi"/>
            <w:rPrChange w:id="987" w:author="Smullen, Lizz" w:date="2016-02-10T22:05:00Z">
              <w:rPr/>
            </w:rPrChange>
          </w:rPr>
          <w:instrText>HYPERLINK \l "_Toc442899376"</w:instrText>
        </w:r>
        <w:r w:rsidRPr="0024598B">
          <w:rPr>
            <w:rStyle w:val="Hyperlink"/>
            <w:rFonts w:cstheme="minorHAnsi"/>
            <w:rPrChange w:id="988" w:author="Smullen, Lizz" w:date="2016-02-10T22:05:00Z">
              <w:rPr>
                <w:rStyle w:val="Hyperlink"/>
              </w:rPr>
            </w:rPrChange>
          </w:rPr>
          <w:instrText xml:space="preserve"> </w:instrText>
        </w:r>
        <w:r w:rsidRPr="0024598B">
          <w:rPr>
            <w:rStyle w:val="Hyperlink"/>
            <w:rFonts w:cstheme="minorHAnsi"/>
            <w:rPrChange w:id="989" w:author="Smullen, Lizz" w:date="2016-02-10T22:05:00Z">
              <w:rPr>
                <w:rStyle w:val="Hyperlink"/>
              </w:rPr>
            </w:rPrChange>
          </w:rPr>
          <w:fldChar w:fldCharType="separate"/>
        </w:r>
        <w:r w:rsidRPr="0024598B">
          <w:rPr>
            <w:rStyle w:val="Hyperlink"/>
            <w:rFonts w:cstheme="minorHAnsi"/>
            <w:rPrChange w:id="990" w:author="Smullen, Lizz" w:date="2016-02-10T22:05:00Z">
              <w:rPr>
                <w:rStyle w:val="Hyperlink"/>
                <w:rFonts w:ascii="Arial" w:hAnsi="Arial" w:cs="Arial"/>
                <w:b/>
              </w:rPr>
            </w:rPrChange>
          </w:rPr>
          <w:t>Figure 6.2 — Utility Functions</w:t>
        </w:r>
        <w:r w:rsidRPr="0024598B">
          <w:rPr>
            <w:rFonts w:cstheme="minorHAnsi"/>
            <w:webHidden/>
            <w:rPrChange w:id="991" w:author="Smullen, Lizz" w:date="2016-02-10T22:05:00Z">
              <w:rPr>
                <w:webHidden/>
              </w:rPr>
            </w:rPrChange>
          </w:rPr>
          <w:tab/>
        </w:r>
        <w:r w:rsidRPr="0024598B">
          <w:rPr>
            <w:rFonts w:cstheme="minorHAnsi"/>
            <w:webHidden/>
            <w:rPrChange w:id="992" w:author="Smullen, Lizz" w:date="2016-02-10T22:05:00Z">
              <w:rPr>
                <w:webHidden/>
              </w:rPr>
            </w:rPrChange>
          </w:rPr>
          <w:fldChar w:fldCharType="begin"/>
        </w:r>
        <w:r w:rsidRPr="0024598B">
          <w:rPr>
            <w:rFonts w:cstheme="minorHAnsi"/>
            <w:webHidden/>
            <w:rPrChange w:id="993" w:author="Smullen, Lizz" w:date="2016-02-10T22:05:00Z">
              <w:rPr>
                <w:webHidden/>
              </w:rPr>
            </w:rPrChange>
          </w:rPr>
          <w:instrText xml:space="preserve"> PAGEREF _Toc442899376 \h </w:instrText>
        </w:r>
      </w:ins>
      <w:r w:rsidRPr="0024598B">
        <w:rPr>
          <w:rFonts w:cstheme="minorHAnsi"/>
          <w:webHidden/>
          <w:rPrChange w:id="994" w:author="Smullen, Lizz" w:date="2016-02-10T22:05:00Z">
            <w:rPr>
              <w:rFonts w:cstheme="minorHAnsi"/>
              <w:webHidden/>
            </w:rPr>
          </w:rPrChange>
        </w:rPr>
      </w:r>
      <w:r w:rsidRPr="0024598B">
        <w:rPr>
          <w:rFonts w:cstheme="minorHAnsi"/>
          <w:webHidden/>
          <w:rPrChange w:id="995" w:author="Smullen, Lizz" w:date="2016-02-10T22:05:00Z">
            <w:rPr>
              <w:webHidden/>
            </w:rPr>
          </w:rPrChange>
        </w:rPr>
        <w:fldChar w:fldCharType="separate"/>
      </w:r>
      <w:ins w:id="996" w:author="Smullen, Lizz" w:date="2016-02-11T09:16:00Z">
        <w:r w:rsidR="0088531C">
          <w:rPr>
            <w:rFonts w:cstheme="minorHAnsi"/>
            <w:webHidden/>
          </w:rPr>
          <w:t>6-4</w:t>
        </w:r>
      </w:ins>
      <w:ins w:id="997" w:author="Smullen, Lizz" w:date="2016-02-10T20:26:00Z">
        <w:r w:rsidRPr="0024598B">
          <w:rPr>
            <w:rFonts w:cstheme="minorHAnsi"/>
            <w:webHidden/>
            <w:rPrChange w:id="998" w:author="Smullen, Lizz" w:date="2016-02-10T22:05:00Z">
              <w:rPr>
                <w:webHidden/>
              </w:rPr>
            </w:rPrChange>
          </w:rPr>
          <w:fldChar w:fldCharType="end"/>
        </w:r>
        <w:r w:rsidRPr="0024598B">
          <w:rPr>
            <w:rStyle w:val="Hyperlink"/>
            <w:rFonts w:cstheme="minorHAnsi"/>
            <w:rPrChange w:id="999" w:author="Smullen, Lizz" w:date="2016-02-10T22:05:00Z">
              <w:rPr>
                <w:rStyle w:val="Hyperlink"/>
              </w:rPr>
            </w:rPrChange>
          </w:rPr>
          <w:fldChar w:fldCharType="end"/>
        </w:r>
      </w:ins>
    </w:p>
    <w:p w14:paraId="0D691743" w14:textId="77777777" w:rsidR="00302A89" w:rsidRPr="0024598B" w:rsidRDefault="00302A89">
      <w:pPr>
        <w:pStyle w:val="TableofFigures"/>
        <w:rPr>
          <w:ins w:id="1000" w:author="Smullen, Lizz" w:date="2016-02-10T20:26:00Z"/>
          <w:rFonts w:eastAsiaTheme="minorEastAsia" w:cstheme="minorHAnsi"/>
          <w:rPrChange w:id="1001" w:author="Smullen, Lizz" w:date="2016-02-10T22:05:00Z">
            <w:rPr>
              <w:ins w:id="1002" w:author="Smullen, Lizz" w:date="2016-02-10T20:26:00Z"/>
              <w:rFonts w:eastAsiaTheme="minorEastAsia" w:cstheme="minorBidi"/>
              <w:sz w:val="22"/>
              <w:szCs w:val="22"/>
            </w:rPr>
          </w:rPrChange>
        </w:rPr>
      </w:pPr>
      <w:ins w:id="1003" w:author="Smullen, Lizz" w:date="2016-02-10T20:26:00Z">
        <w:r w:rsidRPr="0024598B">
          <w:rPr>
            <w:rStyle w:val="Hyperlink"/>
            <w:rFonts w:cstheme="minorHAnsi"/>
            <w:rPrChange w:id="1004" w:author="Smullen, Lizz" w:date="2016-02-10T22:05:00Z">
              <w:rPr>
                <w:rStyle w:val="Hyperlink"/>
              </w:rPr>
            </w:rPrChange>
          </w:rPr>
          <w:fldChar w:fldCharType="begin"/>
        </w:r>
        <w:r w:rsidRPr="0024598B">
          <w:rPr>
            <w:rStyle w:val="Hyperlink"/>
            <w:rFonts w:cstheme="minorHAnsi"/>
            <w:rPrChange w:id="1005" w:author="Smullen, Lizz" w:date="2016-02-10T22:05:00Z">
              <w:rPr>
                <w:rStyle w:val="Hyperlink"/>
              </w:rPr>
            </w:rPrChange>
          </w:rPr>
          <w:instrText xml:space="preserve"> </w:instrText>
        </w:r>
        <w:r w:rsidRPr="0024598B">
          <w:rPr>
            <w:rFonts w:cstheme="minorHAnsi"/>
            <w:rPrChange w:id="1006" w:author="Smullen, Lizz" w:date="2016-02-10T22:05:00Z">
              <w:rPr/>
            </w:rPrChange>
          </w:rPr>
          <w:instrText>HYPERLINK \l "_Toc442899377"</w:instrText>
        </w:r>
        <w:r w:rsidRPr="0024598B">
          <w:rPr>
            <w:rStyle w:val="Hyperlink"/>
            <w:rFonts w:cstheme="minorHAnsi"/>
            <w:rPrChange w:id="1007" w:author="Smullen, Lizz" w:date="2016-02-10T22:05:00Z">
              <w:rPr>
                <w:rStyle w:val="Hyperlink"/>
              </w:rPr>
            </w:rPrChange>
          </w:rPr>
          <w:instrText xml:space="preserve"> </w:instrText>
        </w:r>
        <w:r w:rsidRPr="0024598B">
          <w:rPr>
            <w:rStyle w:val="Hyperlink"/>
            <w:rFonts w:cstheme="minorHAnsi"/>
            <w:rPrChange w:id="1008" w:author="Smullen, Lizz" w:date="2016-02-10T22:05:00Z">
              <w:rPr>
                <w:rStyle w:val="Hyperlink"/>
              </w:rPr>
            </w:rPrChange>
          </w:rPr>
          <w:fldChar w:fldCharType="separate"/>
        </w:r>
        <w:r w:rsidRPr="0024598B">
          <w:rPr>
            <w:rStyle w:val="Hyperlink"/>
            <w:rFonts w:cstheme="minorHAnsi"/>
            <w:rPrChange w:id="1009" w:author="Smullen, Lizz" w:date="2016-02-10T22:05:00Z">
              <w:rPr>
                <w:rStyle w:val="Hyperlink"/>
                <w:rFonts w:ascii="Arial" w:hAnsi="Arial" w:cs="Arial"/>
                <w:b/>
              </w:rPr>
            </w:rPrChange>
          </w:rPr>
          <w:t>Figure 6.3 — Load ESM Blanking Zones</w:t>
        </w:r>
        <w:r w:rsidRPr="0024598B">
          <w:rPr>
            <w:rFonts w:cstheme="minorHAnsi"/>
            <w:webHidden/>
            <w:rPrChange w:id="1010" w:author="Smullen, Lizz" w:date="2016-02-10T22:05:00Z">
              <w:rPr>
                <w:webHidden/>
              </w:rPr>
            </w:rPrChange>
          </w:rPr>
          <w:tab/>
        </w:r>
        <w:r w:rsidRPr="0024598B">
          <w:rPr>
            <w:rFonts w:cstheme="minorHAnsi"/>
            <w:webHidden/>
            <w:rPrChange w:id="1011" w:author="Smullen, Lizz" w:date="2016-02-10T22:05:00Z">
              <w:rPr>
                <w:webHidden/>
              </w:rPr>
            </w:rPrChange>
          </w:rPr>
          <w:fldChar w:fldCharType="begin"/>
        </w:r>
        <w:r w:rsidRPr="0024598B">
          <w:rPr>
            <w:rFonts w:cstheme="minorHAnsi"/>
            <w:webHidden/>
            <w:rPrChange w:id="1012" w:author="Smullen, Lizz" w:date="2016-02-10T22:05:00Z">
              <w:rPr>
                <w:webHidden/>
              </w:rPr>
            </w:rPrChange>
          </w:rPr>
          <w:instrText xml:space="preserve"> PAGEREF _Toc442899377 \h </w:instrText>
        </w:r>
      </w:ins>
      <w:r w:rsidRPr="0024598B">
        <w:rPr>
          <w:rFonts w:cstheme="minorHAnsi"/>
          <w:webHidden/>
          <w:rPrChange w:id="1013" w:author="Smullen, Lizz" w:date="2016-02-10T22:05:00Z">
            <w:rPr>
              <w:rFonts w:cstheme="minorHAnsi"/>
              <w:webHidden/>
            </w:rPr>
          </w:rPrChange>
        </w:rPr>
      </w:r>
      <w:r w:rsidRPr="0024598B">
        <w:rPr>
          <w:rFonts w:cstheme="minorHAnsi"/>
          <w:webHidden/>
          <w:rPrChange w:id="1014" w:author="Smullen, Lizz" w:date="2016-02-10T22:05:00Z">
            <w:rPr>
              <w:webHidden/>
            </w:rPr>
          </w:rPrChange>
        </w:rPr>
        <w:fldChar w:fldCharType="separate"/>
      </w:r>
      <w:ins w:id="1015" w:author="Smullen, Lizz" w:date="2016-02-11T09:16:00Z">
        <w:r w:rsidR="0088531C">
          <w:rPr>
            <w:rFonts w:cstheme="minorHAnsi"/>
            <w:webHidden/>
          </w:rPr>
          <w:t>6-4</w:t>
        </w:r>
      </w:ins>
      <w:ins w:id="1016" w:author="Smullen, Lizz" w:date="2016-02-10T20:26:00Z">
        <w:r w:rsidRPr="0024598B">
          <w:rPr>
            <w:rFonts w:cstheme="minorHAnsi"/>
            <w:webHidden/>
            <w:rPrChange w:id="1017" w:author="Smullen, Lizz" w:date="2016-02-10T22:05:00Z">
              <w:rPr>
                <w:webHidden/>
              </w:rPr>
            </w:rPrChange>
          </w:rPr>
          <w:fldChar w:fldCharType="end"/>
        </w:r>
        <w:r w:rsidRPr="0024598B">
          <w:rPr>
            <w:rStyle w:val="Hyperlink"/>
            <w:rFonts w:cstheme="minorHAnsi"/>
            <w:rPrChange w:id="1018" w:author="Smullen, Lizz" w:date="2016-02-10T22:05:00Z">
              <w:rPr>
                <w:rStyle w:val="Hyperlink"/>
              </w:rPr>
            </w:rPrChange>
          </w:rPr>
          <w:fldChar w:fldCharType="end"/>
        </w:r>
      </w:ins>
    </w:p>
    <w:p w14:paraId="13AE106D" w14:textId="77777777" w:rsidR="00302A89" w:rsidRPr="0024598B" w:rsidRDefault="00302A89">
      <w:pPr>
        <w:pStyle w:val="TableofFigures"/>
        <w:rPr>
          <w:ins w:id="1019" w:author="Smullen, Lizz" w:date="2016-02-10T20:26:00Z"/>
          <w:rFonts w:eastAsiaTheme="minorEastAsia" w:cstheme="minorHAnsi"/>
          <w:rPrChange w:id="1020" w:author="Smullen, Lizz" w:date="2016-02-10T22:05:00Z">
            <w:rPr>
              <w:ins w:id="1021" w:author="Smullen, Lizz" w:date="2016-02-10T20:26:00Z"/>
              <w:rFonts w:eastAsiaTheme="minorEastAsia" w:cstheme="minorBidi"/>
              <w:sz w:val="22"/>
              <w:szCs w:val="22"/>
            </w:rPr>
          </w:rPrChange>
        </w:rPr>
      </w:pPr>
      <w:ins w:id="1022" w:author="Smullen, Lizz" w:date="2016-02-10T20:26:00Z">
        <w:r w:rsidRPr="0024598B">
          <w:rPr>
            <w:rStyle w:val="Hyperlink"/>
            <w:rFonts w:cstheme="minorHAnsi"/>
            <w:rPrChange w:id="1023" w:author="Smullen, Lizz" w:date="2016-02-10T22:05:00Z">
              <w:rPr>
                <w:rStyle w:val="Hyperlink"/>
              </w:rPr>
            </w:rPrChange>
          </w:rPr>
          <w:fldChar w:fldCharType="begin"/>
        </w:r>
        <w:r w:rsidRPr="0024598B">
          <w:rPr>
            <w:rStyle w:val="Hyperlink"/>
            <w:rFonts w:cstheme="minorHAnsi"/>
            <w:rPrChange w:id="1024" w:author="Smullen, Lizz" w:date="2016-02-10T22:05:00Z">
              <w:rPr>
                <w:rStyle w:val="Hyperlink"/>
              </w:rPr>
            </w:rPrChange>
          </w:rPr>
          <w:instrText xml:space="preserve"> </w:instrText>
        </w:r>
        <w:r w:rsidRPr="0024598B">
          <w:rPr>
            <w:rFonts w:cstheme="minorHAnsi"/>
            <w:rPrChange w:id="1025" w:author="Smullen, Lizz" w:date="2016-02-10T22:05:00Z">
              <w:rPr/>
            </w:rPrChange>
          </w:rPr>
          <w:instrText>HYPERLINK \l "_Toc442899378"</w:instrText>
        </w:r>
        <w:r w:rsidRPr="0024598B">
          <w:rPr>
            <w:rStyle w:val="Hyperlink"/>
            <w:rFonts w:cstheme="minorHAnsi"/>
            <w:rPrChange w:id="1026" w:author="Smullen, Lizz" w:date="2016-02-10T22:05:00Z">
              <w:rPr>
                <w:rStyle w:val="Hyperlink"/>
              </w:rPr>
            </w:rPrChange>
          </w:rPr>
          <w:instrText xml:space="preserve"> </w:instrText>
        </w:r>
        <w:r w:rsidRPr="0024598B">
          <w:rPr>
            <w:rStyle w:val="Hyperlink"/>
            <w:rFonts w:cstheme="minorHAnsi"/>
            <w:rPrChange w:id="1027" w:author="Smullen, Lizz" w:date="2016-02-10T22:05:00Z">
              <w:rPr>
                <w:rStyle w:val="Hyperlink"/>
              </w:rPr>
            </w:rPrChange>
          </w:rPr>
          <w:fldChar w:fldCharType="separate"/>
        </w:r>
        <w:r w:rsidRPr="0024598B">
          <w:rPr>
            <w:rStyle w:val="Hyperlink"/>
            <w:rFonts w:cstheme="minorHAnsi"/>
            <w:rPrChange w:id="1028" w:author="Smullen, Lizz" w:date="2016-02-10T22:05:00Z">
              <w:rPr>
                <w:rStyle w:val="Hyperlink"/>
                <w:rFonts w:ascii="Arial" w:hAnsi="Arial" w:cs="Arial"/>
                <w:b/>
              </w:rPr>
            </w:rPrChange>
          </w:rPr>
          <w:t>Figure 6.5 — Blanking Map Transfer Status</w:t>
        </w:r>
        <w:r w:rsidRPr="0024598B">
          <w:rPr>
            <w:rFonts w:cstheme="minorHAnsi"/>
            <w:webHidden/>
            <w:rPrChange w:id="1029" w:author="Smullen, Lizz" w:date="2016-02-10T22:05:00Z">
              <w:rPr>
                <w:webHidden/>
              </w:rPr>
            </w:rPrChange>
          </w:rPr>
          <w:tab/>
        </w:r>
        <w:r w:rsidRPr="0024598B">
          <w:rPr>
            <w:rFonts w:cstheme="minorHAnsi"/>
            <w:webHidden/>
            <w:rPrChange w:id="1030" w:author="Smullen, Lizz" w:date="2016-02-10T22:05:00Z">
              <w:rPr>
                <w:webHidden/>
              </w:rPr>
            </w:rPrChange>
          </w:rPr>
          <w:fldChar w:fldCharType="begin"/>
        </w:r>
        <w:r w:rsidRPr="0024598B">
          <w:rPr>
            <w:rFonts w:cstheme="minorHAnsi"/>
            <w:webHidden/>
            <w:rPrChange w:id="1031" w:author="Smullen, Lizz" w:date="2016-02-10T22:05:00Z">
              <w:rPr>
                <w:webHidden/>
              </w:rPr>
            </w:rPrChange>
          </w:rPr>
          <w:instrText xml:space="preserve"> PAGEREF _Toc442899378 \h </w:instrText>
        </w:r>
      </w:ins>
      <w:r w:rsidRPr="0024598B">
        <w:rPr>
          <w:rFonts w:cstheme="minorHAnsi"/>
          <w:webHidden/>
          <w:rPrChange w:id="1032" w:author="Smullen, Lizz" w:date="2016-02-10T22:05:00Z">
            <w:rPr>
              <w:rFonts w:cstheme="minorHAnsi"/>
              <w:webHidden/>
            </w:rPr>
          </w:rPrChange>
        </w:rPr>
      </w:r>
      <w:r w:rsidRPr="0024598B">
        <w:rPr>
          <w:rFonts w:cstheme="minorHAnsi"/>
          <w:webHidden/>
          <w:rPrChange w:id="1033" w:author="Smullen, Lizz" w:date="2016-02-10T22:05:00Z">
            <w:rPr>
              <w:webHidden/>
            </w:rPr>
          </w:rPrChange>
        </w:rPr>
        <w:fldChar w:fldCharType="separate"/>
      </w:r>
      <w:ins w:id="1034" w:author="Smullen, Lizz" w:date="2016-02-11T09:16:00Z">
        <w:r w:rsidR="0088531C">
          <w:rPr>
            <w:rFonts w:cstheme="minorHAnsi"/>
            <w:webHidden/>
          </w:rPr>
          <w:t>6-6</w:t>
        </w:r>
      </w:ins>
      <w:ins w:id="1035" w:author="Smullen, Lizz" w:date="2016-02-10T20:26:00Z">
        <w:r w:rsidRPr="0024598B">
          <w:rPr>
            <w:rFonts w:cstheme="minorHAnsi"/>
            <w:webHidden/>
            <w:rPrChange w:id="1036" w:author="Smullen, Lizz" w:date="2016-02-10T22:05:00Z">
              <w:rPr>
                <w:webHidden/>
              </w:rPr>
            </w:rPrChange>
          </w:rPr>
          <w:fldChar w:fldCharType="end"/>
        </w:r>
        <w:r w:rsidRPr="0024598B">
          <w:rPr>
            <w:rStyle w:val="Hyperlink"/>
            <w:rFonts w:cstheme="minorHAnsi"/>
            <w:rPrChange w:id="1037" w:author="Smullen, Lizz" w:date="2016-02-10T22:05:00Z">
              <w:rPr>
                <w:rStyle w:val="Hyperlink"/>
              </w:rPr>
            </w:rPrChange>
          </w:rPr>
          <w:fldChar w:fldCharType="end"/>
        </w:r>
      </w:ins>
    </w:p>
    <w:p w14:paraId="17B8EA16" w14:textId="77777777" w:rsidR="00302A89" w:rsidRPr="0024598B" w:rsidRDefault="00302A89">
      <w:pPr>
        <w:pStyle w:val="TableofFigures"/>
        <w:rPr>
          <w:ins w:id="1038" w:author="Smullen, Lizz" w:date="2016-02-10T20:26:00Z"/>
          <w:rFonts w:eastAsiaTheme="minorEastAsia" w:cstheme="minorHAnsi"/>
          <w:rPrChange w:id="1039" w:author="Smullen, Lizz" w:date="2016-02-10T22:05:00Z">
            <w:rPr>
              <w:ins w:id="1040" w:author="Smullen, Lizz" w:date="2016-02-10T20:26:00Z"/>
              <w:rFonts w:eastAsiaTheme="minorEastAsia" w:cstheme="minorBidi"/>
              <w:sz w:val="22"/>
              <w:szCs w:val="22"/>
            </w:rPr>
          </w:rPrChange>
        </w:rPr>
      </w:pPr>
      <w:ins w:id="1041" w:author="Smullen, Lizz" w:date="2016-02-10T20:26:00Z">
        <w:r w:rsidRPr="0024598B">
          <w:rPr>
            <w:rStyle w:val="Hyperlink"/>
            <w:rFonts w:cstheme="minorHAnsi"/>
            <w:rPrChange w:id="1042" w:author="Smullen, Lizz" w:date="2016-02-10T22:05:00Z">
              <w:rPr>
                <w:rStyle w:val="Hyperlink"/>
              </w:rPr>
            </w:rPrChange>
          </w:rPr>
          <w:fldChar w:fldCharType="begin"/>
        </w:r>
        <w:r w:rsidRPr="0024598B">
          <w:rPr>
            <w:rStyle w:val="Hyperlink"/>
            <w:rFonts w:cstheme="minorHAnsi"/>
            <w:rPrChange w:id="1043" w:author="Smullen, Lizz" w:date="2016-02-10T22:05:00Z">
              <w:rPr>
                <w:rStyle w:val="Hyperlink"/>
              </w:rPr>
            </w:rPrChange>
          </w:rPr>
          <w:instrText xml:space="preserve"> </w:instrText>
        </w:r>
        <w:r w:rsidRPr="0024598B">
          <w:rPr>
            <w:rFonts w:cstheme="minorHAnsi"/>
            <w:rPrChange w:id="1044" w:author="Smullen, Lizz" w:date="2016-02-10T22:05:00Z">
              <w:rPr/>
            </w:rPrChange>
          </w:rPr>
          <w:instrText>HYPERLINK \l "_Toc442899380"</w:instrText>
        </w:r>
        <w:r w:rsidRPr="0024598B">
          <w:rPr>
            <w:rStyle w:val="Hyperlink"/>
            <w:rFonts w:cstheme="minorHAnsi"/>
            <w:rPrChange w:id="1045" w:author="Smullen, Lizz" w:date="2016-02-10T22:05:00Z">
              <w:rPr>
                <w:rStyle w:val="Hyperlink"/>
              </w:rPr>
            </w:rPrChange>
          </w:rPr>
          <w:instrText xml:space="preserve"> </w:instrText>
        </w:r>
        <w:r w:rsidRPr="0024598B">
          <w:rPr>
            <w:rStyle w:val="Hyperlink"/>
            <w:rFonts w:cstheme="minorHAnsi"/>
            <w:rPrChange w:id="1046" w:author="Smullen, Lizz" w:date="2016-02-10T22:05:00Z">
              <w:rPr>
                <w:rStyle w:val="Hyperlink"/>
              </w:rPr>
            </w:rPrChange>
          </w:rPr>
          <w:fldChar w:fldCharType="separate"/>
        </w:r>
        <w:r w:rsidRPr="0024598B">
          <w:rPr>
            <w:rStyle w:val="Hyperlink"/>
            <w:rFonts w:cstheme="minorHAnsi"/>
            <w:rPrChange w:id="1047" w:author="Smullen, Lizz" w:date="2016-02-10T22:05:00Z">
              <w:rPr>
                <w:rStyle w:val="Hyperlink"/>
              </w:rPr>
            </w:rPrChange>
          </w:rPr>
          <w:t>Figure 6.6 — SATCOM System Home Page</w:t>
        </w:r>
        <w:r w:rsidRPr="0024598B">
          <w:rPr>
            <w:rFonts w:cstheme="minorHAnsi"/>
            <w:webHidden/>
            <w:rPrChange w:id="1048" w:author="Smullen, Lizz" w:date="2016-02-10T22:05:00Z">
              <w:rPr>
                <w:webHidden/>
              </w:rPr>
            </w:rPrChange>
          </w:rPr>
          <w:tab/>
        </w:r>
        <w:r w:rsidRPr="0024598B">
          <w:rPr>
            <w:rFonts w:cstheme="minorHAnsi"/>
            <w:webHidden/>
            <w:rPrChange w:id="1049" w:author="Smullen, Lizz" w:date="2016-02-10T22:05:00Z">
              <w:rPr>
                <w:webHidden/>
              </w:rPr>
            </w:rPrChange>
          </w:rPr>
          <w:fldChar w:fldCharType="begin"/>
        </w:r>
        <w:r w:rsidRPr="0024598B">
          <w:rPr>
            <w:rFonts w:cstheme="minorHAnsi"/>
            <w:webHidden/>
            <w:rPrChange w:id="1050" w:author="Smullen, Lizz" w:date="2016-02-10T22:05:00Z">
              <w:rPr>
                <w:webHidden/>
              </w:rPr>
            </w:rPrChange>
          </w:rPr>
          <w:instrText xml:space="preserve"> PAGEREF _Toc442899380 \h </w:instrText>
        </w:r>
      </w:ins>
      <w:r w:rsidRPr="0024598B">
        <w:rPr>
          <w:rFonts w:cstheme="minorHAnsi"/>
          <w:webHidden/>
          <w:rPrChange w:id="1051" w:author="Smullen, Lizz" w:date="2016-02-10T22:05:00Z">
            <w:rPr>
              <w:rFonts w:cstheme="minorHAnsi"/>
              <w:webHidden/>
            </w:rPr>
          </w:rPrChange>
        </w:rPr>
      </w:r>
      <w:r w:rsidRPr="0024598B">
        <w:rPr>
          <w:rFonts w:cstheme="minorHAnsi"/>
          <w:webHidden/>
          <w:rPrChange w:id="1052" w:author="Smullen, Lizz" w:date="2016-02-10T22:05:00Z">
            <w:rPr>
              <w:webHidden/>
            </w:rPr>
          </w:rPrChange>
        </w:rPr>
        <w:fldChar w:fldCharType="separate"/>
      </w:r>
      <w:ins w:id="1053" w:author="Smullen, Lizz" w:date="2016-02-11T09:16:00Z">
        <w:r w:rsidR="0088531C">
          <w:rPr>
            <w:rFonts w:cstheme="minorHAnsi"/>
            <w:webHidden/>
          </w:rPr>
          <w:t>6-8</w:t>
        </w:r>
      </w:ins>
      <w:ins w:id="1054" w:author="Smullen, Lizz" w:date="2016-02-10T20:26:00Z">
        <w:r w:rsidRPr="0024598B">
          <w:rPr>
            <w:rFonts w:cstheme="minorHAnsi"/>
            <w:webHidden/>
            <w:rPrChange w:id="1055" w:author="Smullen, Lizz" w:date="2016-02-10T22:05:00Z">
              <w:rPr>
                <w:webHidden/>
              </w:rPr>
            </w:rPrChange>
          </w:rPr>
          <w:fldChar w:fldCharType="end"/>
        </w:r>
        <w:r w:rsidRPr="0024598B">
          <w:rPr>
            <w:rStyle w:val="Hyperlink"/>
            <w:rFonts w:cstheme="minorHAnsi"/>
            <w:rPrChange w:id="1056" w:author="Smullen, Lizz" w:date="2016-02-10T22:05:00Z">
              <w:rPr>
                <w:rStyle w:val="Hyperlink"/>
              </w:rPr>
            </w:rPrChange>
          </w:rPr>
          <w:fldChar w:fldCharType="end"/>
        </w:r>
      </w:ins>
    </w:p>
    <w:p w14:paraId="2BF90238" w14:textId="77777777" w:rsidR="00302A89" w:rsidRPr="0024598B" w:rsidRDefault="00302A89">
      <w:pPr>
        <w:pStyle w:val="TableofFigures"/>
        <w:rPr>
          <w:ins w:id="1057" w:author="Smullen, Lizz" w:date="2016-02-10T20:26:00Z"/>
          <w:rFonts w:eastAsiaTheme="minorEastAsia" w:cstheme="minorHAnsi"/>
          <w:rPrChange w:id="1058" w:author="Smullen, Lizz" w:date="2016-02-10T22:05:00Z">
            <w:rPr>
              <w:ins w:id="1059" w:author="Smullen, Lizz" w:date="2016-02-10T20:26:00Z"/>
              <w:rFonts w:eastAsiaTheme="minorEastAsia" w:cstheme="minorBidi"/>
              <w:sz w:val="22"/>
              <w:szCs w:val="22"/>
            </w:rPr>
          </w:rPrChange>
        </w:rPr>
      </w:pPr>
      <w:ins w:id="1060" w:author="Smullen, Lizz" w:date="2016-02-10T20:26:00Z">
        <w:r w:rsidRPr="0024598B">
          <w:rPr>
            <w:rStyle w:val="Hyperlink"/>
            <w:rFonts w:cstheme="minorHAnsi"/>
            <w:rPrChange w:id="1061" w:author="Smullen, Lizz" w:date="2016-02-10T22:05:00Z">
              <w:rPr>
                <w:rStyle w:val="Hyperlink"/>
              </w:rPr>
            </w:rPrChange>
          </w:rPr>
          <w:lastRenderedPageBreak/>
          <w:fldChar w:fldCharType="begin"/>
        </w:r>
        <w:r w:rsidRPr="0024598B">
          <w:rPr>
            <w:rStyle w:val="Hyperlink"/>
            <w:rFonts w:cstheme="minorHAnsi"/>
            <w:rPrChange w:id="1062" w:author="Smullen, Lizz" w:date="2016-02-10T22:05:00Z">
              <w:rPr>
                <w:rStyle w:val="Hyperlink"/>
              </w:rPr>
            </w:rPrChange>
          </w:rPr>
          <w:instrText xml:space="preserve"> </w:instrText>
        </w:r>
        <w:r w:rsidRPr="0024598B">
          <w:rPr>
            <w:rFonts w:cstheme="minorHAnsi"/>
            <w:rPrChange w:id="1063" w:author="Smullen, Lizz" w:date="2016-02-10T22:05:00Z">
              <w:rPr/>
            </w:rPrChange>
          </w:rPr>
          <w:instrText>HYPERLINK \l "_Toc442899381"</w:instrText>
        </w:r>
        <w:r w:rsidRPr="0024598B">
          <w:rPr>
            <w:rStyle w:val="Hyperlink"/>
            <w:rFonts w:cstheme="minorHAnsi"/>
            <w:rPrChange w:id="1064" w:author="Smullen, Lizz" w:date="2016-02-10T22:05:00Z">
              <w:rPr>
                <w:rStyle w:val="Hyperlink"/>
              </w:rPr>
            </w:rPrChange>
          </w:rPr>
          <w:instrText xml:space="preserve"> </w:instrText>
        </w:r>
        <w:r w:rsidRPr="0024598B">
          <w:rPr>
            <w:rStyle w:val="Hyperlink"/>
            <w:rFonts w:cstheme="minorHAnsi"/>
            <w:rPrChange w:id="1065" w:author="Smullen, Lizz" w:date="2016-02-10T22:05:00Z">
              <w:rPr>
                <w:rStyle w:val="Hyperlink"/>
              </w:rPr>
            </w:rPrChange>
          </w:rPr>
          <w:fldChar w:fldCharType="separate"/>
        </w:r>
        <w:r w:rsidRPr="0024598B">
          <w:rPr>
            <w:rStyle w:val="Hyperlink"/>
            <w:rFonts w:cstheme="minorHAnsi"/>
            <w:rPrChange w:id="1066" w:author="Smullen, Lizz" w:date="2016-02-10T22:05:00Z">
              <w:rPr>
                <w:rStyle w:val="Hyperlink"/>
              </w:rPr>
            </w:rPrChange>
          </w:rPr>
          <w:t>Figure 6.7 — ACMU Control Application Main Menu Bar</w:t>
        </w:r>
        <w:r w:rsidRPr="0024598B">
          <w:rPr>
            <w:rFonts w:cstheme="minorHAnsi"/>
            <w:webHidden/>
            <w:rPrChange w:id="1067" w:author="Smullen, Lizz" w:date="2016-02-10T22:05:00Z">
              <w:rPr>
                <w:webHidden/>
              </w:rPr>
            </w:rPrChange>
          </w:rPr>
          <w:tab/>
        </w:r>
        <w:r w:rsidRPr="0024598B">
          <w:rPr>
            <w:rFonts w:cstheme="minorHAnsi"/>
            <w:webHidden/>
            <w:rPrChange w:id="1068" w:author="Smullen, Lizz" w:date="2016-02-10T22:05:00Z">
              <w:rPr>
                <w:webHidden/>
              </w:rPr>
            </w:rPrChange>
          </w:rPr>
          <w:fldChar w:fldCharType="begin"/>
        </w:r>
        <w:r w:rsidRPr="0024598B">
          <w:rPr>
            <w:rFonts w:cstheme="minorHAnsi"/>
            <w:webHidden/>
            <w:rPrChange w:id="1069" w:author="Smullen, Lizz" w:date="2016-02-10T22:05:00Z">
              <w:rPr>
                <w:webHidden/>
              </w:rPr>
            </w:rPrChange>
          </w:rPr>
          <w:instrText xml:space="preserve"> PAGEREF _Toc442899381 \h </w:instrText>
        </w:r>
      </w:ins>
      <w:r w:rsidRPr="0024598B">
        <w:rPr>
          <w:rFonts w:cstheme="minorHAnsi"/>
          <w:webHidden/>
          <w:rPrChange w:id="1070" w:author="Smullen, Lizz" w:date="2016-02-10T22:05:00Z">
            <w:rPr>
              <w:rFonts w:cstheme="minorHAnsi"/>
              <w:webHidden/>
            </w:rPr>
          </w:rPrChange>
        </w:rPr>
      </w:r>
      <w:r w:rsidRPr="0024598B">
        <w:rPr>
          <w:rFonts w:cstheme="minorHAnsi"/>
          <w:webHidden/>
          <w:rPrChange w:id="1071" w:author="Smullen, Lizz" w:date="2016-02-10T22:05:00Z">
            <w:rPr>
              <w:webHidden/>
            </w:rPr>
          </w:rPrChange>
        </w:rPr>
        <w:fldChar w:fldCharType="separate"/>
      </w:r>
      <w:ins w:id="1072" w:author="Smullen, Lizz" w:date="2016-02-11T09:16:00Z">
        <w:r w:rsidR="0088531C">
          <w:rPr>
            <w:rFonts w:cstheme="minorHAnsi"/>
            <w:webHidden/>
          </w:rPr>
          <w:t>6-8</w:t>
        </w:r>
      </w:ins>
      <w:ins w:id="1073" w:author="Smullen, Lizz" w:date="2016-02-10T20:26:00Z">
        <w:r w:rsidRPr="0024598B">
          <w:rPr>
            <w:rFonts w:cstheme="minorHAnsi"/>
            <w:webHidden/>
            <w:rPrChange w:id="1074" w:author="Smullen, Lizz" w:date="2016-02-10T22:05:00Z">
              <w:rPr>
                <w:webHidden/>
              </w:rPr>
            </w:rPrChange>
          </w:rPr>
          <w:fldChar w:fldCharType="end"/>
        </w:r>
        <w:r w:rsidRPr="0024598B">
          <w:rPr>
            <w:rStyle w:val="Hyperlink"/>
            <w:rFonts w:cstheme="minorHAnsi"/>
            <w:rPrChange w:id="1075" w:author="Smullen, Lizz" w:date="2016-02-10T22:05:00Z">
              <w:rPr>
                <w:rStyle w:val="Hyperlink"/>
              </w:rPr>
            </w:rPrChange>
          </w:rPr>
          <w:fldChar w:fldCharType="end"/>
        </w:r>
      </w:ins>
    </w:p>
    <w:p w14:paraId="0AD6E8FA" w14:textId="77777777" w:rsidR="00302A89" w:rsidRPr="0024598B" w:rsidRDefault="00302A89">
      <w:pPr>
        <w:pStyle w:val="TableofFigures"/>
        <w:rPr>
          <w:ins w:id="1076" w:author="Smullen, Lizz" w:date="2016-02-10T20:26:00Z"/>
          <w:rFonts w:eastAsiaTheme="minorEastAsia" w:cstheme="minorHAnsi"/>
          <w:rPrChange w:id="1077" w:author="Smullen, Lizz" w:date="2016-02-10T22:05:00Z">
            <w:rPr>
              <w:ins w:id="1078" w:author="Smullen, Lizz" w:date="2016-02-10T20:26:00Z"/>
              <w:rFonts w:eastAsiaTheme="minorEastAsia" w:cstheme="minorBidi"/>
              <w:sz w:val="22"/>
              <w:szCs w:val="22"/>
            </w:rPr>
          </w:rPrChange>
        </w:rPr>
      </w:pPr>
      <w:ins w:id="1079" w:author="Smullen, Lizz" w:date="2016-02-10T20:26:00Z">
        <w:r w:rsidRPr="0024598B">
          <w:rPr>
            <w:rStyle w:val="Hyperlink"/>
            <w:rFonts w:cstheme="minorHAnsi"/>
            <w:rPrChange w:id="1080" w:author="Smullen, Lizz" w:date="2016-02-10T22:05:00Z">
              <w:rPr>
                <w:rStyle w:val="Hyperlink"/>
              </w:rPr>
            </w:rPrChange>
          </w:rPr>
          <w:fldChar w:fldCharType="begin"/>
        </w:r>
        <w:r w:rsidRPr="0024598B">
          <w:rPr>
            <w:rStyle w:val="Hyperlink"/>
            <w:rFonts w:cstheme="minorHAnsi"/>
            <w:rPrChange w:id="1081" w:author="Smullen, Lizz" w:date="2016-02-10T22:05:00Z">
              <w:rPr>
                <w:rStyle w:val="Hyperlink"/>
              </w:rPr>
            </w:rPrChange>
          </w:rPr>
          <w:instrText xml:space="preserve"> </w:instrText>
        </w:r>
        <w:r w:rsidRPr="0024598B">
          <w:rPr>
            <w:rFonts w:cstheme="minorHAnsi"/>
            <w:rPrChange w:id="1082" w:author="Smullen, Lizz" w:date="2016-02-10T22:05:00Z">
              <w:rPr/>
            </w:rPrChange>
          </w:rPr>
          <w:instrText>HYPERLINK \l "_Toc442899382"</w:instrText>
        </w:r>
        <w:r w:rsidRPr="0024598B">
          <w:rPr>
            <w:rStyle w:val="Hyperlink"/>
            <w:rFonts w:cstheme="minorHAnsi"/>
            <w:rPrChange w:id="1083" w:author="Smullen, Lizz" w:date="2016-02-10T22:05:00Z">
              <w:rPr>
                <w:rStyle w:val="Hyperlink"/>
              </w:rPr>
            </w:rPrChange>
          </w:rPr>
          <w:instrText xml:space="preserve"> </w:instrText>
        </w:r>
        <w:r w:rsidRPr="0024598B">
          <w:rPr>
            <w:rStyle w:val="Hyperlink"/>
            <w:rFonts w:cstheme="minorHAnsi"/>
            <w:rPrChange w:id="1084" w:author="Smullen, Lizz" w:date="2016-02-10T22:05:00Z">
              <w:rPr>
                <w:rStyle w:val="Hyperlink"/>
              </w:rPr>
            </w:rPrChange>
          </w:rPr>
          <w:fldChar w:fldCharType="separate"/>
        </w:r>
        <w:r w:rsidRPr="0024598B">
          <w:rPr>
            <w:rStyle w:val="Hyperlink"/>
            <w:rFonts w:cstheme="minorHAnsi"/>
            <w:rPrChange w:id="1085" w:author="Smullen, Lizz" w:date="2016-02-10T22:05:00Z">
              <w:rPr>
                <w:rStyle w:val="Hyperlink"/>
              </w:rPr>
            </w:rPrChange>
          </w:rPr>
          <w:t>Figure 6.8 — Utility Functions</w:t>
        </w:r>
        <w:r w:rsidRPr="0024598B">
          <w:rPr>
            <w:rFonts w:cstheme="minorHAnsi"/>
            <w:webHidden/>
            <w:rPrChange w:id="1086" w:author="Smullen, Lizz" w:date="2016-02-10T22:05:00Z">
              <w:rPr>
                <w:webHidden/>
              </w:rPr>
            </w:rPrChange>
          </w:rPr>
          <w:tab/>
        </w:r>
        <w:r w:rsidRPr="0024598B">
          <w:rPr>
            <w:rFonts w:cstheme="minorHAnsi"/>
            <w:webHidden/>
            <w:rPrChange w:id="1087" w:author="Smullen, Lizz" w:date="2016-02-10T22:05:00Z">
              <w:rPr>
                <w:webHidden/>
              </w:rPr>
            </w:rPrChange>
          </w:rPr>
          <w:fldChar w:fldCharType="begin"/>
        </w:r>
        <w:r w:rsidRPr="0024598B">
          <w:rPr>
            <w:rFonts w:cstheme="minorHAnsi"/>
            <w:webHidden/>
            <w:rPrChange w:id="1088" w:author="Smullen, Lizz" w:date="2016-02-10T22:05:00Z">
              <w:rPr>
                <w:webHidden/>
              </w:rPr>
            </w:rPrChange>
          </w:rPr>
          <w:instrText xml:space="preserve"> PAGEREF _Toc442899382 \h </w:instrText>
        </w:r>
      </w:ins>
      <w:r w:rsidRPr="0024598B">
        <w:rPr>
          <w:rFonts w:cstheme="minorHAnsi"/>
          <w:webHidden/>
          <w:rPrChange w:id="1089" w:author="Smullen, Lizz" w:date="2016-02-10T22:05:00Z">
            <w:rPr>
              <w:rFonts w:cstheme="minorHAnsi"/>
              <w:webHidden/>
            </w:rPr>
          </w:rPrChange>
        </w:rPr>
      </w:r>
      <w:r w:rsidRPr="0024598B">
        <w:rPr>
          <w:rFonts w:cstheme="minorHAnsi"/>
          <w:webHidden/>
          <w:rPrChange w:id="1090" w:author="Smullen, Lizz" w:date="2016-02-10T22:05:00Z">
            <w:rPr>
              <w:webHidden/>
            </w:rPr>
          </w:rPrChange>
        </w:rPr>
        <w:fldChar w:fldCharType="separate"/>
      </w:r>
      <w:ins w:id="1091" w:author="Smullen, Lizz" w:date="2016-02-11T09:16:00Z">
        <w:r w:rsidR="0088531C">
          <w:rPr>
            <w:rFonts w:cstheme="minorHAnsi"/>
            <w:webHidden/>
          </w:rPr>
          <w:t>6-9</w:t>
        </w:r>
      </w:ins>
      <w:ins w:id="1092" w:author="Smullen, Lizz" w:date="2016-02-10T20:26:00Z">
        <w:r w:rsidRPr="0024598B">
          <w:rPr>
            <w:rFonts w:cstheme="minorHAnsi"/>
            <w:webHidden/>
            <w:rPrChange w:id="1093" w:author="Smullen, Lizz" w:date="2016-02-10T22:05:00Z">
              <w:rPr>
                <w:webHidden/>
              </w:rPr>
            </w:rPrChange>
          </w:rPr>
          <w:fldChar w:fldCharType="end"/>
        </w:r>
        <w:r w:rsidRPr="0024598B">
          <w:rPr>
            <w:rStyle w:val="Hyperlink"/>
            <w:rFonts w:cstheme="minorHAnsi"/>
            <w:rPrChange w:id="1094" w:author="Smullen, Lizz" w:date="2016-02-10T22:05:00Z">
              <w:rPr>
                <w:rStyle w:val="Hyperlink"/>
              </w:rPr>
            </w:rPrChange>
          </w:rPr>
          <w:fldChar w:fldCharType="end"/>
        </w:r>
      </w:ins>
    </w:p>
    <w:p w14:paraId="71B46EFF" w14:textId="77777777" w:rsidR="00302A89" w:rsidRPr="0024598B" w:rsidRDefault="00302A89">
      <w:pPr>
        <w:pStyle w:val="TableofFigures"/>
        <w:rPr>
          <w:ins w:id="1095" w:author="Smullen, Lizz" w:date="2016-02-10T20:26:00Z"/>
          <w:rFonts w:eastAsiaTheme="minorEastAsia" w:cstheme="minorHAnsi"/>
          <w:rPrChange w:id="1096" w:author="Smullen, Lizz" w:date="2016-02-10T22:05:00Z">
            <w:rPr>
              <w:ins w:id="1097" w:author="Smullen, Lizz" w:date="2016-02-10T20:26:00Z"/>
              <w:rFonts w:eastAsiaTheme="minorEastAsia" w:cstheme="minorBidi"/>
              <w:sz w:val="22"/>
              <w:szCs w:val="22"/>
            </w:rPr>
          </w:rPrChange>
        </w:rPr>
      </w:pPr>
      <w:ins w:id="1098" w:author="Smullen, Lizz" w:date="2016-02-10T20:26:00Z">
        <w:r w:rsidRPr="0024598B">
          <w:rPr>
            <w:rStyle w:val="Hyperlink"/>
            <w:rFonts w:cstheme="minorHAnsi"/>
            <w:rPrChange w:id="1099" w:author="Smullen, Lizz" w:date="2016-02-10T22:05:00Z">
              <w:rPr>
                <w:rStyle w:val="Hyperlink"/>
              </w:rPr>
            </w:rPrChange>
          </w:rPr>
          <w:fldChar w:fldCharType="begin"/>
        </w:r>
        <w:r w:rsidRPr="0024598B">
          <w:rPr>
            <w:rStyle w:val="Hyperlink"/>
            <w:rFonts w:cstheme="minorHAnsi"/>
            <w:rPrChange w:id="1100" w:author="Smullen, Lizz" w:date="2016-02-10T22:05:00Z">
              <w:rPr>
                <w:rStyle w:val="Hyperlink"/>
              </w:rPr>
            </w:rPrChange>
          </w:rPr>
          <w:instrText xml:space="preserve"> </w:instrText>
        </w:r>
        <w:r w:rsidRPr="0024598B">
          <w:rPr>
            <w:rFonts w:cstheme="minorHAnsi"/>
            <w:rPrChange w:id="1101" w:author="Smullen, Lizz" w:date="2016-02-10T22:05:00Z">
              <w:rPr/>
            </w:rPrChange>
          </w:rPr>
          <w:instrText>HYPERLINK \l "_Toc442899383"</w:instrText>
        </w:r>
        <w:r w:rsidRPr="0024598B">
          <w:rPr>
            <w:rStyle w:val="Hyperlink"/>
            <w:rFonts w:cstheme="minorHAnsi"/>
            <w:rPrChange w:id="1102" w:author="Smullen, Lizz" w:date="2016-02-10T22:05:00Z">
              <w:rPr>
                <w:rStyle w:val="Hyperlink"/>
              </w:rPr>
            </w:rPrChange>
          </w:rPr>
          <w:instrText xml:space="preserve"> </w:instrText>
        </w:r>
        <w:r w:rsidRPr="0024598B">
          <w:rPr>
            <w:rStyle w:val="Hyperlink"/>
            <w:rFonts w:cstheme="minorHAnsi"/>
            <w:rPrChange w:id="1103" w:author="Smullen, Lizz" w:date="2016-02-10T22:05:00Z">
              <w:rPr>
                <w:rStyle w:val="Hyperlink"/>
              </w:rPr>
            </w:rPrChange>
          </w:rPr>
          <w:fldChar w:fldCharType="separate"/>
        </w:r>
        <w:r w:rsidRPr="0024598B">
          <w:rPr>
            <w:rStyle w:val="Hyperlink"/>
            <w:rFonts w:cstheme="minorHAnsi"/>
            <w:rPrChange w:id="1104" w:author="Smullen, Lizz" w:date="2016-02-10T22:05:00Z">
              <w:rPr>
                <w:rStyle w:val="Hyperlink"/>
              </w:rPr>
            </w:rPrChange>
          </w:rPr>
          <w:t>Figure 6.9 — Software Update</w:t>
        </w:r>
        <w:r w:rsidRPr="0024598B">
          <w:rPr>
            <w:rFonts w:cstheme="minorHAnsi"/>
            <w:webHidden/>
            <w:rPrChange w:id="1105" w:author="Smullen, Lizz" w:date="2016-02-10T22:05:00Z">
              <w:rPr>
                <w:webHidden/>
              </w:rPr>
            </w:rPrChange>
          </w:rPr>
          <w:tab/>
        </w:r>
        <w:r w:rsidRPr="0024598B">
          <w:rPr>
            <w:rFonts w:cstheme="minorHAnsi"/>
            <w:webHidden/>
            <w:rPrChange w:id="1106" w:author="Smullen, Lizz" w:date="2016-02-10T22:05:00Z">
              <w:rPr>
                <w:webHidden/>
              </w:rPr>
            </w:rPrChange>
          </w:rPr>
          <w:fldChar w:fldCharType="begin"/>
        </w:r>
        <w:r w:rsidRPr="0024598B">
          <w:rPr>
            <w:rFonts w:cstheme="minorHAnsi"/>
            <w:webHidden/>
            <w:rPrChange w:id="1107" w:author="Smullen, Lizz" w:date="2016-02-10T22:05:00Z">
              <w:rPr>
                <w:webHidden/>
              </w:rPr>
            </w:rPrChange>
          </w:rPr>
          <w:instrText xml:space="preserve"> PAGEREF _Toc442899383 \h </w:instrText>
        </w:r>
      </w:ins>
      <w:r w:rsidRPr="0024598B">
        <w:rPr>
          <w:rFonts w:cstheme="minorHAnsi"/>
          <w:webHidden/>
          <w:rPrChange w:id="1108" w:author="Smullen, Lizz" w:date="2016-02-10T22:05:00Z">
            <w:rPr>
              <w:rFonts w:cstheme="minorHAnsi"/>
              <w:webHidden/>
            </w:rPr>
          </w:rPrChange>
        </w:rPr>
      </w:r>
      <w:r w:rsidRPr="0024598B">
        <w:rPr>
          <w:rFonts w:cstheme="minorHAnsi"/>
          <w:webHidden/>
          <w:rPrChange w:id="1109" w:author="Smullen, Lizz" w:date="2016-02-10T22:05:00Z">
            <w:rPr>
              <w:webHidden/>
            </w:rPr>
          </w:rPrChange>
        </w:rPr>
        <w:fldChar w:fldCharType="separate"/>
      </w:r>
      <w:ins w:id="1110" w:author="Smullen, Lizz" w:date="2016-02-11T09:16:00Z">
        <w:r w:rsidR="0088531C">
          <w:rPr>
            <w:rFonts w:cstheme="minorHAnsi"/>
            <w:webHidden/>
          </w:rPr>
          <w:t>6-9</w:t>
        </w:r>
      </w:ins>
      <w:ins w:id="1111" w:author="Smullen, Lizz" w:date="2016-02-10T20:26:00Z">
        <w:r w:rsidRPr="0024598B">
          <w:rPr>
            <w:rFonts w:cstheme="minorHAnsi"/>
            <w:webHidden/>
            <w:rPrChange w:id="1112" w:author="Smullen, Lizz" w:date="2016-02-10T22:05:00Z">
              <w:rPr>
                <w:webHidden/>
              </w:rPr>
            </w:rPrChange>
          </w:rPr>
          <w:fldChar w:fldCharType="end"/>
        </w:r>
        <w:r w:rsidRPr="0024598B">
          <w:rPr>
            <w:rStyle w:val="Hyperlink"/>
            <w:rFonts w:cstheme="minorHAnsi"/>
            <w:rPrChange w:id="1113" w:author="Smullen, Lizz" w:date="2016-02-10T22:05:00Z">
              <w:rPr>
                <w:rStyle w:val="Hyperlink"/>
              </w:rPr>
            </w:rPrChange>
          </w:rPr>
          <w:fldChar w:fldCharType="end"/>
        </w:r>
      </w:ins>
    </w:p>
    <w:p w14:paraId="321324F9" w14:textId="77777777" w:rsidR="00302A89" w:rsidRPr="0024598B" w:rsidRDefault="00302A89">
      <w:pPr>
        <w:pStyle w:val="TableofFigures"/>
        <w:rPr>
          <w:ins w:id="1114" w:author="Smullen, Lizz" w:date="2016-02-10T20:26:00Z"/>
          <w:rFonts w:eastAsiaTheme="minorEastAsia" w:cstheme="minorHAnsi"/>
          <w:rPrChange w:id="1115" w:author="Smullen, Lizz" w:date="2016-02-10T22:05:00Z">
            <w:rPr>
              <w:ins w:id="1116" w:author="Smullen, Lizz" w:date="2016-02-10T20:26:00Z"/>
              <w:rFonts w:eastAsiaTheme="minorEastAsia" w:cstheme="minorBidi"/>
              <w:sz w:val="22"/>
              <w:szCs w:val="22"/>
            </w:rPr>
          </w:rPrChange>
        </w:rPr>
      </w:pPr>
      <w:ins w:id="1117" w:author="Smullen, Lizz" w:date="2016-02-10T20:26:00Z">
        <w:r w:rsidRPr="0024598B">
          <w:rPr>
            <w:rStyle w:val="Hyperlink"/>
            <w:rFonts w:cstheme="minorHAnsi"/>
            <w:rPrChange w:id="1118" w:author="Smullen, Lizz" w:date="2016-02-10T22:05:00Z">
              <w:rPr>
                <w:rStyle w:val="Hyperlink"/>
              </w:rPr>
            </w:rPrChange>
          </w:rPr>
          <w:fldChar w:fldCharType="begin"/>
        </w:r>
        <w:r w:rsidRPr="0024598B">
          <w:rPr>
            <w:rStyle w:val="Hyperlink"/>
            <w:rFonts w:cstheme="minorHAnsi"/>
            <w:rPrChange w:id="1119" w:author="Smullen, Lizz" w:date="2016-02-10T22:05:00Z">
              <w:rPr>
                <w:rStyle w:val="Hyperlink"/>
              </w:rPr>
            </w:rPrChange>
          </w:rPr>
          <w:instrText xml:space="preserve"> </w:instrText>
        </w:r>
        <w:r w:rsidRPr="0024598B">
          <w:rPr>
            <w:rFonts w:cstheme="minorHAnsi"/>
            <w:rPrChange w:id="1120" w:author="Smullen, Lizz" w:date="2016-02-10T22:05:00Z">
              <w:rPr/>
            </w:rPrChange>
          </w:rPr>
          <w:instrText>HYPERLINK \l "_Toc442899384"</w:instrText>
        </w:r>
        <w:r w:rsidRPr="0024598B">
          <w:rPr>
            <w:rStyle w:val="Hyperlink"/>
            <w:rFonts w:cstheme="minorHAnsi"/>
            <w:rPrChange w:id="1121" w:author="Smullen, Lizz" w:date="2016-02-10T22:05:00Z">
              <w:rPr>
                <w:rStyle w:val="Hyperlink"/>
              </w:rPr>
            </w:rPrChange>
          </w:rPr>
          <w:instrText xml:space="preserve"> </w:instrText>
        </w:r>
        <w:r w:rsidRPr="0024598B">
          <w:rPr>
            <w:rStyle w:val="Hyperlink"/>
            <w:rFonts w:cstheme="minorHAnsi"/>
            <w:rPrChange w:id="1122" w:author="Smullen, Lizz" w:date="2016-02-10T22:05:00Z">
              <w:rPr>
                <w:rStyle w:val="Hyperlink"/>
              </w:rPr>
            </w:rPrChange>
          </w:rPr>
          <w:fldChar w:fldCharType="separate"/>
        </w:r>
        <w:r w:rsidRPr="0024598B">
          <w:rPr>
            <w:rStyle w:val="Hyperlink"/>
            <w:rFonts w:cstheme="minorHAnsi"/>
            <w:rPrChange w:id="1123" w:author="Smullen, Lizz" w:date="2016-02-10T22:05:00Z">
              <w:rPr>
                <w:rStyle w:val="Hyperlink"/>
              </w:rPr>
            </w:rPrChange>
          </w:rPr>
          <w:t>Figure 6.10 — Software Update Status</w:t>
        </w:r>
        <w:r w:rsidRPr="0024598B">
          <w:rPr>
            <w:rFonts w:cstheme="minorHAnsi"/>
            <w:webHidden/>
            <w:rPrChange w:id="1124" w:author="Smullen, Lizz" w:date="2016-02-10T22:05:00Z">
              <w:rPr>
                <w:webHidden/>
              </w:rPr>
            </w:rPrChange>
          </w:rPr>
          <w:tab/>
        </w:r>
        <w:r w:rsidRPr="0024598B">
          <w:rPr>
            <w:rFonts w:cstheme="minorHAnsi"/>
            <w:webHidden/>
            <w:rPrChange w:id="1125" w:author="Smullen, Lizz" w:date="2016-02-10T22:05:00Z">
              <w:rPr>
                <w:webHidden/>
              </w:rPr>
            </w:rPrChange>
          </w:rPr>
          <w:fldChar w:fldCharType="begin"/>
        </w:r>
        <w:r w:rsidRPr="0024598B">
          <w:rPr>
            <w:rFonts w:cstheme="minorHAnsi"/>
            <w:webHidden/>
            <w:rPrChange w:id="1126" w:author="Smullen, Lizz" w:date="2016-02-10T22:05:00Z">
              <w:rPr>
                <w:webHidden/>
              </w:rPr>
            </w:rPrChange>
          </w:rPr>
          <w:instrText xml:space="preserve"> PAGEREF _Toc442899384 \h </w:instrText>
        </w:r>
      </w:ins>
      <w:r w:rsidRPr="0024598B">
        <w:rPr>
          <w:rFonts w:cstheme="minorHAnsi"/>
          <w:webHidden/>
          <w:rPrChange w:id="1127" w:author="Smullen, Lizz" w:date="2016-02-10T22:05:00Z">
            <w:rPr>
              <w:rFonts w:cstheme="minorHAnsi"/>
              <w:webHidden/>
            </w:rPr>
          </w:rPrChange>
        </w:rPr>
      </w:r>
      <w:r w:rsidRPr="0024598B">
        <w:rPr>
          <w:rFonts w:cstheme="minorHAnsi"/>
          <w:webHidden/>
          <w:rPrChange w:id="1128" w:author="Smullen, Lizz" w:date="2016-02-10T22:05:00Z">
            <w:rPr>
              <w:webHidden/>
            </w:rPr>
          </w:rPrChange>
        </w:rPr>
        <w:fldChar w:fldCharType="separate"/>
      </w:r>
      <w:ins w:id="1129" w:author="Smullen, Lizz" w:date="2016-02-11T09:16:00Z">
        <w:r w:rsidR="0088531C">
          <w:rPr>
            <w:rFonts w:cstheme="minorHAnsi"/>
            <w:webHidden/>
          </w:rPr>
          <w:t>6-11</w:t>
        </w:r>
      </w:ins>
      <w:ins w:id="1130" w:author="Smullen, Lizz" w:date="2016-02-10T20:26:00Z">
        <w:r w:rsidRPr="0024598B">
          <w:rPr>
            <w:rFonts w:cstheme="minorHAnsi"/>
            <w:webHidden/>
            <w:rPrChange w:id="1131" w:author="Smullen, Lizz" w:date="2016-02-10T22:05:00Z">
              <w:rPr>
                <w:webHidden/>
              </w:rPr>
            </w:rPrChange>
          </w:rPr>
          <w:fldChar w:fldCharType="end"/>
        </w:r>
        <w:r w:rsidRPr="0024598B">
          <w:rPr>
            <w:rStyle w:val="Hyperlink"/>
            <w:rFonts w:cstheme="minorHAnsi"/>
            <w:rPrChange w:id="1132" w:author="Smullen, Lizz" w:date="2016-02-10T22:05:00Z">
              <w:rPr>
                <w:rStyle w:val="Hyperlink"/>
              </w:rPr>
            </w:rPrChange>
          </w:rPr>
          <w:fldChar w:fldCharType="end"/>
        </w:r>
      </w:ins>
    </w:p>
    <w:p w14:paraId="237E3382" w14:textId="77777777" w:rsidR="00302A89" w:rsidRPr="0024598B" w:rsidRDefault="00302A89">
      <w:pPr>
        <w:pStyle w:val="TableofFigures"/>
        <w:rPr>
          <w:ins w:id="1133" w:author="Smullen, Lizz" w:date="2016-02-10T20:26:00Z"/>
          <w:rFonts w:eastAsiaTheme="minorEastAsia" w:cstheme="minorHAnsi"/>
          <w:rPrChange w:id="1134" w:author="Smullen, Lizz" w:date="2016-02-10T22:05:00Z">
            <w:rPr>
              <w:ins w:id="1135" w:author="Smullen, Lizz" w:date="2016-02-10T20:26:00Z"/>
              <w:rFonts w:eastAsiaTheme="minorEastAsia" w:cstheme="minorBidi"/>
              <w:sz w:val="22"/>
              <w:szCs w:val="22"/>
            </w:rPr>
          </w:rPrChange>
        </w:rPr>
      </w:pPr>
      <w:ins w:id="1136" w:author="Smullen, Lizz" w:date="2016-02-10T20:26:00Z">
        <w:r w:rsidRPr="0024598B">
          <w:rPr>
            <w:rStyle w:val="Hyperlink"/>
            <w:rFonts w:cstheme="minorHAnsi"/>
            <w:rPrChange w:id="1137" w:author="Smullen, Lizz" w:date="2016-02-10T22:05:00Z">
              <w:rPr>
                <w:rStyle w:val="Hyperlink"/>
              </w:rPr>
            </w:rPrChange>
          </w:rPr>
          <w:fldChar w:fldCharType="begin"/>
        </w:r>
        <w:r w:rsidRPr="0024598B">
          <w:rPr>
            <w:rStyle w:val="Hyperlink"/>
            <w:rFonts w:cstheme="minorHAnsi"/>
            <w:rPrChange w:id="1138" w:author="Smullen, Lizz" w:date="2016-02-10T22:05:00Z">
              <w:rPr>
                <w:rStyle w:val="Hyperlink"/>
              </w:rPr>
            </w:rPrChange>
          </w:rPr>
          <w:instrText xml:space="preserve"> </w:instrText>
        </w:r>
        <w:r w:rsidRPr="0024598B">
          <w:rPr>
            <w:rFonts w:cstheme="minorHAnsi"/>
            <w:rPrChange w:id="1139" w:author="Smullen, Lizz" w:date="2016-02-10T22:05:00Z">
              <w:rPr/>
            </w:rPrChange>
          </w:rPr>
          <w:instrText>HYPERLINK \l "_Toc442899385"</w:instrText>
        </w:r>
        <w:r w:rsidRPr="0024598B">
          <w:rPr>
            <w:rStyle w:val="Hyperlink"/>
            <w:rFonts w:cstheme="minorHAnsi"/>
            <w:rPrChange w:id="1140" w:author="Smullen, Lizz" w:date="2016-02-10T22:05:00Z">
              <w:rPr>
                <w:rStyle w:val="Hyperlink"/>
              </w:rPr>
            </w:rPrChange>
          </w:rPr>
          <w:instrText xml:space="preserve"> </w:instrText>
        </w:r>
        <w:r w:rsidRPr="0024598B">
          <w:rPr>
            <w:rStyle w:val="Hyperlink"/>
            <w:rFonts w:cstheme="minorHAnsi"/>
            <w:rPrChange w:id="1141" w:author="Smullen, Lizz" w:date="2016-02-10T22:05:00Z">
              <w:rPr>
                <w:rStyle w:val="Hyperlink"/>
              </w:rPr>
            </w:rPrChange>
          </w:rPr>
          <w:fldChar w:fldCharType="separate"/>
        </w:r>
        <w:r w:rsidRPr="0024598B">
          <w:rPr>
            <w:rStyle w:val="Hyperlink"/>
            <w:rFonts w:cstheme="minorHAnsi"/>
            <w:rPrChange w:id="1142" w:author="Smullen, Lizz" w:date="2016-02-10T22:05:00Z">
              <w:rPr>
                <w:rStyle w:val="Hyperlink"/>
              </w:rPr>
            </w:rPrChange>
          </w:rPr>
          <w:t>Figure 6.11 — SATCOM System Home Page</w:t>
        </w:r>
        <w:r w:rsidRPr="0024598B">
          <w:rPr>
            <w:rFonts w:cstheme="minorHAnsi"/>
            <w:webHidden/>
            <w:rPrChange w:id="1143" w:author="Smullen, Lizz" w:date="2016-02-10T22:05:00Z">
              <w:rPr>
                <w:webHidden/>
              </w:rPr>
            </w:rPrChange>
          </w:rPr>
          <w:tab/>
        </w:r>
        <w:r w:rsidRPr="0024598B">
          <w:rPr>
            <w:rFonts w:cstheme="minorHAnsi"/>
            <w:webHidden/>
            <w:rPrChange w:id="1144" w:author="Smullen, Lizz" w:date="2016-02-10T22:05:00Z">
              <w:rPr>
                <w:webHidden/>
              </w:rPr>
            </w:rPrChange>
          </w:rPr>
          <w:fldChar w:fldCharType="begin"/>
        </w:r>
        <w:r w:rsidRPr="0024598B">
          <w:rPr>
            <w:rFonts w:cstheme="minorHAnsi"/>
            <w:webHidden/>
            <w:rPrChange w:id="1145" w:author="Smullen, Lizz" w:date="2016-02-10T22:05:00Z">
              <w:rPr>
                <w:webHidden/>
              </w:rPr>
            </w:rPrChange>
          </w:rPr>
          <w:instrText xml:space="preserve"> PAGEREF _Toc442899385 \h </w:instrText>
        </w:r>
      </w:ins>
      <w:r w:rsidRPr="0024598B">
        <w:rPr>
          <w:rFonts w:cstheme="minorHAnsi"/>
          <w:webHidden/>
          <w:rPrChange w:id="1146" w:author="Smullen, Lizz" w:date="2016-02-10T22:05:00Z">
            <w:rPr>
              <w:rFonts w:cstheme="minorHAnsi"/>
              <w:webHidden/>
            </w:rPr>
          </w:rPrChange>
        </w:rPr>
      </w:r>
      <w:r w:rsidRPr="0024598B">
        <w:rPr>
          <w:rFonts w:cstheme="minorHAnsi"/>
          <w:webHidden/>
          <w:rPrChange w:id="1147" w:author="Smullen, Lizz" w:date="2016-02-10T22:05:00Z">
            <w:rPr>
              <w:webHidden/>
            </w:rPr>
          </w:rPrChange>
        </w:rPr>
        <w:fldChar w:fldCharType="separate"/>
      </w:r>
      <w:ins w:id="1148" w:author="Smullen, Lizz" w:date="2016-02-11T09:16:00Z">
        <w:r w:rsidR="0088531C">
          <w:rPr>
            <w:rFonts w:cstheme="minorHAnsi"/>
            <w:webHidden/>
          </w:rPr>
          <w:t>6-13</w:t>
        </w:r>
      </w:ins>
      <w:ins w:id="1149" w:author="Smullen, Lizz" w:date="2016-02-10T20:26:00Z">
        <w:r w:rsidRPr="0024598B">
          <w:rPr>
            <w:rFonts w:cstheme="minorHAnsi"/>
            <w:webHidden/>
            <w:rPrChange w:id="1150" w:author="Smullen, Lizz" w:date="2016-02-10T22:05:00Z">
              <w:rPr>
                <w:webHidden/>
              </w:rPr>
            </w:rPrChange>
          </w:rPr>
          <w:fldChar w:fldCharType="end"/>
        </w:r>
        <w:r w:rsidRPr="0024598B">
          <w:rPr>
            <w:rStyle w:val="Hyperlink"/>
            <w:rFonts w:cstheme="minorHAnsi"/>
            <w:rPrChange w:id="1151" w:author="Smullen, Lizz" w:date="2016-02-10T22:05:00Z">
              <w:rPr>
                <w:rStyle w:val="Hyperlink"/>
              </w:rPr>
            </w:rPrChange>
          </w:rPr>
          <w:fldChar w:fldCharType="end"/>
        </w:r>
      </w:ins>
    </w:p>
    <w:p w14:paraId="3B8ACDE8" w14:textId="77777777" w:rsidR="00302A89" w:rsidRPr="0024598B" w:rsidRDefault="00302A89">
      <w:pPr>
        <w:pStyle w:val="TableofFigures"/>
        <w:rPr>
          <w:ins w:id="1152" w:author="Smullen, Lizz" w:date="2016-02-10T20:26:00Z"/>
          <w:rFonts w:eastAsiaTheme="minorEastAsia" w:cstheme="minorHAnsi"/>
          <w:rPrChange w:id="1153" w:author="Smullen, Lizz" w:date="2016-02-10T22:05:00Z">
            <w:rPr>
              <w:ins w:id="1154" w:author="Smullen, Lizz" w:date="2016-02-10T20:26:00Z"/>
              <w:rFonts w:eastAsiaTheme="minorEastAsia" w:cstheme="minorBidi"/>
              <w:sz w:val="22"/>
              <w:szCs w:val="22"/>
            </w:rPr>
          </w:rPrChange>
        </w:rPr>
      </w:pPr>
      <w:ins w:id="1155" w:author="Smullen, Lizz" w:date="2016-02-10T20:26:00Z">
        <w:r w:rsidRPr="0024598B">
          <w:rPr>
            <w:rStyle w:val="Hyperlink"/>
            <w:rFonts w:cstheme="minorHAnsi"/>
            <w:rPrChange w:id="1156" w:author="Smullen, Lizz" w:date="2016-02-10T22:05:00Z">
              <w:rPr>
                <w:rStyle w:val="Hyperlink"/>
              </w:rPr>
            </w:rPrChange>
          </w:rPr>
          <w:fldChar w:fldCharType="begin"/>
        </w:r>
        <w:r w:rsidRPr="0024598B">
          <w:rPr>
            <w:rStyle w:val="Hyperlink"/>
            <w:rFonts w:cstheme="minorHAnsi"/>
            <w:rPrChange w:id="1157" w:author="Smullen, Lizz" w:date="2016-02-10T22:05:00Z">
              <w:rPr>
                <w:rStyle w:val="Hyperlink"/>
              </w:rPr>
            </w:rPrChange>
          </w:rPr>
          <w:instrText xml:space="preserve"> </w:instrText>
        </w:r>
        <w:r w:rsidRPr="0024598B">
          <w:rPr>
            <w:rFonts w:cstheme="minorHAnsi"/>
            <w:rPrChange w:id="1158" w:author="Smullen, Lizz" w:date="2016-02-10T22:05:00Z">
              <w:rPr/>
            </w:rPrChange>
          </w:rPr>
          <w:instrText>HYPERLINK \l "_Toc442899386"</w:instrText>
        </w:r>
        <w:r w:rsidRPr="0024598B">
          <w:rPr>
            <w:rStyle w:val="Hyperlink"/>
            <w:rFonts w:cstheme="minorHAnsi"/>
            <w:rPrChange w:id="1159" w:author="Smullen, Lizz" w:date="2016-02-10T22:05:00Z">
              <w:rPr>
                <w:rStyle w:val="Hyperlink"/>
              </w:rPr>
            </w:rPrChange>
          </w:rPr>
          <w:instrText xml:space="preserve"> </w:instrText>
        </w:r>
        <w:r w:rsidRPr="0024598B">
          <w:rPr>
            <w:rStyle w:val="Hyperlink"/>
            <w:rFonts w:cstheme="minorHAnsi"/>
            <w:rPrChange w:id="1160" w:author="Smullen, Lizz" w:date="2016-02-10T22:05:00Z">
              <w:rPr>
                <w:rStyle w:val="Hyperlink"/>
              </w:rPr>
            </w:rPrChange>
          </w:rPr>
          <w:fldChar w:fldCharType="separate"/>
        </w:r>
        <w:r w:rsidRPr="0024598B">
          <w:rPr>
            <w:rStyle w:val="Hyperlink"/>
            <w:rFonts w:cstheme="minorHAnsi"/>
            <w:rPrChange w:id="1161" w:author="Smullen, Lizz" w:date="2016-02-10T22:05:00Z">
              <w:rPr>
                <w:rStyle w:val="Hyperlink"/>
              </w:rPr>
            </w:rPrChange>
          </w:rPr>
          <w:t>Figure 6.12 — System Installation Support Page</w:t>
        </w:r>
        <w:r w:rsidRPr="0024598B">
          <w:rPr>
            <w:rFonts w:cstheme="minorHAnsi"/>
            <w:webHidden/>
            <w:rPrChange w:id="1162" w:author="Smullen, Lizz" w:date="2016-02-10T22:05:00Z">
              <w:rPr>
                <w:webHidden/>
              </w:rPr>
            </w:rPrChange>
          </w:rPr>
          <w:tab/>
        </w:r>
        <w:r w:rsidRPr="0024598B">
          <w:rPr>
            <w:rFonts w:cstheme="minorHAnsi"/>
            <w:webHidden/>
            <w:rPrChange w:id="1163" w:author="Smullen, Lizz" w:date="2016-02-10T22:05:00Z">
              <w:rPr>
                <w:webHidden/>
              </w:rPr>
            </w:rPrChange>
          </w:rPr>
          <w:fldChar w:fldCharType="begin"/>
        </w:r>
        <w:r w:rsidRPr="0024598B">
          <w:rPr>
            <w:rFonts w:cstheme="minorHAnsi"/>
            <w:webHidden/>
            <w:rPrChange w:id="1164" w:author="Smullen, Lizz" w:date="2016-02-10T22:05:00Z">
              <w:rPr>
                <w:webHidden/>
              </w:rPr>
            </w:rPrChange>
          </w:rPr>
          <w:instrText xml:space="preserve"> PAGEREF _Toc442899386 \h </w:instrText>
        </w:r>
      </w:ins>
      <w:r w:rsidRPr="0024598B">
        <w:rPr>
          <w:rFonts w:cstheme="minorHAnsi"/>
          <w:webHidden/>
          <w:rPrChange w:id="1165" w:author="Smullen, Lizz" w:date="2016-02-10T22:05:00Z">
            <w:rPr>
              <w:rFonts w:cstheme="minorHAnsi"/>
              <w:webHidden/>
            </w:rPr>
          </w:rPrChange>
        </w:rPr>
      </w:r>
      <w:r w:rsidRPr="0024598B">
        <w:rPr>
          <w:rFonts w:cstheme="minorHAnsi"/>
          <w:webHidden/>
          <w:rPrChange w:id="1166" w:author="Smullen, Lizz" w:date="2016-02-10T22:05:00Z">
            <w:rPr>
              <w:webHidden/>
            </w:rPr>
          </w:rPrChange>
        </w:rPr>
        <w:fldChar w:fldCharType="separate"/>
      </w:r>
      <w:ins w:id="1167" w:author="Smullen, Lizz" w:date="2016-02-11T09:16:00Z">
        <w:r w:rsidR="0088531C">
          <w:rPr>
            <w:rFonts w:cstheme="minorHAnsi"/>
            <w:webHidden/>
          </w:rPr>
          <w:t>6-14</w:t>
        </w:r>
      </w:ins>
      <w:ins w:id="1168" w:author="Smullen, Lizz" w:date="2016-02-10T20:26:00Z">
        <w:r w:rsidRPr="0024598B">
          <w:rPr>
            <w:rFonts w:cstheme="minorHAnsi"/>
            <w:webHidden/>
            <w:rPrChange w:id="1169" w:author="Smullen, Lizz" w:date="2016-02-10T22:05:00Z">
              <w:rPr>
                <w:webHidden/>
              </w:rPr>
            </w:rPrChange>
          </w:rPr>
          <w:fldChar w:fldCharType="end"/>
        </w:r>
        <w:r w:rsidRPr="0024598B">
          <w:rPr>
            <w:rStyle w:val="Hyperlink"/>
            <w:rFonts w:cstheme="minorHAnsi"/>
            <w:rPrChange w:id="1170" w:author="Smullen, Lizz" w:date="2016-02-10T22:05:00Z">
              <w:rPr>
                <w:rStyle w:val="Hyperlink"/>
              </w:rPr>
            </w:rPrChange>
          </w:rPr>
          <w:fldChar w:fldCharType="end"/>
        </w:r>
      </w:ins>
    </w:p>
    <w:p w14:paraId="570A024A" w14:textId="77777777" w:rsidR="00302A89" w:rsidRPr="0024598B" w:rsidRDefault="00302A89">
      <w:pPr>
        <w:pStyle w:val="TableofFigures"/>
        <w:rPr>
          <w:ins w:id="1171" w:author="Smullen, Lizz" w:date="2016-02-10T20:26:00Z"/>
          <w:rFonts w:eastAsiaTheme="minorEastAsia" w:cstheme="minorHAnsi"/>
          <w:rPrChange w:id="1172" w:author="Smullen, Lizz" w:date="2016-02-10T22:05:00Z">
            <w:rPr>
              <w:ins w:id="1173" w:author="Smullen, Lizz" w:date="2016-02-10T20:26:00Z"/>
              <w:rFonts w:eastAsiaTheme="minorEastAsia" w:cstheme="minorBidi"/>
              <w:sz w:val="22"/>
              <w:szCs w:val="22"/>
            </w:rPr>
          </w:rPrChange>
        </w:rPr>
      </w:pPr>
      <w:ins w:id="1174" w:author="Smullen, Lizz" w:date="2016-02-10T20:26:00Z">
        <w:r w:rsidRPr="0024598B">
          <w:rPr>
            <w:rStyle w:val="Hyperlink"/>
            <w:rFonts w:cstheme="minorHAnsi"/>
            <w:rPrChange w:id="1175" w:author="Smullen, Lizz" w:date="2016-02-10T22:05:00Z">
              <w:rPr>
                <w:rStyle w:val="Hyperlink"/>
              </w:rPr>
            </w:rPrChange>
          </w:rPr>
          <w:fldChar w:fldCharType="begin"/>
        </w:r>
        <w:r w:rsidRPr="0024598B">
          <w:rPr>
            <w:rStyle w:val="Hyperlink"/>
            <w:rFonts w:cstheme="minorHAnsi"/>
            <w:rPrChange w:id="1176" w:author="Smullen, Lizz" w:date="2016-02-10T22:05:00Z">
              <w:rPr>
                <w:rStyle w:val="Hyperlink"/>
              </w:rPr>
            </w:rPrChange>
          </w:rPr>
          <w:instrText xml:space="preserve"> </w:instrText>
        </w:r>
        <w:r w:rsidRPr="0024598B">
          <w:rPr>
            <w:rFonts w:cstheme="minorHAnsi"/>
            <w:rPrChange w:id="1177" w:author="Smullen, Lizz" w:date="2016-02-10T22:05:00Z">
              <w:rPr/>
            </w:rPrChange>
          </w:rPr>
          <w:instrText>HYPERLINK \l "_Toc442899387"</w:instrText>
        </w:r>
        <w:r w:rsidRPr="0024598B">
          <w:rPr>
            <w:rStyle w:val="Hyperlink"/>
            <w:rFonts w:cstheme="minorHAnsi"/>
            <w:rPrChange w:id="1178" w:author="Smullen, Lizz" w:date="2016-02-10T22:05:00Z">
              <w:rPr>
                <w:rStyle w:val="Hyperlink"/>
              </w:rPr>
            </w:rPrChange>
          </w:rPr>
          <w:instrText xml:space="preserve"> </w:instrText>
        </w:r>
        <w:r w:rsidRPr="0024598B">
          <w:rPr>
            <w:rStyle w:val="Hyperlink"/>
            <w:rFonts w:cstheme="minorHAnsi"/>
            <w:rPrChange w:id="1179" w:author="Smullen, Lizz" w:date="2016-02-10T22:05:00Z">
              <w:rPr>
                <w:rStyle w:val="Hyperlink"/>
              </w:rPr>
            </w:rPrChange>
          </w:rPr>
          <w:fldChar w:fldCharType="separate"/>
        </w:r>
        <w:r w:rsidRPr="0024598B">
          <w:rPr>
            <w:rStyle w:val="Hyperlink"/>
            <w:rFonts w:cstheme="minorHAnsi"/>
            <w:rPrChange w:id="1180" w:author="Smullen, Lizz" w:date="2016-02-10T22:05:00Z">
              <w:rPr>
                <w:rStyle w:val="Hyperlink"/>
              </w:rPr>
            </w:rPrChange>
          </w:rPr>
          <w:t>Figure 6.13 — System Configuration Page</w:t>
        </w:r>
        <w:r w:rsidRPr="0024598B">
          <w:rPr>
            <w:rFonts w:cstheme="minorHAnsi"/>
            <w:webHidden/>
            <w:rPrChange w:id="1181" w:author="Smullen, Lizz" w:date="2016-02-10T22:05:00Z">
              <w:rPr>
                <w:webHidden/>
              </w:rPr>
            </w:rPrChange>
          </w:rPr>
          <w:tab/>
        </w:r>
        <w:r w:rsidRPr="0024598B">
          <w:rPr>
            <w:rFonts w:cstheme="minorHAnsi"/>
            <w:webHidden/>
            <w:rPrChange w:id="1182" w:author="Smullen, Lizz" w:date="2016-02-10T22:05:00Z">
              <w:rPr>
                <w:webHidden/>
              </w:rPr>
            </w:rPrChange>
          </w:rPr>
          <w:fldChar w:fldCharType="begin"/>
        </w:r>
        <w:r w:rsidRPr="0024598B">
          <w:rPr>
            <w:rFonts w:cstheme="minorHAnsi"/>
            <w:webHidden/>
            <w:rPrChange w:id="1183" w:author="Smullen, Lizz" w:date="2016-02-10T22:05:00Z">
              <w:rPr>
                <w:webHidden/>
              </w:rPr>
            </w:rPrChange>
          </w:rPr>
          <w:instrText xml:space="preserve"> PAGEREF _Toc442899387 \h </w:instrText>
        </w:r>
      </w:ins>
      <w:r w:rsidRPr="0024598B">
        <w:rPr>
          <w:rFonts w:cstheme="minorHAnsi"/>
          <w:webHidden/>
          <w:rPrChange w:id="1184" w:author="Smullen, Lizz" w:date="2016-02-10T22:05:00Z">
            <w:rPr>
              <w:rFonts w:cstheme="minorHAnsi"/>
              <w:webHidden/>
            </w:rPr>
          </w:rPrChange>
        </w:rPr>
      </w:r>
      <w:r w:rsidRPr="0024598B">
        <w:rPr>
          <w:rFonts w:cstheme="minorHAnsi"/>
          <w:webHidden/>
          <w:rPrChange w:id="1185" w:author="Smullen, Lizz" w:date="2016-02-10T22:05:00Z">
            <w:rPr>
              <w:webHidden/>
            </w:rPr>
          </w:rPrChange>
        </w:rPr>
        <w:fldChar w:fldCharType="separate"/>
      </w:r>
      <w:ins w:id="1186" w:author="Smullen, Lizz" w:date="2016-02-11T09:16:00Z">
        <w:r w:rsidR="0088531C">
          <w:rPr>
            <w:rFonts w:cstheme="minorHAnsi"/>
            <w:webHidden/>
          </w:rPr>
          <w:t>6-14</w:t>
        </w:r>
      </w:ins>
      <w:ins w:id="1187" w:author="Smullen, Lizz" w:date="2016-02-10T20:26:00Z">
        <w:r w:rsidRPr="0024598B">
          <w:rPr>
            <w:rFonts w:cstheme="minorHAnsi"/>
            <w:webHidden/>
            <w:rPrChange w:id="1188" w:author="Smullen, Lizz" w:date="2016-02-10T22:05:00Z">
              <w:rPr>
                <w:webHidden/>
              </w:rPr>
            </w:rPrChange>
          </w:rPr>
          <w:fldChar w:fldCharType="end"/>
        </w:r>
        <w:r w:rsidRPr="0024598B">
          <w:rPr>
            <w:rStyle w:val="Hyperlink"/>
            <w:rFonts w:cstheme="minorHAnsi"/>
            <w:rPrChange w:id="1189" w:author="Smullen, Lizz" w:date="2016-02-10T22:05:00Z">
              <w:rPr>
                <w:rStyle w:val="Hyperlink"/>
              </w:rPr>
            </w:rPrChange>
          </w:rPr>
          <w:fldChar w:fldCharType="end"/>
        </w:r>
      </w:ins>
    </w:p>
    <w:p w14:paraId="3606B5E3" w14:textId="77777777" w:rsidR="00302A89" w:rsidRPr="0024598B" w:rsidRDefault="00302A89">
      <w:pPr>
        <w:pStyle w:val="TableofFigures"/>
        <w:rPr>
          <w:ins w:id="1190" w:author="Smullen, Lizz" w:date="2016-02-10T20:26:00Z"/>
          <w:rFonts w:eastAsiaTheme="minorEastAsia" w:cstheme="minorHAnsi"/>
          <w:rPrChange w:id="1191" w:author="Smullen, Lizz" w:date="2016-02-10T22:05:00Z">
            <w:rPr>
              <w:ins w:id="1192" w:author="Smullen, Lizz" w:date="2016-02-10T20:26:00Z"/>
              <w:rFonts w:eastAsiaTheme="minorEastAsia" w:cstheme="minorBidi"/>
              <w:sz w:val="22"/>
              <w:szCs w:val="22"/>
            </w:rPr>
          </w:rPrChange>
        </w:rPr>
      </w:pPr>
      <w:ins w:id="1193" w:author="Smullen, Lizz" w:date="2016-02-10T20:26:00Z">
        <w:r w:rsidRPr="0024598B">
          <w:rPr>
            <w:rStyle w:val="Hyperlink"/>
            <w:rFonts w:cstheme="minorHAnsi"/>
            <w:rPrChange w:id="1194" w:author="Smullen, Lizz" w:date="2016-02-10T22:05:00Z">
              <w:rPr>
                <w:rStyle w:val="Hyperlink"/>
              </w:rPr>
            </w:rPrChange>
          </w:rPr>
          <w:fldChar w:fldCharType="begin"/>
        </w:r>
        <w:r w:rsidRPr="0024598B">
          <w:rPr>
            <w:rStyle w:val="Hyperlink"/>
            <w:rFonts w:cstheme="minorHAnsi"/>
            <w:rPrChange w:id="1195" w:author="Smullen, Lizz" w:date="2016-02-10T22:05:00Z">
              <w:rPr>
                <w:rStyle w:val="Hyperlink"/>
              </w:rPr>
            </w:rPrChange>
          </w:rPr>
          <w:instrText xml:space="preserve"> </w:instrText>
        </w:r>
        <w:r w:rsidRPr="0024598B">
          <w:rPr>
            <w:rFonts w:cstheme="minorHAnsi"/>
            <w:rPrChange w:id="1196" w:author="Smullen, Lizz" w:date="2016-02-10T22:05:00Z">
              <w:rPr/>
            </w:rPrChange>
          </w:rPr>
          <w:instrText>HYPERLINK \l "_Toc442899388"</w:instrText>
        </w:r>
        <w:r w:rsidRPr="0024598B">
          <w:rPr>
            <w:rStyle w:val="Hyperlink"/>
            <w:rFonts w:cstheme="minorHAnsi"/>
            <w:rPrChange w:id="1197" w:author="Smullen, Lizz" w:date="2016-02-10T22:05:00Z">
              <w:rPr>
                <w:rStyle w:val="Hyperlink"/>
              </w:rPr>
            </w:rPrChange>
          </w:rPr>
          <w:instrText xml:space="preserve"> </w:instrText>
        </w:r>
        <w:r w:rsidRPr="0024598B">
          <w:rPr>
            <w:rStyle w:val="Hyperlink"/>
            <w:rFonts w:cstheme="minorHAnsi"/>
            <w:rPrChange w:id="1198" w:author="Smullen, Lizz" w:date="2016-02-10T22:05:00Z">
              <w:rPr>
                <w:rStyle w:val="Hyperlink"/>
              </w:rPr>
            </w:rPrChange>
          </w:rPr>
          <w:fldChar w:fldCharType="separate"/>
        </w:r>
        <w:r w:rsidRPr="0024598B">
          <w:rPr>
            <w:rStyle w:val="Hyperlink"/>
            <w:rFonts w:cstheme="minorHAnsi"/>
            <w:rPrChange w:id="1199" w:author="Smullen, Lizz" w:date="2016-02-10T22:05:00Z">
              <w:rPr>
                <w:rStyle w:val="Hyperlink"/>
              </w:rPr>
            </w:rPrChange>
          </w:rPr>
          <w:t>Figure 6.15 —System Configuration Status page — Process Started</w:t>
        </w:r>
        <w:r w:rsidRPr="0024598B">
          <w:rPr>
            <w:rFonts w:cstheme="minorHAnsi"/>
            <w:webHidden/>
            <w:rPrChange w:id="1200" w:author="Smullen, Lizz" w:date="2016-02-10T22:05:00Z">
              <w:rPr>
                <w:webHidden/>
              </w:rPr>
            </w:rPrChange>
          </w:rPr>
          <w:tab/>
        </w:r>
        <w:r w:rsidRPr="0024598B">
          <w:rPr>
            <w:rFonts w:cstheme="minorHAnsi"/>
            <w:webHidden/>
            <w:rPrChange w:id="1201" w:author="Smullen, Lizz" w:date="2016-02-10T22:05:00Z">
              <w:rPr>
                <w:webHidden/>
              </w:rPr>
            </w:rPrChange>
          </w:rPr>
          <w:fldChar w:fldCharType="begin"/>
        </w:r>
        <w:r w:rsidRPr="0024598B">
          <w:rPr>
            <w:rFonts w:cstheme="minorHAnsi"/>
            <w:webHidden/>
            <w:rPrChange w:id="1202" w:author="Smullen, Lizz" w:date="2016-02-10T22:05:00Z">
              <w:rPr>
                <w:webHidden/>
              </w:rPr>
            </w:rPrChange>
          </w:rPr>
          <w:instrText xml:space="preserve"> PAGEREF _Toc442899388 \h </w:instrText>
        </w:r>
      </w:ins>
      <w:r w:rsidRPr="0024598B">
        <w:rPr>
          <w:rFonts w:cstheme="minorHAnsi"/>
          <w:webHidden/>
          <w:rPrChange w:id="1203" w:author="Smullen, Lizz" w:date="2016-02-10T22:05:00Z">
            <w:rPr>
              <w:rFonts w:cstheme="minorHAnsi"/>
              <w:webHidden/>
            </w:rPr>
          </w:rPrChange>
        </w:rPr>
      </w:r>
      <w:r w:rsidRPr="0024598B">
        <w:rPr>
          <w:rFonts w:cstheme="minorHAnsi"/>
          <w:webHidden/>
          <w:rPrChange w:id="1204" w:author="Smullen, Lizz" w:date="2016-02-10T22:05:00Z">
            <w:rPr>
              <w:webHidden/>
            </w:rPr>
          </w:rPrChange>
        </w:rPr>
        <w:fldChar w:fldCharType="separate"/>
      </w:r>
      <w:ins w:id="1205" w:author="Smullen, Lizz" w:date="2016-02-11T09:16:00Z">
        <w:r w:rsidR="0088531C">
          <w:rPr>
            <w:rFonts w:cstheme="minorHAnsi"/>
            <w:webHidden/>
          </w:rPr>
          <w:t>6-15</w:t>
        </w:r>
      </w:ins>
      <w:ins w:id="1206" w:author="Smullen, Lizz" w:date="2016-02-10T20:26:00Z">
        <w:r w:rsidRPr="0024598B">
          <w:rPr>
            <w:rFonts w:cstheme="minorHAnsi"/>
            <w:webHidden/>
            <w:rPrChange w:id="1207" w:author="Smullen, Lizz" w:date="2016-02-10T22:05:00Z">
              <w:rPr>
                <w:webHidden/>
              </w:rPr>
            </w:rPrChange>
          </w:rPr>
          <w:fldChar w:fldCharType="end"/>
        </w:r>
        <w:r w:rsidRPr="0024598B">
          <w:rPr>
            <w:rStyle w:val="Hyperlink"/>
            <w:rFonts w:cstheme="minorHAnsi"/>
            <w:rPrChange w:id="1208" w:author="Smullen, Lizz" w:date="2016-02-10T22:05:00Z">
              <w:rPr>
                <w:rStyle w:val="Hyperlink"/>
              </w:rPr>
            </w:rPrChange>
          </w:rPr>
          <w:fldChar w:fldCharType="end"/>
        </w:r>
      </w:ins>
    </w:p>
    <w:p w14:paraId="3A7C999C" w14:textId="77777777" w:rsidR="00302A89" w:rsidRPr="0024598B" w:rsidRDefault="00302A89">
      <w:pPr>
        <w:pStyle w:val="TableofFigures"/>
        <w:rPr>
          <w:ins w:id="1209" w:author="Smullen, Lizz" w:date="2016-02-10T20:26:00Z"/>
          <w:rFonts w:eastAsiaTheme="minorEastAsia" w:cstheme="minorHAnsi"/>
          <w:rPrChange w:id="1210" w:author="Smullen, Lizz" w:date="2016-02-10T22:05:00Z">
            <w:rPr>
              <w:ins w:id="1211" w:author="Smullen, Lizz" w:date="2016-02-10T20:26:00Z"/>
              <w:rFonts w:eastAsiaTheme="minorEastAsia" w:cstheme="minorBidi"/>
              <w:sz w:val="22"/>
              <w:szCs w:val="22"/>
            </w:rPr>
          </w:rPrChange>
        </w:rPr>
      </w:pPr>
      <w:ins w:id="1212" w:author="Smullen, Lizz" w:date="2016-02-10T20:26:00Z">
        <w:r w:rsidRPr="0024598B">
          <w:rPr>
            <w:rStyle w:val="Hyperlink"/>
            <w:rFonts w:cstheme="minorHAnsi"/>
            <w:rPrChange w:id="1213" w:author="Smullen, Lizz" w:date="2016-02-10T22:05:00Z">
              <w:rPr>
                <w:rStyle w:val="Hyperlink"/>
              </w:rPr>
            </w:rPrChange>
          </w:rPr>
          <w:fldChar w:fldCharType="begin"/>
        </w:r>
        <w:r w:rsidRPr="0024598B">
          <w:rPr>
            <w:rStyle w:val="Hyperlink"/>
            <w:rFonts w:cstheme="minorHAnsi"/>
            <w:rPrChange w:id="1214" w:author="Smullen, Lizz" w:date="2016-02-10T22:05:00Z">
              <w:rPr>
                <w:rStyle w:val="Hyperlink"/>
              </w:rPr>
            </w:rPrChange>
          </w:rPr>
          <w:instrText xml:space="preserve"> </w:instrText>
        </w:r>
        <w:r w:rsidRPr="0024598B">
          <w:rPr>
            <w:rFonts w:cstheme="minorHAnsi"/>
            <w:rPrChange w:id="1215" w:author="Smullen, Lizz" w:date="2016-02-10T22:05:00Z">
              <w:rPr/>
            </w:rPrChange>
          </w:rPr>
          <w:instrText>HYPERLINK \l "_Toc442899389"</w:instrText>
        </w:r>
        <w:r w:rsidRPr="0024598B">
          <w:rPr>
            <w:rStyle w:val="Hyperlink"/>
            <w:rFonts w:cstheme="minorHAnsi"/>
            <w:rPrChange w:id="1216" w:author="Smullen, Lizz" w:date="2016-02-10T22:05:00Z">
              <w:rPr>
                <w:rStyle w:val="Hyperlink"/>
              </w:rPr>
            </w:rPrChange>
          </w:rPr>
          <w:instrText xml:space="preserve"> </w:instrText>
        </w:r>
        <w:r w:rsidRPr="0024598B">
          <w:rPr>
            <w:rStyle w:val="Hyperlink"/>
            <w:rFonts w:cstheme="minorHAnsi"/>
            <w:rPrChange w:id="1217" w:author="Smullen, Lizz" w:date="2016-02-10T22:05:00Z">
              <w:rPr>
                <w:rStyle w:val="Hyperlink"/>
              </w:rPr>
            </w:rPrChange>
          </w:rPr>
          <w:fldChar w:fldCharType="separate"/>
        </w:r>
        <w:r w:rsidRPr="0024598B">
          <w:rPr>
            <w:rStyle w:val="Hyperlink"/>
            <w:rFonts w:cstheme="minorHAnsi"/>
            <w:rPrChange w:id="1218" w:author="Smullen, Lizz" w:date="2016-02-10T22:05:00Z">
              <w:rPr>
                <w:rStyle w:val="Hyperlink"/>
              </w:rPr>
            </w:rPrChange>
          </w:rPr>
          <w:t>Figure 6.16 — System Configuration Page — All Items Configured Successfully/Task Completed</w:t>
        </w:r>
        <w:r w:rsidRPr="0024598B">
          <w:rPr>
            <w:rFonts w:cstheme="minorHAnsi"/>
            <w:webHidden/>
            <w:rPrChange w:id="1219" w:author="Smullen, Lizz" w:date="2016-02-10T22:05:00Z">
              <w:rPr>
                <w:webHidden/>
              </w:rPr>
            </w:rPrChange>
          </w:rPr>
          <w:tab/>
        </w:r>
        <w:r w:rsidRPr="0024598B">
          <w:rPr>
            <w:rFonts w:cstheme="minorHAnsi"/>
            <w:webHidden/>
            <w:rPrChange w:id="1220" w:author="Smullen, Lizz" w:date="2016-02-10T22:05:00Z">
              <w:rPr>
                <w:webHidden/>
              </w:rPr>
            </w:rPrChange>
          </w:rPr>
          <w:fldChar w:fldCharType="begin"/>
        </w:r>
        <w:r w:rsidRPr="0024598B">
          <w:rPr>
            <w:rFonts w:cstheme="minorHAnsi"/>
            <w:webHidden/>
            <w:rPrChange w:id="1221" w:author="Smullen, Lizz" w:date="2016-02-10T22:05:00Z">
              <w:rPr>
                <w:webHidden/>
              </w:rPr>
            </w:rPrChange>
          </w:rPr>
          <w:instrText xml:space="preserve"> PAGEREF _Toc442899389 \h </w:instrText>
        </w:r>
      </w:ins>
      <w:r w:rsidRPr="0024598B">
        <w:rPr>
          <w:rFonts w:cstheme="minorHAnsi"/>
          <w:webHidden/>
          <w:rPrChange w:id="1222" w:author="Smullen, Lizz" w:date="2016-02-10T22:05:00Z">
            <w:rPr>
              <w:rFonts w:cstheme="minorHAnsi"/>
              <w:webHidden/>
            </w:rPr>
          </w:rPrChange>
        </w:rPr>
      </w:r>
      <w:r w:rsidRPr="0024598B">
        <w:rPr>
          <w:rFonts w:cstheme="minorHAnsi"/>
          <w:webHidden/>
          <w:rPrChange w:id="1223" w:author="Smullen, Lizz" w:date="2016-02-10T22:05:00Z">
            <w:rPr>
              <w:webHidden/>
            </w:rPr>
          </w:rPrChange>
        </w:rPr>
        <w:fldChar w:fldCharType="separate"/>
      </w:r>
      <w:ins w:id="1224" w:author="Smullen, Lizz" w:date="2016-02-11T09:16:00Z">
        <w:r w:rsidR="0088531C">
          <w:rPr>
            <w:rFonts w:cstheme="minorHAnsi"/>
            <w:webHidden/>
          </w:rPr>
          <w:t>6-16</w:t>
        </w:r>
      </w:ins>
      <w:ins w:id="1225" w:author="Smullen, Lizz" w:date="2016-02-10T20:26:00Z">
        <w:r w:rsidRPr="0024598B">
          <w:rPr>
            <w:rFonts w:cstheme="minorHAnsi"/>
            <w:webHidden/>
            <w:rPrChange w:id="1226" w:author="Smullen, Lizz" w:date="2016-02-10T22:05:00Z">
              <w:rPr>
                <w:webHidden/>
              </w:rPr>
            </w:rPrChange>
          </w:rPr>
          <w:fldChar w:fldCharType="end"/>
        </w:r>
        <w:r w:rsidRPr="0024598B">
          <w:rPr>
            <w:rStyle w:val="Hyperlink"/>
            <w:rFonts w:cstheme="minorHAnsi"/>
            <w:rPrChange w:id="1227" w:author="Smullen, Lizz" w:date="2016-02-10T22:05:00Z">
              <w:rPr>
                <w:rStyle w:val="Hyperlink"/>
              </w:rPr>
            </w:rPrChange>
          </w:rPr>
          <w:fldChar w:fldCharType="end"/>
        </w:r>
      </w:ins>
    </w:p>
    <w:p w14:paraId="591DCED6" w14:textId="77777777" w:rsidR="00302A89" w:rsidRPr="0024598B" w:rsidRDefault="00302A89">
      <w:pPr>
        <w:pStyle w:val="TableofFigures"/>
        <w:rPr>
          <w:ins w:id="1228" w:author="Smullen, Lizz" w:date="2016-02-10T20:26:00Z"/>
          <w:rFonts w:eastAsiaTheme="minorEastAsia" w:cstheme="minorHAnsi"/>
          <w:rPrChange w:id="1229" w:author="Smullen, Lizz" w:date="2016-02-10T22:05:00Z">
            <w:rPr>
              <w:ins w:id="1230" w:author="Smullen, Lizz" w:date="2016-02-10T20:26:00Z"/>
              <w:rFonts w:eastAsiaTheme="minorEastAsia" w:cstheme="minorBidi"/>
              <w:sz w:val="22"/>
              <w:szCs w:val="22"/>
            </w:rPr>
          </w:rPrChange>
        </w:rPr>
      </w:pPr>
      <w:ins w:id="1231" w:author="Smullen, Lizz" w:date="2016-02-10T20:26:00Z">
        <w:r w:rsidRPr="0024598B">
          <w:rPr>
            <w:rStyle w:val="Hyperlink"/>
            <w:rFonts w:cstheme="minorHAnsi"/>
            <w:rPrChange w:id="1232" w:author="Smullen, Lizz" w:date="2016-02-10T22:05:00Z">
              <w:rPr>
                <w:rStyle w:val="Hyperlink"/>
              </w:rPr>
            </w:rPrChange>
          </w:rPr>
          <w:fldChar w:fldCharType="begin"/>
        </w:r>
        <w:r w:rsidRPr="0024598B">
          <w:rPr>
            <w:rStyle w:val="Hyperlink"/>
            <w:rFonts w:cstheme="minorHAnsi"/>
            <w:rPrChange w:id="1233" w:author="Smullen, Lizz" w:date="2016-02-10T22:05:00Z">
              <w:rPr>
                <w:rStyle w:val="Hyperlink"/>
              </w:rPr>
            </w:rPrChange>
          </w:rPr>
          <w:instrText xml:space="preserve"> </w:instrText>
        </w:r>
        <w:r w:rsidRPr="0024598B">
          <w:rPr>
            <w:rFonts w:cstheme="minorHAnsi"/>
            <w:rPrChange w:id="1234" w:author="Smullen, Lizz" w:date="2016-02-10T22:05:00Z">
              <w:rPr/>
            </w:rPrChange>
          </w:rPr>
          <w:instrText>HYPERLINK \l "_Toc442899391"</w:instrText>
        </w:r>
        <w:r w:rsidRPr="0024598B">
          <w:rPr>
            <w:rStyle w:val="Hyperlink"/>
            <w:rFonts w:cstheme="minorHAnsi"/>
            <w:rPrChange w:id="1235" w:author="Smullen, Lizz" w:date="2016-02-10T22:05:00Z">
              <w:rPr>
                <w:rStyle w:val="Hyperlink"/>
              </w:rPr>
            </w:rPrChange>
          </w:rPr>
          <w:instrText xml:space="preserve"> </w:instrText>
        </w:r>
        <w:r w:rsidRPr="0024598B">
          <w:rPr>
            <w:rStyle w:val="Hyperlink"/>
            <w:rFonts w:cstheme="minorHAnsi"/>
            <w:rPrChange w:id="1236" w:author="Smullen, Lizz" w:date="2016-02-10T22:05:00Z">
              <w:rPr>
                <w:rStyle w:val="Hyperlink"/>
              </w:rPr>
            </w:rPrChange>
          </w:rPr>
          <w:fldChar w:fldCharType="separate"/>
        </w:r>
        <w:r w:rsidRPr="0024598B">
          <w:rPr>
            <w:rStyle w:val="Hyperlink"/>
            <w:rFonts w:cstheme="minorHAnsi"/>
            <w:rPrChange w:id="1237" w:author="Smullen, Lizz" w:date="2016-02-10T22:05:00Z">
              <w:rPr>
                <w:rStyle w:val="Hyperlink"/>
              </w:rPr>
            </w:rPrChange>
          </w:rPr>
          <w:t>Figure 6.17 — SATCOM System Home Page</w:t>
        </w:r>
        <w:r w:rsidRPr="0024598B">
          <w:rPr>
            <w:rFonts w:cstheme="minorHAnsi"/>
            <w:webHidden/>
            <w:rPrChange w:id="1238" w:author="Smullen, Lizz" w:date="2016-02-10T22:05:00Z">
              <w:rPr>
                <w:webHidden/>
              </w:rPr>
            </w:rPrChange>
          </w:rPr>
          <w:tab/>
        </w:r>
        <w:r w:rsidRPr="0024598B">
          <w:rPr>
            <w:rFonts w:cstheme="minorHAnsi"/>
            <w:webHidden/>
            <w:rPrChange w:id="1239" w:author="Smullen, Lizz" w:date="2016-02-10T22:05:00Z">
              <w:rPr>
                <w:webHidden/>
              </w:rPr>
            </w:rPrChange>
          </w:rPr>
          <w:fldChar w:fldCharType="begin"/>
        </w:r>
        <w:r w:rsidRPr="0024598B">
          <w:rPr>
            <w:rFonts w:cstheme="minorHAnsi"/>
            <w:webHidden/>
            <w:rPrChange w:id="1240" w:author="Smullen, Lizz" w:date="2016-02-10T22:05:00Z">
              <w:rPr>
                <w:webHidden/>
              </w:rPr>
            </w:rPrChange>
          </w:rPr>
          <w:instrText xml:space="preserve"> PAGEREF _Toc442899391 \h </w:instrText>
        </w:r>
      </w:ins>
      <w:r w:rsidRPr="0024598B">
        <w:rPr>
          <w:rFonts w:cstheme="minorHAnsi"/>
          <w:webHidden/>
          <w:rPrChange w:id="1241" w:author="Smullen, Lizz" w:date="2016-02-10T22:05:00Z">
            <w:rPr>
              <w:rFonts w:cstheme="minorHAnsi"/>
              <w:webHidden/>
            </w:rPr>
          </w:rPrChange>
        </w:rPr>
      </w:r>
      <w:r w:rsidRPr="0024598B">
        <w:rPr>
          <w:rFonts w:cstheme="minorHAnsi"/>
          <w:webHidden/>
          <w:rPrChange w:id="1242" w:author="Smullen, Lizz" w:date="2016-02-10T22:05:00Z">
            <w:rPr>
              <w:webHidden/>
            </w:rPr>
          </w:rPrChange>
        </w:rPr>
        <w:fldChar w:fldCharType="separate"/>
      </w:r>
      <w:ins w:id="1243" w:author="Smullen, Lizz" w:date="2016-02-11T09:16:00Z">
        <w:r w:rsidR="0088531C">
          <w:rPr>
            <w:rFonts w:cstheme="minorHAnsi"/>
            <w:webHidden/>
          </w:rPr>
          <w:t>6-17</w:t>
        </w:r>
      </w:ins>
      <w:ins w:id="1244" w:author="Smullen, Lizz" w:date="2016-02-10T20:26:00Z">
        <w:r w:rsidRPr="0024598B">
          <w:rPr>
            <w:rFonts w:cstheme="minorHAnsi"/>
            <w:webHidden/>
            <w:rPrChange w:id="1245" w:author="Smullen, Lizz" w:date="2016-02-10T22:05:00Z">
              <w:rPr>
                <w:webHidden/>
              </w:rPr>
            </w:rPrChange>
          </w:rPr>
          <w:fldChar w:fldCharType="end"/>
        </w:r>
        <w:r w:rsidRPr="0024598B">
          <w:rPr>
            <w:rStyle w:val="Hyperlink"/>
            <w:rFonts w:cstheme="minorHAnsi"/>
            <w:rPrChange w:id="1246" w:author="Smullen, Lizz" w:date="2016-02-10T22:05:00Z">
              <w:rPr>
                <w:rStyle w:val="Hyperlink"/>
              </w:rPr>
            </w:rPrChange>
          </w:rPr>
          <w:fldChar w:fldCharType="end"/>
        </w:r>
      </w:ins>
    </w:p>
    <w:p w14:paraId="6794C76C" w14:textId="77777777" w:rsidR="00302A89" w:rsidRPr="0024598B" w:rsidRDefault="00302A89">
      <w:pPr>
        <w:pStyle w:val="TableofFigures"/>
        <w:rPr>
          <w:ins w:id="1247" w:author="Smullen, Lizz" w:date="2016-02-10T20:26:00Z"/>
          <w:rFonts w:eastAsiaTheme="minorEastAsia" w:cstheme="minorHAnsi"/>
          <w:rPrChange w:id="1248" w:author="Smullen, Lizz" w:date="2016-02-10T22:05:00Z">
            <w:rPr>
              <w:ins w:id="1249" w:author="Smullen, Lizz" w:date="2016-02-10T20:26:00Z"/>
              <w:rFonts w:eastAsiaTheme="minorEastAsia" w:cstheme="minorBidi"/>
              <w:sz w:val="22"/>
              <w:szCs w:val="22"/>
            </w:rPr>
          </w:rPrChange>
        </w:rPr>
      </w:pPr>
      <w:ins w:id="1250" w:author="Smullen, Lizz" w:date="2016-02-10T20:26:00Z">
        <w:r w:rsidRPr="0024598B">
          <w:rPr>
            <w:rStyle w:val="Hyperlink"/>
            <w:rFonts w:cstheme="minorHAnsi"/>
            <w:rPrChange w:id="1251" w:author="Smullen, Lizz" w:date="2016-02-10T22:05:00Z">
              <w:rPr>
                <w:rStyle w:val="Hyperlink"/>
              </w:rPr>
            </w:rPrChange>
          </w:rPr>
          <w:fldChar w:fldCharType="begin"/>
        </w:r>
        <w:r w:rsidRPr="0024598B">
          <w:rPr>
            <w:rStyle w:val="Hyperlink"/>
            <w:rFonts w:cstheme="minorHAnsi"/>
            <w:rPrChange w:id="1252" w:author="Smullen, Lizz" w:date="2016-02-10T22:05:00Z">
              <w:rPr>
                <w:rStyle w:val="Hyperlink"/>
              </w:rPr>
            </w:rPrChange>
          </w:rPr>
          <w:instrText xml:space="preserve"> </w:instrText>
        </w:r>
        <w:r w:rsidRPr="0024598B">
          <w:rPr>
            <w:rFonts w:cstheme="minorHAnsi"/>
            <w:rPrChange w:id="1253" w:author="Smullen, Lizz" w:date="2016-02-10T22:05:00Z">
              <w:rPr/>
            </w:rPrChange>
          </w:rPr>
          <w:instrText>HYPERLINK \l "_Toc442899392"</w:instrText>
        </w:r>
        <w:r w:rsidRPr="0024598B">
          <w:rPr>
            <w:rStyle w:val="Hyperlink"/>
            <w:rFonts w:cstheme="minorHAnsi"/>
            <w:rPrChange w:id="1254" w:author="Smullen, Lizz" w:date="2016-02-10T22:05:00Z">
              <w:rPr>
                <w:rStyle w:val="Hyperlink"/>
              </w:rPr>
            </w:rPrChange>
          </w:rPr>
          <w:instrText xml:space="preserve"> </w:instrText>
        </w:r>
        <w:r w:rsidRPr="0024598B">
          <w:rPr>
            <w:rStyle w:val="Hyperlink"/>
            <w:rFonts w:cstheme="minorHAnsi"/>
            <w:rPrChange w:id="1255" w:author="Smullen, Lizz" w:date="2016-02-10T22:05:00Z">
              <w:rPr>
                <w:rStyle w:val="Hyperlink"/>
              </w:rPr>
            </w:rPrChange>
          </w:rPr>
          <w:fldChar w:fldCharType="separate"/>
        </w:r>
        <w:r w:rsidRPr="0024598B">
          <w:rPr>
            <w:rStyle w:val="Hyperlink"/>
            <w:rFonts w:cstheme="minorHAnsi"/>
            <w:rPrChange w:id="1256" w:author="Smullen, Lizz" w:date="2016-02-10T22:05:00Z">
              <w:rPr>
                <w:rStyle w:val="Hyperlink"/>
              </w:rPr>
            </w:rPrChange>
          </w:rPr>
          <w:t>Figure 6.18 — System Installation Support</w:t>
        </w:r>
        <w:r w:rsidRPr="0024598B">
          <w:rPr>
            <w:rFonts w:cstheme="minorHAnsi"/>
            <w:webHidden/>
            <w:rPrChange w:id="1257" w:author="Smullen, Lizz" w:date="2016-02-10T22:05:00Z">
              <w:rPr>
                <w:webHidden/>
              </w:rPr>
            </w:rPrChange>
          </w:rPr>
          <w:tab/>
        </w:r>
        <w:r w:rsidRPr="0024598B">
          <w:rPr>
            <w:rFonts w:cstheme="minorHAnsi"/>
            <w:webHidden/>
            <w:rPrChange w:id="1258" w:author="Smullen, Lizz" w:date="2016-02-10T22:05:00Z">
              <w:rPr>
                <w:webHidden/>
              </w:rPr>
            </w:rPrChange>
          </w:rPr>
          <w:fldChar w:fldCharType="begin"/>
        </w:r>
        <w:r w:rsidRPr="0024598B">
          <w:rPr>
            <w:rFonts w:cstheme="minorHAnsi"/>
            <w:webHidden/>
            <w:rPrChange w:id="1259" w:author="Smullen, Lizz" w:date="2016-02-10T22:05:00Z">
              <w:rPr>
                <w:webHidden/>
              </w:rPr>
            </w:rPrChange>
          </w:rPr>
          <w:instrText xml:space="preserve"> PAGEREF _Toc442899392 \h </w:instrText>
        </w:r>
      </w:ins>
      <w:r w:rsidRPr="0024598B">
        <w:rPr>
          <w:rFonts w:cstheme="minorHAnsi"/>
          <w:webHidden/>
          <w:rPrChange w:id="1260" w:author="Smullen, Lizz" w:date="2016-02-10T22:05:00Z">
            <w:rPr>
              <w:rFonts w:cstheme="minorHAnsi"/>
              <w:webHidden/>
            </w:rPr>
          </w:rPrChange>
        </w:rPr>
      </w:r>
      <w:r w:rsidRPr="0024598B">
        <w:rPr>
          <w:rFonts w:cstheme="minorHAnsi"/>
          <w:webHidden/>
          <w:rPrChange w:id="1261" w:author="Smullen, Lizz" w:date="2016-02-10T22:05:00Z">
            <w:rPr>
              <w:webHidden/>
            </w:rPr>
          </w:rPrChange>
        </w:rPr>
        <w:fldChar w:fldCharType="separate"/>
      </w:r>
      <w:ins w:id="1262" w:author="Smullen, Lizz" w:date="2016-02-11T09:16:00Z">
        <w:r w:rsidR="0088531C">
          <w:rPr>
            <w:rFonts w:cstheme="minorHAnsi"/>
            <w:webHidden/>
          </w:rPr>
          <w:t>6-17</w:t>
        </w:r>
      </w:ins>
      <w:ins w:id="1263" w:author="Smullen, Lizz" w:date="2016-02-10T20:26:00Z">
        <w:r w:rsidRPr="0024598B">
          <w:rPr>
            <w:rFonts w:cstheme="minorHAnsi"/>
            <w:webHidden/>
            <w:rPrChange w:id="1264" w:author="Smullen, Lizz" w:date="2016-02-10T22:05:00Z">
              <w:rPr>
                <w:webHidden/>
              </w:rPr>
            </w:rPrChange>
          </w:rPr>
          <w:fldChar w:fldCharType="end"/>
        </w:r>
        <w:r w:rsidRPr="0024598B">
          <w:rPr>
            <w:rStyle w:val="Hyperlink"/>
            <w:rFonts w:cstheme="minorHAnsi"/>
            <w:rPrChange w:id="1265" w:author="Smullen, Lizz" w:date="2016-02-10T22:05:00Z">
              <w:rPr>
                <w:rStyle w:val="Hyperlink"/>
              </w:rPr>
            </w:rPrChange>
          </w:rPr>
          <w:fldChar w:fldCharType="end"/>
        </w:r>
      </w:ins>
    </w:p>
    <w:p w14:paraId="51B378B6" w14:textId="77777777" w:rsidR="00302A89" w:rsidRPr="0024598B" w:rsidRDefault="00302A89">
      <w:pPr>
        <w:pStyle w:val="TableofFigures"/>
        <w:rPr>
          <w:ins w:id="1266" w:author="Smullen, Lizz" w:date="2016-02-10T20:26:00Z"/>
          <w:rFonts w:eastAsiaTheme="minorEastAsia" w:cstheme="minorHAnsi"/>
          <w:rPrChange w:id="1267" w:author="Smullen, Lizz" w:date="2016-02-10T22:05:00Z">
            <w:rPr>
              <w:ins w:id="1268" w:author="Smullen, Lizz" w:date="2016-02-10T20:26:00Z"/>
              <w:rFonts w:eastAsiaTheme="minorEastAsia" w:cstheme="minorBidi"/>
              <w:sz w:val="22"/>
              <w:szCs w:val="22"/>
            </w:rPr>
          </w:rPrChange>
        </w:rPr>
      </w:pPr>
      <w:ins w:id="1269" w:author="Smullen, Lizz" w:date="2016-02-10T20:26:00Z">
        <w:r w:rsidRPr="0024598B">
          <w:rPr>
            <w:rStyle w:val="Hyperlink"/>
            <w:rFonts w:cstheme="minorHAnsi"/>
            <w:rPrChange w:id="1270" w:author="Smullen, Lizz" w:date="2016-02-10T22:05:00Z">
              <w:rPr>
                <w:rStyle w:val="Hyperlink"/>
              </w:rPr>
            </w:rPrChange>
          </w:rPr>
          <w:fldChar w:fldCharType="begin"/>
        </w:r>
        <w:r w:rsidRPr="0024598B">
          <w:rPr>
            <w:rStyle w:val="Hyperlink"/>
            <w:rFonts w:cstheme="minorHAnsi"/>
            <w:rPrChange w:id="1271" w:author="Smullen, Lizz" w:date="2016-02-10T22:05:00Z">
              <w:rPr>
                <w:rStyle w:val="Hyperlink"/>
              </w:rPr>
            </w:rPrChange>
          </w:rPr>
          <w:instrText xml:space="preserve"> </w:instrText>
        </w:r>
        <w:r w:rsidRPr="0024598B">
          <w:rPr>
            <w:rFonts w:cstheme="minorHAnsi"/>
            <w:rPrChange w:id="1272" w:author="Smullen, Lizz" w:date="2016-02-10T22:05:00Z">
              <w:rPr/>
            </w:rPrChange>
          </w:rPr>
          <w:instrText>HYPERLINK \l "_Toc442899393"</w:instrText>
        </w:r>
        <w:r w:rsidRPr="0024598B">
          <w:rPr>
            <w:rStyle w:val="Hyperlink"/>
            <w:rFonts w:cstheme="minorHAnsi"/>
            <w:rPrChange w:id="1273" w:author="Smullen, Lizz" w:date="2016-02-10T22:05:00Z">
              <w:rPr>
                <w:rStyle w:val="Hyperlink"/>
              </w:rPr>
            </w:rPrChange>
          </w:rPr>
          <w:instrText xml:space="preserve"> </w:instrText>
        </w:r>
        <w:r w:rsidRPr="0024598B">
          <w:rPr>
            <w:rStyle w:val="Hyperlink"/>
            <w:rFonts w:cstheme="minorHAnsi"/>
            <w:rPrChange w:id="1274" w:author="Smullen, Lizz" w:date="2016-02-10T22:05:00Z">
              <w:rPr>
                <w:rStyle w:val="Hyperlink"/>
              </w:rPr>
            </w:rPrChange>
          </w:rPr>
          <w:fldChar w:fldCharType="separate"/>
        </w:r>
        <w:r w:rsidRPr="0024598B">
          <w:rPr>
            <w:rStyle w:val="Hyperlink"/>
            <w:rFonts w:cstheme="minorHAnsi"/>
            <w:rPrChange w:id="1275" w:author="Smullen, Lizz" w:date="2016-02-10T22:05:00Z">
              <w:rPr>
                <w:rStyle w:val="Hyperlink"/>
              </w:rPr>
            </w:rPrChange>
          </w:rPr>
          <w:t>Figure 6.19 — System Configuration Page</w:t>
        </w:r>
        <w:r w:rsidRPr="0024598B">
          <w:rPr>
            <w:rFonts w:cstheme="minorHAnsi"/>
            <w:webHidden/>
            <w:rPrChange w:id="1276" w:author="Smullen, Lizz" w:date="2016-02-10T22:05:00Z">
              <w:rPr>
                <w:webHidden/>
              </w:rPr>
            </w:rPrChange>
          </w:rPr>
          <w:tab/>
        </w:r>
        <w:r w:rsidRPr="0024598B">
          <w:rPr>
            <w:rFonts w:cstheme="minorHAnsi"/>
            <w:webHidden/>
            <w:rPrChange w:id="1277" w:author="Smullen, Lizz" w:date="2016-02-10T22:05:00Z">
              <w:rPr>
                <w:webHidden/>
              </w:rPr>
            </w:rPrChange>
          </w:rPr>
          <w:fldChar w:fldCharType="begin"/>
        </w:r>
        <w:r w:rsidRPr="0024598B">
          <w:rPr>
            <w:rFonts w:cstheme="minorHAnsi"/>
            <w:webHidden/>
            <w:rPrChange w:id="1278" w:author="Smullen, Lizz" w:date="2016-02-10T22:05:00Z">
              <w:rPr>
                <w:webHidden/>
              </w:rPr>
            </w:rPrChange>
          </w:rPr>
          <w:instrText xml:space="preserve"> PAGEREF _Toc442899393 \h </w:instrText>
        </w:r>
      </w:ins>
      <w:r w:rsidRPr="0024598B">
        <w:rPr>
          <w:rFonts w:cstheme="minorHAnsi"/>
          <w:webHidden/>
          <w:rPrChange w:id="1279" w:author="Smullen, Lizz" w:date="2016-02-10T22:05:00Z">
            <w:rPr>
              <w:rFonts w:cstheme="minorHAnsi"/>
              <w:webHidden/>
            </w:rPr>
          </w:rPrChange>
        </w:rPr>
      </w:r>
      <w:r w:rsidRPr="0024598B">
        <w:rPr>
          <w:rFonts w:cstheme="minorHAnsi"/>
          <w:webHidden/>
          <w:rPrChange w:id="1280" w:author="Smullen, Lizz" w:date="2016-02-10T22:05:00Z">
            <w:rPr>
              <w:webHidden/>
            </w:rPr>
          </w:rPrChange>
        </w:rPr>
        <w:fldChar w:fldCharType="separate"/>
      </w:r>
      <w:ins w:id="1281" w:author="Smullen, Lizz" w:date="2016-02-11T09:16:00Z">
        <w:r w:rsidR="0088531C">
          <w:rPr>
            <w:rFonts w:cstheme="minorHAnsi"/>
            <w:webHidden/>
          </w:rPr>
          <w:t>6-18</w:t>
        </w:r>
      </w:ins>
      <w:ins w:id="1282" w:author="Smullen, Lizz" w:date="2016-02-10T20:26:00Z">
        <w:r w:rsidRPr="0024598B">
          <w:rPr>
            <w:rFonts w:cstheme="minorHAnsi"/>
            <w:webHidden/>
            <w:rPrChange w:id="1283" w:author="Smullen, Lizz" w:date="2016-02-10T22:05:00Z">
              <w:rPr>
                <w:webHidden/>
              </w:rPr>
            </w:rPrChange>
          </w:rPr>
          <w:fldChar w:fldCharType="end"/>
        </w:r>
        <w:r w:rsidRPr="0024598B">
          <w:rPr>
            <w:rStyle w:val="Hyperlink"/>
            <w:rFonts w:cstheme="minorHAnsi"/>
            <w:rPrChange w:id="1284" w:author="Smullen, Lizz" w:date="2016-02-10T22:05:00Z">
              <w:rPr>
                <w:rStyle w:val="Hyperlink"/>
              </w:rPr>
            </w:rPrChange>
          </w:rPr>
          <w:fldChar w:fldCharType="end"/>
        </w:r>
      </w:ins>
    </w:p>
    <w:p w14:paraId="6D2ACF55" w14:textId="77777777" w:rsidR="00302A89" w:rsidRPr="0024598B" w:rsidRDefault="00302A89">
      <w:pPr>
        <w:pStyle w:val="TableofFigures"/>
        <w:rPr>
          <w:ins w:id="1285" w:author="Smullen, Lizz" w:date="2016-02-10T20:26:00Z"/>
          <w:rFonts w:eastAsiaTheme="minorEastAsia" w:cstheme="minorHAnsi"/>
          <w:rPrChange w:id="1286" w:author="Smullen, Lizz" w:date="2016-02-10T22:05:00Z">
            <w:rPr>
              <w:ins w:id="1287" w:author="Smullen, Lizz" w:date="2016-02-10T20:26:00Z"/>
              <w:rFonts w:eastAsiaTheme="minorEastAsia" w:cstheme="minorBidi"/>
              <w:sz w:val="22"/>
              <w:szCs w:val="22"/>
            </w:rPr>
          </w:rPrChange>
        </w:rPr>
      </w:pPr>
      <w:ins w:id="1288" w:author="Smullen, Lizz" w:date="2016-02-10T20:26:00Z">
        <w:r w:rsidRPr="0024598B">
          <w:rPr>
            <w:rStyle w:val="Hyperlink"/>
            <w:rFonts w:cstheme="minorHAnsi"/>
            <w:rPrChange w:id="1289" w:author="Smullen, Lizz" w:date="2016-02-10T22:05:00Z">
              <w:rPr>
                <w:rStyle w:val="Hyperlink"/>
              </w:rPr>
            </w:rPrChange>
          </w:rPr>
          <w:fldChar w:fldCharType="begin"/>
        </w:r>
        <w:r w:rsidRPr="0024598B">
          <w:rPr>
            <w:rStyle w:val="Hyperlink"/>
            <w:rFonts w:cstheme="minorHAnsi"/>
            <w:rPrChange w:id="1290" w:author="Smullen, Lizz" w:date="2016-02-10T22:05:00Z">
              <w:rPr>
                <w:rStyle w:val="Hyperlink"/>
              </w:rPr>
            </w:rPrChange>
          </w:rPr>
          <w:instrText xml:space="preserve"> </w:instrText>
        </w:r>
        <w:r w:rsidRPr="0024598B">
          <w:rPr>
            <w:rFonts w:cstheme="minorHAnsi"/>
            <w:rPrChange w:id="1291" w:author="Smullen, Lizz" w:date="2016-02-10T22:05:00Z">
              <w:rPr/>
            </w:rPrChange>
          </w:rPr>
          <w:instrText>HYPERLINK \l "_Toc442899394"</w:instrText>
        </w:r>
        <w:r w:rsidRPr="0024598B">
          <w:rPr>
            <w:rStyle w:val="Hyperlink"/>
            <w:rFonts w:cstheme="minorHAnsi"/>
            <w:rPrChange w:id="1292" w:author="Smullen, Lizz" w:date="2016-02-10T22:05:00Z">
              <w:rPr>
                <w:rStyle w:val="Hyperlink"/>
              </w:rPr>
            </w:rPrChange>
          </w:rPr>
          <w:instrText xml:space="preserve"> </w:instrText>
        </w:r>
        <w:r w:rsidRPr="0024598B">
          <w:rPr>
            <w:rStyle w:val="Hyperlink"/>
            <w:rFonts w:cstheme="minorHAnsi"/>
            <w:rPrChange w:id="1293" w:author="Smullen, Lizz" w:date="2016-02-10T22:05:00Z">
              <w:rPr>
                <w:rStyle w:val="Hyperlink"/>
              </w:rPr>
            </w:rPrChange>
          </w:rPr>
          <w:fldChar w:fldCharType="separate"/>
        </w:r>
        <w:r w:rsidRPr="0024598B">
          <w:rPr>
            <w:rStyle w:val="Hyperlink"/>
            <w:rFonts w:cstheme="minorHAnsi"/>
            <w:rPrChange w:id="1294" w:author="Smullen, Lizz" w:date="2016-02-10T22:05:00Z">
              <w:rPr>
                <w:rStyle w:val="Hyperlink"/>
              </w:rPr>
            </w:rPrChange>
          </w:rPr>
          <w:t>Figure 7.1 — ACMU Indicators</w:t>
        </w:r>
        <w:r w:rsidRPr="0024598B">
          <w:rPr>
            <w:rFonts w:cstheme="minorHAnsi"/>
            <w:webHidden/>
            <w:rPrChange w:id="1295" w:author="Smullen, Lizz" w:date="2016-02-10T22:05:00Z">
              <w:rPr>
                <w:webHidden/>
              </w:rPr>
            </w:rPrChange>
          </w:rPr>
          <w:tab/>
        </w:r>
        <w:r w:rsidRPr="0024598B">
          <w:rPr>
            <w:rFonts w:cstheme="minorHAnsi"/>
            <w:webHidden/>
            <w:rPrChange w:id="1296" w:author="Smullen, Lizz" w:date="2016-02-10T22:05:00Z">
              <w:rPr>
                <w:webHidden/>
              </w:rPr>
            </w:rPrChange>
          </w:rPr>
          <w:fldChar w:fldCharType="begin"/>
        </w:r>
        <w:r w:rsidRPr="0024598B">
          <w:rPr>
            <w:rFonts w:cstheme="minorHAnsi"/>
            <w:webHidden/>
            <w:rPrChange w:id="1297" w:author="Smullen, Lizz" w:date="2016-02-10T22:05:00Z">
              <w:rPr>
                <w:webHidden/>
              </w:rPr>
            </w:rPrChange>
          </w:rPr>
          <w:instrText xml:space="preserve"> PAGEREF _Toc442899394 \h </w:instrText>
        </w:r>
      </w:ins>
      <w:r w:rsidRPr="0024598B">
        <w:rPr>
          <w:rFonts w:cstheme="minorHAnsi"/>
          <w:webHidden/>
          <w:rPrChange w:id="1298" w:author="Smullen, Lizz" w:date="2016-02-10T22:05:00Z">
            <w:rPr>
              <w:rFonts w:cstheme="minorHAnsi"/>
              <w:webHidden/>
            </w:rPr>
          </w:rPrChange>
        </w:rPr>
      </w:r>
      <w:r w:rsidRPr="0024598B">
        <w:rPr>
          <w:rFonts w:cstheme="minorHAnsi"/>
          <w:webHidden/>
          <w:rPrChange w:id="1299" w:author="Smullen, Lizz" w:date="2016-02-10T22:05:00Z">
            <w:rPr>
              <w:webHidden/>
            </w:rPr>
          </w:rPrChange>
        </w:rPr>
        <w:fldChar w:fldCharType="separate"/>
      </w:r>
      <w:ins w:id="1300" w:author="Smullen, Lizz" w:date="2016-02-11T09:16:00Z">
        <w:r w:rsidR="0088531C">
          <w:rPr>
            <w:rFonts w:cstheme="minorHAnsi"/>
            <w:webHidden/>
          </w:rPr>
          <w:t>7-2</w:t>
        </w:r>
      </w:ins>
      <w:ins w:id="1301" w:author="Smullen, Lizz" w:date="2016-02-10T20:26:00Z">
        <w:r w:rsidRPr="0024598B">
          <w:rPr>
            <w:rFonts w:cstheme="minorHAnsi"/>
            <w:webHidden/>
            <w:rPrChange w:id="1302" w:author="Smullen, Lizz" w:date="2016-02-10T22:05:00Z">
              <w:rPr>
                <w:webHidden/>
              </w:rPr>
            </w:rPrChange>
          </w:rPr>
          <w:fldChar w:fldCharType="end"/>
        </w:r>
        <w:r w:rsidRPr="0024598B">
          <w:rPr>
            <w:rStyle w:val="Hyperlink"/>
            <w:rFonts w:cstheme="minorHAnsi"/>
            <w:rPrChange w:id="1303" w:author="Smullen, Lizz" w:date="2016-02-10T22:05:00Z">
              <w:rPr>
                <w:rStyle w:val="Hyperlink"/>
              </w:rPr>
            </w:rPrChange>
          </w:rPr>
          <w:fldChar w:fldCharType="end"/>
        </w:r>
      </w:ins>
    </w:p>
    <w:p w14:paraId="1E60DB54" w14:textId="77777777" w:rsidR="00302A89" w:rsidRPr="0024598B" w:rsidRDefault="00302A89">
      <w:pPr>
        <w:pStyle w:val="TableofFigures"/>
        <w:rPr>
          <w:ins w:id="1304" w:author="Smullen, Lizz" w:date="2016-02-10T20:26:00Z"/>
          <w:rFonts w:eastAsiaTheme="minorEastAsia" w:cstheme="minorHAnsi"/>
          <w:rPrChange w:id="1305" w:author="Smullen, Lizz" w:date="2016-02-10T22:05:00Z">
            <w:rPr>
              <w:ins w:id="1306" w:author="Smullen, Lizz" w:date="2016-02-10T20:26:00Z"/>
              <w:rFonts w:eastAsiaTheme="minorEastAsia" w:cstheme="minorBidi"/>
              <w:sz w:val="22"/>
              <w:szCs w:val="22"/>
            </w:rPr>
          </w:rPrChange>
        </w:rPr>
      </w:pPr>
      <w:ins w:id="1307" w:author="Smullen, Lizz" w:date="2016-02-10T20:26:00Z">
        <w:r w:rsidRPr="0024598B">
          <w:rPr>
            <w:rStyle w:val="Hyperlink"/>
            <w:rFonts w:cstheme="minorHAnsi"/>
            <w:rPrChange w:id="1308" w:author="Smullen, Lizz" w:date="2016-02-10T22:05:00Z">
              <w:rPr>
                <w:rStyle w:val="Hyperlink"/>
              </w:rPr>
            </w:rPrChange>
          </w:rPr>
          <w:fldChar w:fldCharType="begin"/>
        </w:r>
        <w:r w:rsidRPr="0024598B">
          <w:rPr>
            <w:rStyle w:val="Hyperlink"/>
            <w:rFonts w:cstheme="minorHAnsi"/>
            <w:rPrChange w:id="1309" w:author="Smullen, Lizz" w:date="2016-02-10T22:05:00Z">
              <w:rPr>
                <w:rStyle w:val="Hyperlink"/>
              </w:rPr>
            </w:rPrChange>
          </w:rPr>
          <w:instrText xml:space="preserve"> </w:instrText>
        </w:r>
        <w:r w:rsidRPr="0024598B">
          <w:rPr>
            <w:rFonts w:cstheme="minorHAnsi"/>
            <w:rPrChange w:id="1310" w:author="Smullen, Lizz" w:date="2016-02-10T22:05:00Z">
              <w:rPr/>
            </w:rPrChange>
          </w:rPr>
          <w:instrText>HYPERLINK \l "_Toc442899396"</w:instrText>
        </w:r>
        <w:r w:rsidRPr="0024598B">
          <w:rPr>
            <w:rStyle w:val="Hyperlink"/>
            <w:rFonts w:cstheme="minorHAnsi"/>
            <w:rPrChange w:id="1311" w:author="Smullen, Lizz" w:date="2016-02-10T22:05:00Z">
              <w:rPr>
                <w:rStyle w:val="Hyperlink"/>
              </w:rPr>
            </w:rPrChange>
          </w:rPr>
          <w:instrText xml:space="preserve"> </w:instrText>
        </w:r>
        <w:r w:rsidRPr="0024598B">
          <w:rPr>
            <w:rStyle w:val="Hyperlink"/>
            <w:rFonts w:cstheme="minorHAnsi"/>
            <w:rPrChange w:id="1312" w:author="Smullen, Lizz" w:date="2016-02-10T22:05:00Z">
              <w:rPr>
                <w:rStyle w:val="Hyperlink"/>
              </w:rPr>
            </w:rPrChange>
          </w:rPr>
          <w:fldChar w:fldCharType="separate"/>
        </w:r>
        <w:r w:rsidRPr="0024598B">
          <w:rPr>
            <w:rStyle w:val="Hyperlink"/>
            <w:rFonts w:cstheme="minorHAnsi"/>
            <w:rPrChange w:id="1313" w:author="Smullen, Lizz" w:date="2016-02-10T22:05:00Z">
              <w:rPr>
                <w:rStyle w:val="Hyperlink"/>
              </w:rPr>
            </w:rPrChange>
          </w:rPr>
          <w:t>Figure 7.2  — ACMU LED Indicators during Boot Sequence</w:t>
        </w:r>
        <w:r w:rsidRPr="0024598B">
          <w:rPr>
            <w:rFonts w:cstheme="minorHAnsi"/>
            <w:webHidden/>
            <w:rPrChange w:id="1314" w:author="Smullen, Lizz" w:date="2016-02-10T22:05:00Z">
              <w:rPr>
                <w:webHidden/>
              </w:rPr>
            </w:rPrChange>
          </w:rPr>
          <w:tab/>
        </w:r>
        <w:r w:rsidRPr="0024598B">
          <w:rPr>
            <w:rFonts w:cstheme="minorHAnsi"/>
            <w:webHidden/>
            <w:rPrChange w:id="1315" w:author="Smullen, Lizz" w:date="2016-02-10T22:05:00Z">
              <w:rPr>
                <w:webHidden/>
              </w:rPr>
            </w:rPrChange>
          </w:rPr>
          <w:fldChar w:fldCharType="begin"/>
        </w:r>
        <w:r w:rsidRPr="0024598B">
          <w:rPr>
            <w:rFonts w:cstheme="minorHAnsi"/>
            <w:webHidden/>
            <w:rPrChange w:id="1316" w:author="Smullen, Lizz" w:date="2016-02-10T22:05:00Z">
              <w:rPr>
                <w:webHidden/>
              </w:rPr>
            </w:rPrChange>
          </w:rPr>
          <w:instrText xml:space="preserve"> PAGEREF _Toc442899396 \h </w:instrText>
        </w:r>
      </w:ins>
      <w:r w:rsidRPr="0024598B">
        <w:rPr>
          <w:rFonts w:cstheme="minorHAnsi"/>
          <w:webHidden/>
          <w:rPrChange w:id="1317" w:author="Smullen, Lizz" w:date="2016-02-10T22:05:00Z">
            <w:rPr>
              <w:rFonts w:cstheme="minorHAnsi"/>
              <w:webHidden/>
            </w:rPr>
          </w:rPrChange>
        </w:rPr>
      </w:r>
      <w:r w:rsidRPr="0024598B">
        <w:rPr>
          <w:rFonts w:cstheme="minorHAnsi"/>
          <w:webHidden/>
          <w:rPrChange w:id="1318" w:author="Smullen, Lizz" w:date="2016-02-10T22:05:00Z">
            <w:rPr>
              <w:webHidden/>
            </w:rPr>
          </w:rPrChange>
        </w:rPr>
        <w:fldChar w:fldCharType="separate"/>
      </w:r>
      <w:ins w:id="1319" w:author="Smullen, Lizz" w:date="2016-02-11T09:16:00Z">
        <w:r w:rsidR="0088531C">
          <w:rPr>
            <w:rFonts w:cstheme="minorHAnsi"/>
            <w:webHidden/>
          </w:rPr>
          <w:t>7-3</w:t>
        </w:r>
      </w:ins>
      <w:ins w:id="1320" w:author="Smullen, Lizz" w:date="2016-02-10T20:26:00Z">
        <w:r w:rsidRPr="0024598B">
          <w:rPr>
            <w:rFonts w:cstheme="minorHAnsi"/>
            <w:webHidden/>
            <w:rPrChange w:id="1321" w:author="Smullen, Lizz" w:date="2016-02-10T22:05:00Z">
              <w:rPr>
                <w:webHidden/>
              </w:rPr>
            </w:rPrChange>
          </w:rPr>
          <w:fldChar w:fldCharType="end"/>
        </w:r>
        <w:r w:rsidRPr="0024598B">
          <w:rPr>
            <w:rStyle w:val="Hyperlink"/>
            <w:rFonts w:cstheme="minorHAnsi"/>
            <w:rPrChange w:id="1322" w:author="Smullen, Lizz" w:date="2016-02-10T22:05:00Z">
              <w:rPr>
                <w:rStyle w:val="Hyperlink"/>
              </w:rPr>
            </w:rPrChange>
          </w:rPr>
          <w:fldChar w:fldCharType="end"/>
        </w:r>
      </w:ins>
    </w:p>
    <w:p w14:paraId="04CAEB47" w14:textId="77777777" w:rsidR="00302A89" w:rsidRPr="0024598B" w:rsidRDefault="00302A89">
      <w:pPr>
        <w:pStyle w:val="TableofFigures"/>
        <w:rPr>
          <w:ins w:id="1323" w:author="Smullen, Lizz" w:date="2016-02-10T20:26:00Z"/>
          <w:rFonts w:eastAsiaTheme="minorEastAsia" w:cstheme="minorHAnsi"/>
          <w:rPrChange w:id="1324" w:author="Smullen, Lizz" w:date="2016-02-10T22:05:00Z">
            <w:rPr>
              <w:ins w:id="1325" w:author="Smullen, Lizz" w:date="2016-02-10T20:26:00Z"/>
              <w:rFonts w:eastAsiaTheme="minorEastAsia" w:cstheme="minorBidi"/>
              <w:sz w:val="22"/>
              <w:szCs w:val="22"/>
            </w:rPr>
          </w:rPrChange>
        </w:rPr>
      </w:pPr>
      <w:ins w:id="1326" w:author="Smullen, Lizz" w:date="2016-02-10T20:26:00Z">
        <w:r w:rsidRPr="0024598B">
          <w:rPr>
            <w:rStyle w:val="Hyperlink"/>
            <w:rFonts w:cstheme="minorHAnsi"/>
            <w:rPrChange w:id="1327" w:author="Smullen, Lizz" w:date="2016-02-10T22:05:00Z">
              <w:rPr>
                <w:rStyle w:val="Hyperlink"/>
              </w:rPr>
            </w:rPrChange>
          </w:rPr>
          <w:fldChar w:fldCharType="begin"/>
        </w:r>
        <w:r w:rsidRPr="0024598B">
          <w:rPr>
            <w:rStyle w:val="Hyperlink"/>
            <w:rFonts w:cstheme="minorHAnsi"/>
            <w:rPrChange w:id="1328" w:author="Smullen, Lizz" w:date="2016-02-10T22:05:00Z">
              <w:rPr>
                <w:rStyle w:val="Hyperlink"/>
              </w:rPr>
            </w:rPrChange>
          </w:rPr>
          <w:instrText xml:space="preserve"> </w:instrText>
        </w:r>
        <w:r w:rsidRPr="0024598B">
          <w:rPr>
            <w:rFonts w:cstheme="minorHAnsi"/>
            <w:rPrChange w:id="1329" w:author="Smullen, Lizz" w:date="2016-02-10T22:05:00Z">
              <w:rPr/>
            </w:rPrChange>
          </w:rPr>
          <w:instrText>HYPERLINK \l "_Toc442899397"</w:instrText>
        </w:r>
        <w:r w:rsidRPr="0024598B">
          <w:rPr>
            <w:rStyle w:val="Hyperlink"/>
            <w:rFonts w:cstheme="minorHAnsi"/>
            <w:rPrChange w:id="1330" w:author="Smullen, Lizz" w:date="2016-02-10T22:05:00Z">
              <w:rPr>
                <w:rStyle w:val="Hyperlink"/>
              </w:rPr>
            </w:rPrChange>
          </w:rPr>
          <w:instrText xml:space="preserve"> </w:instrText>
        </w:r>
        <w:r w:rsidRPr="0024598B">
          <w:rPr>
            <w:rStyle w:val="Hyperlink"/>
            <w:rFonts w:cstheme="minorHAnsi"/>
            <w:rPrChange w:id="1331" w:author="Smullen, Lizz" w:date="2016-02-10T22:05:00Z">
              <w:rPr>
                <w:rStyle w:val="Hyperlink"/>
              </w:rPr>
            </w:rPrChange>
          </w:rPr>
          <w:fldChar w:fldCharType="separate"/>
        </w:r>
        <w:r w:rsidRPr="0024598B">
          <w:rPr>
            <w:rStyle w:val="Hyperlink"/>
            <w:rFonts w:cstheme="minorHAnsi"/>
            <w:rPrChange w:id="1332" w:author="Smullen, Lizz" w:date="2016-02-10T22:05:00Z">
              <w:rPr>
                <w:rStyle w:val="Hyperlink"/>
              </w:rPr>
            </w:rPrChange>
          </w:rPr>
          <w:t>Figure 7.3 — ACMU Status Indicators</w:t>
        </w:r>
        <w:r w:rsidRPr="0024598B">
          <w:rPr>
            <w:rFonts w:cstheme="minorHAnsi"/>
            <w:webHidden/>
            <w:rPrChange w:id="1333" w:author="Smullen, Lizz" w:date="2016-02-10T22:05:00Z">
              <w:rPr>
                <w:webHidden/>
              </w:rPr>
            </w:rPrChange>
          </w:rPr>
          <w:tab/>
        </w:r>
        <w:r w:rsidRPr="0024598B">
          <w:rPr>
            <w:rFonts w:cstheme="minorHAnsi"/>
            <w:webHidden/>
            <w:rPrChange w:id="1334" w:author="Smullen, Lizz" w:date="2016-02-10T22:05:00Z">
              <w:rPr>
                <w:webHidden/>
              </w:rPr>
            </w:rPrChange>
          </w:rPr>
          <w:fldChar w:fldCharType="begin"/>
        </w:r>
        <w:r w:rsidRPr="0024598B">
          <w:rPr>
            <w:rFonts w:cstheme="minorHAnsi"/>
            <w:webHidden/>
            <w:rPrChange w:id="1335" w:author="Smullen, Lizz" w:date="2016-02-10T22:05:00Z">
              <w:rPr>
                <w:webHidden/>
              </w:rPr>
            </w:rPrChange>
          </w:rPr>
          <w:instrText xml:space="preserve"> PAGEREF _Toc442899397 \h </w:instrText>
        </w:r>
      </w:ins>
      <w:r w:rsidRPr="0024598B">
        <w:rPr>
          <w:rFonts w:cstheme="minorHAnsi"/>
          <w:webHidden/>
          <w:rPrChange w:id="1336" w:author="Smullen, Lizz" w:date="2016-02-10T22:05:00Z">
            <w:rPr>
              <w:rFonts w:cstheme="minorHAnsi"/>
              <w:webHidden/>
            </w:rPr>
          </w:rPrChange>
        </w:rPr>
      </w:r>
      <w:r w:rsidRPr="0024598B">
        <w:rPr>
          <w:rFonts w:cstheme="minorHAnsi"/>
          <w:webHidden/>
          <w:rPrChange w:id="1337" w:author="Smullen, Lizz" w:date="2016-02-10T22:05:00Z">
            <w:rPr>
              <w:webHidden/>
            </w:rPr>
          </w:rPrChange>
        </w:rPr>
        <w:fldChar w:fldCharType="separate"/>
      </w:r>
      <w:ins w:id="1338" w:author="Smullen, Lizz" w:date="2016-02-11T09:16:00Z">
        <w:r w:rsidR="0088531C">
          <w:rPr>
            <w:rFonts w:cstheme="minorHAnsi"/>
            <w:webHidden/>
          </w:rPr>
          <w:t>7-4</w:t>
        </w:r>
      </w:ins>
      <w:ins w:id="1339" w:author="Smullen, Lizz" w:date="2016-02-10T20:26:00Z">
        <w:r w:rsidRPr="0024598B">
          <w:rPr>
            <w:rFonts w:cstheme="minorHAnsi"/>
            <w:webHidden/>
            <w:rPrChange w:id="1340" w:author="Smullen, Lizz" w:date="2016-02-10T22:05:00Z">
              <w:rPr>
                <w:webHidden/>
              </w:rPr>
            </w:rPrChange>
          </w:rPr>
          <w:fldChar w:fldCharType="end"/>
        </w:r>
        <w:r w:rsidRPr="0024598B">
          <w:rPr>
            <w:rStyle w:val="Hyperlink"/>
            <w:rFonts w:cstheme="minorHAnsi"/>
            <w:rPrChange w:id="1341" w:author="Smullen, Lizz" w:date="2016-02-10T22:05:00Z">
              <w:rPr>
                <w:rStyle w:val="Hyperlink"/>
              </w:rPr>
            </w:rPrChange>
          </w:rPr>
          <w:fldChar w:fldCharType="end"/>
        </w:r>
      </w:ins>
    </w:p>
    <w:p w14:paraId="77B0BA63" w14:textId="77777777" w:rsidR="00302A89" w:rsidRPr="0024598B" w:rsidRDefault="00302A89">
      <w:pPr>
        <w:pStyle w:val="TableofFigures"/>
        <w:rPr>
          <w:ins w:id="1342" w:author="Smullen, Lizz" w:date="2016-02-10T20:26:00Z"/>
          <w:rFonts w:eastAsiaTheme="minorEastAsia" w:cstheme="minorHAnsi"/>
          <w:rPrChange w:id="1343" w:author="Smullen, Lizz" w:date="2016-02-10T22:05:00Z">
            <w:rPr>
              <w:ins w:id="1344" w:author="Smullen, Lizz" w:date="2016-02-10T20:26:00Z"/>
              <w:rFonts w:eastAsiaTheme="minorEastAsia" w:cstheme="minorBidi"/>
              <w:sz w:val="22"/>
              <w:szCs w:val="22"/>
            </w:rPr>
          </w:rPrChange>
        </w:rPr>
      </w:pPr>
      <w:ins w:id="1345" w:author="Smullen, Lizz" w:date="2016-02-10T20:26:00Z">
        <w:r w:rsidRPr="0024598B">
          <w:rPr>
            <w:rStyle w:val="Hyperlink"/>
            <w:rFonts w:cstheme="minorHAnsi"/>
            <w:rPrChange w:id="1346" w:author="Smullen, Lizz" w:date="2016-02-10T22:05:00Z">
              <w:rPr>
                <w:rStyle w:val="Hyperlink"/>
              </w:rPr>
            </w:rPrChange>
          </w:rPr>
          <w:fldChar w:fldCharType="begin"/>
        </w:r>
        <w:r w:rsidRPr="0024598B">
          <w:rPr>
            <w:rStyle w:val="Hyperlink"/>
            <w:rFonts w:cstheme="minorHAnsi"/>
            <w:rPrChange w:id="1347" w:author="Smullen, Lizz" w:date="2016-02-10T22:05:00Z">
              <w:rPr>
                <w:rStyle w:val="Hyperlink"/>
              </w:rPr>
            </w:rPrChange>
          </w:rPr>
          <w:instrText xml:space="preserve"> </w:instrText>
        </w:r>
        <w:r w:rsidRPr="0024598B">
          <w:rPr>
            <w:rFonts w:cstheme="minorHAnsi"/>
            <w:rPrChange w:id="1348" w:author="Smullen, Lizz" w:date="2016-02-10T22:05:00Z">
              <w:rPr/>
            </w:rPrChange>
          </w:rPr>
          <w:instrText>HYPERLINK \l "_Toc442899399"</w:instrText>
        </w:r>
        <w:r w:rsidRPr="0024598B">
          <w:rPr>
            <w:rStyle w:val="Hyperlink"/>
            <w:rFonts w:cstheme="minorHAnsi"/>
            <w:rPrChange w:id="1349" w:author="Smullen, Lizz" w:date="2016-02-10T22:05:00Z">
              <w:rPr>
                <w:rStyle w:val="Hyperlink"/>
              </w:rPr>
            </w:rPrChange>
          </w:rPr>
          <w:instrText xml:space="preserve"> </w:instrText>
        </w:r>
        <w:r w:rsidRPr="0024598B">
          <w:rPr>
            <w:rStyle w:val="Hyperlink"/>
            <w:rFonts w:cstheme="minorHAnsi"/>
            <w:rPrChange w:id="1350" w:author="Smullen, Lizz" w:date="2016-02-10T22:05:00Z">
              <w:rPr>
                <w:rStyle w:val="Hyperlink"/>
              </w:rPr>
            </w:rPrChange>
          </w:rPr>
          <w:fldChar w:fldCharType="separate"/>
        </w:r>
        <w:r w:rsidRPr="0024598B">
          <w:rPr>
            <w:rStyle w:val="Hyperlink"/>
            <w:rFonts w:cstheme="minorHAnsi"/>
            <w:rPrChange w:id="1351" w:author="Smullen, Lizz" w:date="2016-02-10T22:05:00Z">
              <w:rPr>
                <w:rStyle w:val="Hyperlink"/>
              </w:rPr>
            </w:rPrChange>
          </w:rPr>
          <w:t>Figure 7.6 — HPT Indicators</w:t>
        </w:r>
        <w:r w:rsidRPr="0024598B">
          <w:rPr>
            <w:rFonts w:cstheme="minorHAnsi"/>
            <w:webHidden/>
            <w:rPrChange w:id="1352" w:author="Smullen, Lizz" w:date="2016-02-10T22:05:00Z">
              <w:rPr>
                <w:webHidden/>
              </w:rPr>
            </w:rPrChange>
          </w:rPr>
          <w:tab/>
        </w:r>
        <w:r w:rsidRPr="0024598B">
          <w:rPr>
            <w:rFonts w:cstheme="minorHAnsi"/>
            <w:webHidden/>
            <w:rPrChange w:id="1353" w:author="Smullen, Lizz" w:date="2016-02-10T22:05:00Z">
              <w:rPr>
                <w:webHidden/>
              </w:rPr>
            </w:rPrChange>
          </w:rPr>
          <w:fldChar w:fldCharType="begin"/>
        </w:r>
        <w:r w:rsidRPr="0024598B">
          <w:rPr>
            <w:rFonts w:cstheme="minorHAnsi"/>
            <w:webHidden/>
            <w:rPrChange w:id="1354" w:author="Smullen, Lizz" w:date="2016-02-10T22:05:00Z">
              <w:rPr>
                <w:webHidden/>
              </w:rPr>
            </w:rPrChange>
          </w:rPr>
          <w:instrText xml:space="preserve"> PAGEREF _Toc442899399 \h </w:instrText>
        </w:r>
      </w:ins>
      <w:r w:rsidRPr="0024598B">
        <w:rPr>
          <w:rFonts w:cstheme="minorHAnsi"/>
          <w:webHidden/>
          <w:rPrChange w:id="1355" w:author="Smullen, Lizz" w:date="2016-02-10T22:05:00Z">
            <w:rPr>
              <w:rFonts w:cstheme="minorHAnsi"/>
              <w:webHidden/>
            </w:rPr>
          </w:rPrChange>
        </w:rPr>
      </w:r>
      <w:r w:rsidRPr="0024598B">
        <w:rPr>
          <w:rFonts w:cstheme="minorHAnsi"/>
          <w:webHidden/>
          <w:rPrChange w:id="1356" w:author="Smullen, Lizz" w:date="2016-02-10T22:05:00Z">
            <w:rPr>
              <w:webHidden/>
            </w:rPr>
          </w:rPrChange>
        </w:rPr>
        <w:fldChar w:fldCharType="separate"/>
      </w:r>
      <w:ins w:id="1357" w:author="Smullen, Lizz" w:date="2016-02-11T09:16:00Z">
        <w:r w:rsidR="0088531C">
          <w:rPr>
            <w:rFonts w:cstheme="minorHAnsi"/>
            <w:webHidden/>
          </w:rPr>
          <w:t>7-6</w:t>
        </w:r>
      </w:ins>
      <w:ins w:id="1358" w:author="Smullen, Lizz" w:date="2016-02-10T20:26:00Z">
        <w:r w:rsidRPr="0024598B">
          <w:rPr>
            <w:rFonts w:cstheme="minorHAnsi"/>
            <w:webHidden/>
            <w:rPrChange w:id="1359" w:author="Smullen, Lizz" w:date="2016-02-10T22:05:00Z">
              <w:rPr>
                <w:webHidden/>
              </w:rPr>
            </w:rPrChange>
          </w:rPr>
          <w:fldChar w:fldCharType="end"/>
        </w:r>
        <w:r w:rsidRPr="0024598B">
          <w:rPr>
            <w:rStyle w:val="Hyperlink"/>
            <w:rFonts w:cstheme="minorHAnsi"/>
            <w:rPrChange w:id="1360" w:author="Smullen, Lizz" w:date="2016-02-10T22:05:00Z">
              <w:rPr>
                <w:rStyle w:val="Hyperlink"/>
              </w:rPr>
            </w:rPrChange>
          </w:rPr>
          <w:fldChar w:fldCharType="end"/>
        </w:r>
      </w:ins>
    </w:p>
    <w:p w14:paraId="51EB5FA0" w14:textId="77777777" w:rsidR="00302A89" w:rsidRPr="0024598B" w:rsidRDefault="00302A89">
      <w:pPr>
        <w:pStyle w:val="TableofFigures"/>
        <w:rPr>
          <w:ins w:id="1361" w:author="Smullen, Lizz" w:date="2016-02-10T20:26:00Z"/>
          <w:rFonts w:eastAsiaTheme="minorEastAsia" w:cstheme="minorHAnsi"/>
          <w:rPrChange w:id="1362" w:author="Smullen, Lizz" w:date="2016-02-10T22:05:00Z">
            <w:rPr>
              <w:ins w:id="1363" w:author="Smullen, Lizz" w:date="2016-02-10T20:26:00Z"/>
              <w:rFonts w:eastAsiaTheme="minorEastAsia" w:cstheme="minorBidi"/>
              <w:sz w:val="22"/>
              <w:szCs w:val="22"/>
            </w:rPr>
          </w:rPrChange>
        </w:rPr>
      </w:pPr>
      <w:ins w:id="1364" w:author="Smullen, Lizz" w:date="2016-02-10T20:26:00Z">
        <w:r w:rsidRPr="0024598B">
          <w:rPr>
            <w:rStyle w:val="Hyperlink"/>
            <w:rFonts w:cstheme="minorHAnsi"/>
            <w:rPrChange w:id="1365" w:author="Smullen, Lizz" w:date="2016-02-10T22:05:00Z">
              <w:rPr>
                <w:rStyle w:val="Hyperlink"/>
              </w:rPr>
            </w:rPrChange>
          </w:rPr>
          <w:fldChar w:fldCharType="begin"/>
        </w:r>
        <w:r w:rsidRPr="0024598B">
          <w:rPr>
            <w:rStyle w:val="Hyperlink"/>
            <w:rFonts w:cstheme="minorHAnsi"/>
            <w:rPrChange w:id="1366" w:author="Smullen, Lizz" w:date="2016-02-10T22:05:00Z">
              <w:rPr>
                <w:rStyle w:val="Hyperlink"/>
              </w:rPr>
            </w:rPrChange>
          </w:rPr>
          <w:instrText xml:space="preserve"> </w:instrText>
        </w:r>
        <w:r w:rsidRPr="0024598B">
          <w:rPr>
            <w:rFonts w:cstheme="minorHAnsi"/>
            <w:rPrChange w:id="1367" w:author="Smullen, Lizz" w:date="2016-02-10T22:05:00Z">
              <w:rPr/>
            </w:rPrChange>
          </w:rPr>
          <w:instrText>HYPERLINK \l "_Toc442899400"</w:instrText>
        </w:r>
        <w:r w:rsidRPr="0024598B">
          <w:rPr>
            <w:rStyle w:val="Hyperlink"/>
            <w:rFonts w:cstheme="minorHAnsi"/>
            <w:rPrChange w:id="1368" w:author="Smullen, Lizz" w:date="2016-02-10T22:05:00Z">
              <w:rPr>
                <w:rStyle w:val="Hyperlink"/>
              </w:rPr>
            </w:rPrChange>
          </w:rPr>
          <w:instrText xml:space="preserve"> </w:instrText>
        </w:r>
        <w:r w:rsidRPr="0024598B">
          <w:rPr>
            <w:rStyle w:val="Hyperlink"/>
            <w:rFonts w:cstheme="minorHAnsi"/>
            <w:rPrChange w:id="1369" w:author="Smullen, Lizz" w:date="2016-02-10T22:05:00Z">
              <w:rPr>
                <w:rStyle w:val="Hyperlink"/>
              </w:rPr>
            </w:rPrChange>
          </w:rPr>
          <w:fldChar w:fldCharType="separate"/>
        </w:r>
        <w:r w:rsidRPr="0024598B">
          <w:rPr>
            <w:rStyle w:val="Hyperlink"/>
            <w:rFonts w:cstheme="minorHAnsi"/>
            <w:rPrChange w:id="1370" w:author="Smullen, Lizz" w:date="2016-02-10T22:05:00Z">
              <w:rPr>
                <w:rStyle w:val="Hyperlink"/>
                <w:rFonts w:ascii="Arial" w:hAnsi="Arial" w:cs="Arial"/>
                <w:b/>
              </w:rPr>
            </w:rPrChange>
          </w:rPr>
          <w:t>Figure 7.7: [B] Typical HR133/HR160 Antenna System Web Site Home Page</w:t>
        </w:r>
        <w:r w:rsidRPr="0024598B">
          <w:rPr>
            <w:rFonts w:cstheme="minorHAnsi"/>
            <w:webHidden/>
            <w:rPrChange w:id="1371" w:author="Smullen, Lizz" w:date="2016-02-10T22:05:00Z">
              <w:rPr>
                <w:webHidden/>
              </w:rPr>
            </w:rPrChange>
          </w:rPr>
          <w:tab/>
        </w:r>
        <w:r w:rsidRPr="0024598B">
          <w:rPr>
            <w:rFonts w:cstheme="minorHAnsi"/>
            <w:webHidden/>
            <w:rPrChange w:id="1372" w:author="Smullen, Lizz" w:date="2016-02-10T22:05:00Z">
              <w:rPr>
                <w:webHidden/>
              </w:rPr>
            </w:rPrChange>
          </w:rPr>
          <w:fldChar w:fldCharType="begin"/>
        </w:r>
        <w:r w:rsidRPr="0024598B">
          <w:rPr>
            <w:rFonts w:cstheme="minorHAnsi"/>
            <w:webHidden/>
            <w:rPrChange w:id="1373" w:author="Smullen, Lizz" w:date="2016-02-10T22:05:00Z">
              <w:rPr>
                <w:webHidden/>
              </w:rPr>
            </w:rPrChange>
          </w:rPr>
          <w:instrText xml:space="preserve"> PAGEREF _Toc442899400 \h </w:instrText>
        </w:r>
      </w:ins>
      <w:r w:rsidRPr="0024598B">
        <w:rPr>
          <w:rFonts w:cstheme="minorHAnsi"/>
          <w:webHidden/>
          <w:rPrChange w:id="1374" w:author="Smullen, Lizz" w:date="2016-02-10T22:05:00Z">
            <w:rPr>
              <w:rFonts w:cstheme="minorHAnsi"/>
              <w:webHidden/>
            </w:rPr>
          </w:rPrChange>
        </w:rPr>
      </w:r>
      <w:r w:rsidRPr="0024598B">
        <w:rPr>
          <w:rFonts w:cstheme="minorHAnsi"/>
          <w:webHidden/>
          <w:rPrChange w:id="1375" w:author="Smullen, Lizz" w:date="2016-02-10T22:05:00Z">
            <w:rPr>
              <w:webHidden/>
            </w:rPr>
          </w:rPrChange>
        </w:rPr>
        <w:fldChar w:fldCharType="separate"/>
      </w:r>
      <w:ins w:id="1376" w:author="Smullen, Lizz" w:date="2016-02-11T09:16:00Z">
        <w:r w:rsidR="0088531C">
          <w:rPr>
            <w:rFonts w:cstheme="minorHAnsi"/>
            <w:webHidden/>
          </w:rPr>
          <w:t>7-7</w:t>
        </w:r>
      </w:ins>
      <w:ins w:id="1377" w:author="Smullen, Lizz" w:date="2016-02-10T20:26:00Z">
        <w:r w:rsidRPr="0024598B">
          <w:rPr>
            <w:rFonts w:cstheme="minorHAnsi"/>
            <w:webHidden/>
            <w:rPrChange w:id="1378" w:author="Smullen, Lizz" w:date="2016-02-10T22:05:00Z">
              <w:rPr>
                <w:webHidden/>
              </w:rPr>
            </w:rPrChange>
          </w:rPr>
          <w:fldChar w:fldCharType="end"/>
        </w:r>
        <w:r w:rsidRPr="0024598B">
          <w:rPr>
            <w:rStyle w:val="Hyperlink"/>
            <w:rFonts w:cstheme="minorHAnsi"/>
            <w:rPrChange w:id="1379" w:author="Smullen, Lizz" w:date="2016-02-10T22:05:00Z">
              <w:rPr>
                <w:rStyle w:val="Hyperlink"/>
              </w:rPr>
            </w:rPrChange>
          </w:rPr>
          <w:fldChar w:fldCharType="end"/>
        </w:r>
      </w:ins>
    </w:p>
    <w:p w14:paraId="4DC05A1C" w14:textId="77777777" w:rsidR="00302A89" w:rsidRPr="0024598B" w:rsidRDefault="00302A89">
      <w:pPr>
        <w:pStyle w:val="TableofFigures"/>
        <w:rPr>
          <w:ins w:id="1380" w:author="Smullen, Lizz" w:date="2016-02-10T20:26:00Z"/>
          <w:rFonts w:eastAsiaTheme="minorEastAsia" w:cstheme="minorHAnsi"/>
          <w:rPrChange w:id="1381" w:author="Smullen, Lizz" w:date="2016-02-10T22:05:00Z">
            <w:rPr>
              <w:ins w:id="1382" w:author="Smullen, Lizz" w:date="2016-02-10T20:26:00Z"/>
              <w:rFonts w:eastAsiaTheme="minorEastAsia" w:cstheme="minorBidi"/>
              <w:sz w:val="22"/>
              <w:szCs w:val="22"/>
            </w:rPr>
          </w:rPrChange>
        </w:rPr>
      </w:pPr>
      <w:ins w:id="1383" w:author="Smullen, Lizz" w:date="2016-02-10T20:26:00Z">
        <w:r w:rsidRPr="0024598B">
          <w:rPr>
            <w:rStyle w:val="Hyperlink"/>
            <w:rFonts w:cstheme="minorHAnsi"/>
            <w:rPrChange w:id="1384" w:author="Smullen, Lizz" w:date="2016-02-10T22:05:00Z">
              <w:rPr>
                <w:rStyle w:val="Hyperlink"/>
              </w:rPr>
            </w:rPrChange>
          </w:rPr>
          <w:fldChar w:fldCharType="begin"/>
        </w:r>
        <w:r w:rsidRPr="0024598B">
          <w:rPr>
            <w:rStyle w:val="Hyperlink"/>
            <w:rFonts w:cstheme="minorHAnsi"/>
            <w:rPrChange w:id="1385" w:author="Smullen, Lizz" w:date="2016-02-10T22:05:00Z">
              <w:rPr>
                <w:rStyle w:val="Hyperlink"/>
              </w:rPr>
            </w:rPrChange>
          </w:rPr>
          <w:instrText xml:space="preserve"> </w:instrText>
        </w:r>
        <w:r w:rsidRPr="0024598B">
          <w:rPr>
            <w:rFonts w:cstheme="minorHAnsi"/>
            <w:rPrChange w:id="1386" w:author="Smullen, Lizz" w:date="2016-02-10T22:05:00Z">
              <w:rPr/>
            </w:rPrChange>
          </w:rPr>
          <w:instrText>HYPERLINK \l "_Toc442899401"</w:instrText>
        </w:r>
        <w:r w:rsidRPr="0024598B">
          <w:rPr>
            <w:rStyle w:val="Hyperlink"/>
            <w:rFonts w:cstheme="minorHAnsi"/>
            <w:rPrChange w:id="1387" w:author="Smullen, Lizz" w:date="2016-02-10T22:05:00Z">
              <w:rPr>
                <w:rStyle w:val="Hyperlink"/>
              </w:rPr>
            </w:rPrChange>
          </w:rPr>
          <w:instrText xml:space="preserve"> </w:instrText>
        </w:r>
        <w:r w:rsidRPr="0024598B">
          <w:rPr>
            <w:rStyle w:val="Hyperlink"/>
            <w:rFonts w:cstheme="minorHAnsi"/>
            <w:rPrChange w:id="1388" w:author="Smullen, Lizz" w:date="2016-02-10T22:05:00Z">
              <w:rPr>
                <w:rStyle w:val="Hyperlink"/>
              </w:rPr>
            </w:rPrChange>
          </w:rPr>
          <w:fldChar w:fldCharType="separate"/>
        </w:r>
        <w:r w:rsidRPr="0024598B">
          <w:rPr>
            <w:rStyle w:val="Hyperlink"/>
            <w:rFonts w:cstheme="minorHAnsi"/>
            <w:rPrChange w:id="1389" w:author="Smullen, Lizz" w:date="2016-02-10T22:05:00Z">
              <w:rPr>
                <w:rStyle w:val="Hyperlink"/>
                <w:rFonts w:ascii="Arial" w:hAnsi="Arial" w:cs="Arial"/>
                <w:b/>
              </w:rPr>
            </w:rPrChange>
          </w:rPr>
          <w:t>Figure 7.8: [IR] Normal System Status Web Page</w:t>
        </w:r>
        <w:r w:rsidRPr="0024598B">
          <w:rPr>
            <w:rFonts w:cstheme="minorHAnsi"/>
            <w:webHidden/>
            <w:rPrChange w:id="1390" w:author="Smullen, Lizz" w:date="2016-02-10T22:05:00Z">
              <w:rPr>
                <w:webHidden/>
              </w:rPr>
            </w:rPrChange>
          </w:rPr>
          <w:tab/>
        </w:r>
        <w:r w:rsidRPr="0024598B">
          <w:rPr>
            <w:rFonts w:cstheme="minorHAnsi"/>
            <w:webHidden/>
            <w:rPrChange w:id="1391" w:author="Smullen, Lizz" w:date="2016-02-10T22:05:00Z">
              <w:rPr>
                <w:webHidden/>
              </w:rPr>
            </w:rPrChange>
          </w:rPr>
          <w:fldChar w:fldCharType="begin"/>
        </w:r>
        <w:r w:rsidRPr="0024598B">
          <w:rPr>
            <w:rFonts w:cstheme="minorHAnsi"/>
            <w:webHidden/>
            <w:rPrChange w:id="1392" w:author="Smullen, Lizz" w:date="2016-02-10T22:05:00Z">
              <w:rPr>
                <w:webHidden/>
              </w:rPr>
            </w:rPrChange>
          </w:rPr>
          <w:instrText xml:space="preserve"> PAGEREF _Toc442899401 \h </w:instrText>
        </w:r>
      </w:ins>
      <w:r w:rsidRPr="0024598B">
        <w:rPr>
          <w:rFonts w:cstheme="minorHAnsi"/>
          <w:webHidden/>
          <w:rPrChange w:id="1393" w:author="Smullen, Lizz" w:date="2016-02-10T22:05:00Z">
            <w:rPr>
              <w:rFonts w:cstheme="minorHAnsi"/>
              <w:webHidden/>
            </w:rPr>
          </w:rPrChange>
        </w:rPr>
      </w:r>
      <w:r w:rsidRPr="0024598B">
        <w:rPr>
          <w:rFonts w:cstheme="minorHAnsi"/>
          <w:webHidden/>
          <w:rPrChange w:id="1394" w:author="Smullen, Lizz" w:date="2016-02-10T22:05:00Z">
            <w:rPr>
              <w:webHidden/>
            </w:rPr>
          </w:rPrChange>
        </w:rPr>
        <w:fldChar w:fldCharType="separate"/>
      </w:r>
      <w:ins w:id="1395" w:author="Smullen, Lizz" w:date="2016-02-11T09:16:00Z">
        <w:r w:rsidR="0088531C">
          <w:rPr>
            <w:rFonts w:cstheme="minorHAnsi"/>
            <w:webHidden/>
          </w:rPr>
          <w:t>7-8</w:t>
        </w:r>
      </w:ins>
      <w:ins w:id="1396" w:author="Smullen, Lizz" w:date="2016-02-10T20:26:00Z">
        <w:r w:rsidRPr="0024598B">
          <w:rPr>
            <w:rFonts w:cstheme="minorHAnsi"/>
            <w:webHidden/>
            <w:rPrChange w:id="1397" w:author="Smullen, Lizz" w:date="2016-02-10T22:05:00Z">
              <w:rPr>
                <w:webHidden/>
              </w:rPr>
            </w:rPrChange>
          </w:rPr>
          <w:fldChar w:fldCharType="end"/>
        </w:r>
        <w:r w:rsidRPr="0024598B">
          <w:rPr>
            <w:rStyle w:val="Hyperlink"/>
            <w:rFonts w:cstheme="minorHAnsi"/>
            <w:rPrChange w:id="1398" w:author="Smullen, Lizz" w:date="2016-02-10T22:05:00Z">
              <w:rPr>
                <w:rStyle w:val="Hyperlink"/>
              </w:rPr>
            </w:rPrChange>
          </w:rPr>
          <w:fldChar w:fldCharType="end"/>
        </w:r>
      </w:ins>
    </w:p>
    <w:p w14:paraId="674DCDF8" w14:textId="77777777" w:rsidR="00302A89" w:rsidRPr="0024598B" w:rsidRDefault="00302A89">
      <w:pPr>
        <w:pStyle w:val="TableofFigures"/>
        <w:rPr>
          <w:ins w:id="1399" w:author="Smullen, Lizz" w:date="2016-02-10T20:26:00Z"/>
          <w:rFonts w:eastAsiaTheme="minorEastAsia" w:cstheme="minorHAnsi"/>
          <w:rPrChange w:id="1400" w:author="Smullen, Lizz" w:date="2016-02-10T22:05:00Z">
            <w:rPr>
              <w:ins w:id="1401" w:author="Smullen, Lizz" w:date="2016-02-10T20:26:00Z"/>
              <w:rFonts w:eastAsiaTheme="minorEastAsia" w:cstheme="minorBidi"/>
              <w:sz w:val="22"/>
              <w:szCs w:val="22"/>
            </w:rPr>
          </w:rPrChange>
        </w:rPr>
      </w:pPr>
      <w:ins w:id="1402" w:author="Smullen, Lizz" w:date="2016-02-10T20:26:00Z">
        <w:r w:rsidRPr="0024598B">
          <w:rPr>
            <w:rStyle w:val="Hyperlink"/>
            <w:rFonts w:cstheme="minorHAnsi"/>
            <w:rPrChange w:id="1403" w:author="Smullen, Lizz" w:date="2016-02-10T22:05:00Z">
              <w:rPr>
                <w:rStyle w:val="Hyperlink"/>
              </w:rPr>
            </w:rPrChange>
          </w:rPr>
          <w:fldChar w:fldCharType="begin"/>
        </w:r>
        <w:r w:rsidRPr="0024598B">
          <w:rPr>
            <w:rStyle w:val="Hyperlink"/>
            <w:rFonts w:cstheme="minorHAnsi"/>
            <w:rPrChange w:id="1404" w:author="Smullen, Lizz" w:date="2016-02-10T22:05:00Z">
              <w:rPr>
                <w:rStyle w:val="Hyperlink"/>
              </w:rPr>
            </w:rPrChange>
          </w:rPr>
          <w:instrText xml:space="preserve"> </w:instrText>
        </w:r>
        <w:r w:rsidRPr="0024598B">
          <w:rPr>
            <w:rFonts w:cstheme="minorHAnsi"/>
            <w:rPrChange w:id="1405" w:author="Smullen, Lizz" w:date="2016-02-10T22:05:00Z">
              <w:rPr/>
            </w:rPrChange>
          </w:rPr>
          <w:instrText>HYPERLINK \l "_Toc442899402"</w:instrText>
        </w:r>
        <w:r w:rsidRPr="0024598B">
          <w:rPr>
            <w:rStyle w:val="Hyperlink"/>
            <w:rFonts w:cstheme="minorHAnsi"/>
            <w:rPrChange w:id="1406" w:author="Smullen, Lizz" w:date="2016-02-10T22:05:00Z">
              <w:rPr>
                <w:rStyle w:val="Hyperlink"/>
              </w:rPr>
            </w:rPrChange>
          </w:rPr>
          <w:instrText xml:space="preserve"> </w:instrText>
        </w:r>
        <w:r w:rsidRPr="0024598B">
          <w:rPr>
            <w:rStyle w:val="Hyperlink"/>
            <w:rFonts w:cstheme="minorHAnsi"/>
            <w:rPrChange w:id="1407" w:author="Smullen, Lizz" w:date="2016-02-10T22:05:00Z">
              <w:rPr>
                <w:rStyle w:val="Hyperlink"/>
              </w:rPr>
            </w:rPrChange>
          </w:rPr>
          <w:fldChar w:fldCharType="separate"/>
        </w:r>
        <w:r w:rsidRPr="0024598B">
          <w:rPr>
            <w:rStyle w:val="Hyperlink"/>
            <w:rFonts w:cstheme="minorHAnsi"/>
            <w:rPrChange w:id="1408" w:author="Smullen, Lizz" w:date="2016-02-10T22:05:00Z">
              <w:rPr>
                <w:rStyle w:val="Hyperlink"/>
                <w:rFonts w:ascii="Arial" w:hAnsi="Arial" w:cs="Arial"/>
                <w:b/>
              </w:rPr>
            </w:rPrChange>
          </w:rPr>
          <w:t>Figure 7.9: [B] Normal System Status Web Page with Expanded Details</w:t>
        </w:r>
        <w:r w:rsidRPr="0024598B">
          <w:rPr>
            <w:rFonts w:cstheme="minorHAnsi"/>
            <w:webHidden/>
            <w:rPrChange w:id="1409" w:author="Smullen, Lizz" w:date="2016-02-10T22:05:00Z">
              <w:rPr>
                <w:webHidden/>
              </w:rPr>
            </w:rPrChange>
          </w:rPr>
          <w:tab/>
        </w:r>
        <w:r w:rsidRPr="0024598B">
          <w:rPr>
            <w:rFonts w:cstheme="minorHAnsi"/>
            <w:webHidden/>
            <w:rPrChange w:id="1410" w:author="Smullen, Lizz" w:date="2016-02-10T22:05:00Z">
              <w:rPr>
                <w:webHidden/>
              </w:rPr>
            </w:rPrChange>
          </w:rPr>
          <w:fldChar w:fldCharType="begin"/>
        </w:r>
        <w:r w:rsidRPr="0024598B">
          <w:rPr>
            <w:rFonts w:cstheme="minorHAnsi"/>
            <w:webHidden/>
            <w:rPrChange w:id="1411" w:author="Smullen, Lizz" w:date="2016-02-10T22:05:00Z">
              <w:rPr>
                <w:webHidden/>
              </w:rPr>
            </w:rPrChange>
          </w:rPr>
          <w:instrText xml:space="preserve"> PAGEREF _Toc442899402 \h </w:instrText>
        </w:r>
      </w:ins>
      <w:r w:rsidRPr="0024598B">
        <w:rPr>
          <w:rFonts w:cstheme="minorHAnsi"/>
          <w:webHidden/>
          <w:rPrChange w:id="1412" w:author="Smullen, Lizz" w:date="2016-02-10T22:05:00Z">
            <w:rPr>
              <w:rFonts w:cstheme="minorHAnsi"/>
              <w:webHidden/>
            </w:rPr>
          </w:rPrChange>
        </w:rPr>
      </w:r>
      <w:r w:rsidRPr="0024598B">
        <w:rPr>
          <w:rFonts w:cstheme="minorHAnsi"/>
          <w:webHidden/>
          <w:rPrChange w:id="1413" w:author="Smullen, Lizz" w:date="2016-02-10T22:05:00Z">
            <w:rPr>
              <w:webHidden/>
            </w:rPr>
          </w:rPrChange>
        </w:rPr>
        <w:fldChar w:fldCharType="separate"/>
      </w:r>
      <w:ins w:id="1414" w:author="Smullen, Lizz" w:date="2016-02-11T09:16:00Z">
        <w:r w:rsidR="0088531C">
          <w:rPr>
            <w:rFonts w:cstheme="minorHAnsi"/>
            <w:webHidden/>
          </w:rPr>
          <w:t>7-9</w:t>
        </w:r>
      </w:ins>
      <w:ins w:id="1415" w:author="Smullen, Lizz" w:date="2016-02-10T20:26:00Z">
        <w:r w:rsidRPr="0024598B">
          <w:rPr>
            <w:rFonts w:cstheme="minorHAnsi"/>
            <w:webHidden/>
            <w:rPrChange w:id="1416" w:author="Smullen, Lizz" w:date="2016-02-10T22:05:00Z">
              <w:rPr>
                <w:webHidden/>
              </w:rPr>
            </w:rPrChange>
          </w:rPr>
          <w:fldChar w:fldCharType="end"/>
        </w:r>
        <w:r w:rsidRPr="0024598B">
          <w:rPr>
            <w:rStyle w:val="Hyperlink"/>
            <w:rFonts w:cstheme="minorHAnsi"/>
            <w:rPrChange w:id="1417" w:author="Smullen, Lizz" w:date="2016-02-10T22:05:00Z">
              <w:rPr>
                <w:rStyle w:val="Hyperlink"/>
              </w:rPr>
            </w:rPrChange>
          </w:rPr>
          <w:fldChar w:fldCharType="end"/>
        </w:r>
      </w:ins>
    </w:p>
    <w:p w14:paraId="2EE38F37" w14:textId="77777777" w:rsidR="00302A89" w:rsidRPr="0024598B" w:rsidRDefault="00302A89">
      <w:pPr>
        <w:pStyle w:val="TableofFigures"/>
        <w:rPr>
          <w:ins w:id="1418" w:author="Smullen, Lizz" w:date="2016-02-10T20:26:00Z"/>
          <w:rFonts w:eastAsiaTheme="minorEastAsia" w:cstheme="minorHAnsi"/>
          <w:rPrChange w:id="1419" w:author="Smullen, Lizz" w:date="2016-02-10T22:05:00Z">
            <w:rPr>
              <w:ins w:id="1420" w:author="Smullen, Lizz" w:date="2016-02-10T20:26:00Z"/>
              <w:rFonts w:eastAsiaTheme="minorEastAsia" w:cstheme="minorBidi"/>
              <w:sz w:val="22"/>
              <w:szCs w:val="22"/>
            </w:rPr>
          </w:rPrChange>
        </w:rPr>
      </w:pPr>
      <w:ins w:id="1421" w:author="Smullen, Lizz" w:date="2016-02-10T20:26:00Z">
        <w:r w:rsidRPr="0024598B">
          <w:rPr>
            <w:rStyle w:val="Hyperlink"/>
            <w:rFonts w:cstheme="minorHAnsi"/>
            <w:rPrChange w:id="1422" w:author="Smullen, Lizz" w:date="2016-02-10T22:05:00Z">
              <w:rPr>
                <w:rStyle w:val="Hyperlink"/>
              </w:rPr>
            </w:rPrChange>
          </w:rPr>
          <w:fldChar w:fldCharType="begin"/>
        </w:r>
        <w:r w:rsidRPr="0024598B">
          <w:rPr>
            <w:rStyle w:val="Hyperlink"/>
            <w:rFonts w:cstheme="minorHAnsi"/>
            <w:rPrChange w:id="1423" w:author="Smullen, Lizz" w:date="2016-02-10T22:05:00Z">
              <w:rPr>
                <w:rStyle w:val="Hyperlink"/>
              </w:rPr>
            </w:rPrChange>
          </w:rPr>
          <w:instrText xml:space="preserve"> </w:instrText>
        </w:r>
        <w:r w:rsidRPr="0024598B">
          <w:rPr>
            <w:rFonts w:cstheme="minorHAnsi"/>
            <w:rPrChange w:id="1424" w:author="Smullen, Lizz" w:date="2016-02-10T22:05:00Z">
              <w:rPr/>
            </w:rPrChange>
          </w:rPr>
          <w:instrText>HYPERLINK \l "_Toc442899403"</w:instrText>
        </w:r>
        <w:r w:rsidRPr="0024598B">
          <w:rPr>
            <w:rStyle w:val="Hyperlink"/>
            <w:rFonts w:cstheme="minorHAnsi"/>
            <w:rPrChange w:id="1425" w:author="Smullen, Lizz" w:date="2016-02-10T22:05:00Z">
              <w:rPr>
                <w:rStyle w:val="Hyperlink"/>
              </w:rPr>
            </w:rPrChange>
          </w:rPr>
          <w:instrText xml:space="preserve"> </w:instrText>
        </w:r>
        <w:r w:rsidRPr="0024598B">
          <w:rPr>
            <w:rStyle w:val="Hyperlink"/>
            <w:rFonts w:cstheme="minorHAnsi"/>
            <w:rPrChange w:id="1426" w:author="Smullen, Lizz" w:date="2016-02-10T22:05:00Z">
              <w:rPr>
                <w:rStyle w:val="Hyperlink"/>
              </w:rPr>
            </w:rPrChange>
          </w:rPr>
          <w:fldChar w:fldCharType="separate"/>
        </w:r>
        <w:r w:rsidRPr="0024598B">
          <w:rPr>
            <w:rStyle w:val="Hyperlink"/>
            <w:rFonts w:cstheme="minorHAnsi"/>
            <w:rPrChange w:id="1427" w:author="Smullen, Lizz" w:date="2016-02-10T22:05:00Z">
              <w:rPr>
                <w:rStyle w:val="Hyperlink"/>
                <w:rFonts w:ascii="Arial" w:hAnsi="Arial" w:cs="Arial"/>
                <w:b/>
              </w:rPr>
            </w:rPrChange>
          </w:rPr>
          <w:t>Figure 7.10: [IR] Faulted Main Web Page</w:t>
        </w:r>
        <w:r w:rsidRPr="0024598B">
          <w:rPr>
            <w:rFonts w:cstheme="minorHAnsi"/>
            <w:webHidden/>
            <w:rPrChange w:id="1428" w:author="Smullen, Lizz" w:date="2016-02-10T22:05:00Z">
              <w:rPr>
                <w:webHidden/>
              </w:rPr>
            </w:rPrChange>
          </w:rPr>
          <w:tab/>
        </w:r>
        <w:r w:rsidRPr="0024598B">
          <w:rPr>
            <w:rFonts w:cstheme="minorHAnsi"/>
            <w:webHidden/>
            <w:rPrChange w:id="1429" w:author="Smullen, Lizz" w:date="2016-02-10T22:05:00Z">
              <w:rPr>
                <w:webHidden/>
              </w:rPr>
            </w:rPrChange>
          </w:rPr>
          <w:fldChar w:fldCharType="begin"/>
        </w:r>
        <w:r w:rsidRPr="0024598B">
          <w:rPr>
            <w:rFonts w:cstheme="minorHAnsi"/>
            <w:webHidden/>
            <w:rPrChange w:id="1430" w:author="Smullen, Lizz" w:date="2016-02-10T22:05:00Z">
              <w:rPr>
                <w:webHidden/>
              </w:rPr>
            </w:rPrChange>
          </w:rPr>
          <w:instrText xml:space="preserve"> PAGEREF _Toc442899403 \h </w:instrText>
        </w:r>
      </w:ins>
      <w:r w:rsidRPr="0024598B">
        <w:rPr>
          <w:rFonts w:cstheme="minorHAnsi"/>
          <w:webHidden/>
          <w:rPrChange w:id="1431" w:author="Smullen, Lizz" w:date="2016-02-10T22:05:00Z">
            <w:rPr>
              <w:rFonts w:cstheme="minorHAnsi"/>
              <w:webHidden/>
            </w:rPr>
          </w:rPrChange>
        </w:rPr>
      </w:r>
      <w:r w:rsidRPr="0024598B">
        <w:rPr>
          <w:rFonts w:cstheme="minorHAnsi"/>
          <w:webHidden/>
          <w:rPrChange w:id="1432" w:author="Smullen, Lizz" w:date="2016-02-10T22:05:00Z">
            <w:rPr>
              <w:webHidden/>
            </w:rPr>
          </w:rPrChange>
        </w:rPr>
        <w:fldChar w:fldCharType="separate"/>
      </w:r>
      <w:ins w:id="1433" w:author="Smullen, Lizz" w:date="2016-02-11T09:16:00Z">
        <w:r w:rsidR="0088531C">
          <w:rPr>
            <w:rFonts w:cstheme="minorHAnsi"/>
            <w:webHidden/>
          </w:rPr>
          <w:t>7-9</w:t>
        </w:r>
      </w:ins>
      <w:ins w:id="1434" w:author="Smullen, Lizz" w:date="2016-02-10T20:26:00Z">
        <w:r w:rsidRPr="0024598B">
          <w:rPr>
            <w:rFonts w:cstheme="minorHAnsi"/>
            <w:webHidden/>
            <w:rPrChange w:id="1435" w:author="Smullen, Lizz" w:date="2016-02-10T22:05:00Z">
              <w:rPr>
                <w:webHidden/>
              </w:rPr>
            </w:rPrChange>
          </w:rPr>
          <w:fldChar w:fldCharType="end"/>
        </w:r>
        <w:r w:rsidRPr="0024598B">
          <w:rPr>
            <w:rStyle w:val="Hyperlink"/>
            <w:rFonts w:cstheme="minorHAnsi"/>
            <w:rPrChange w:id="1436" w:author="Smullen, Lizz" w:date="2016-02-10T22:05:00Z">
              <w:rPr>
                <w:rStyle w:val="Hyperlink"/>
              </w:rPr>
            </w:rPrChange>
          </w:rPr>
          <w:fldChar w:fldCharType="end"/>
        </w:r>
      </w:ins>
    </w:p>
    <w:p w14:paraId="6AFA0EF0" w14:textId="77777777" w:rsidR="00302A89" w:rsidRPr="0024598B" w:rsidRDefault="00302A89">
      <w:pPr>
        <w:pStyle w:val="TableofFigures"/>
        <w:rPr>
          <w:ins w:id="1437" w:author="Smullen, Lizz" w:date="2016-02-10T20:26:00Z"/>
          <w:rFonts w:eastAsiaTheme="minorEastAsia" w:cstheme="minorHAnsi"/>
          <w:rPrChange w:id="1438" w:author="Smullen, Lizz" w:date="2016-02-10T22:05:00Z">
            <w:rPr>
              <w:ins w:id="1439" w:author="Smullen, Lizz" w:date="2016-02-10T20:26:00Z"/>
              <w:rFonts w:eastAsiaTheme="minorEastAsia" w:cstheme="minorBidi"/>
              <w:sz w:val="22"/>
              <w:szCs w:val="22"/>
            </w:rPr>
          </w:rPrChange>
        </w:rPr>
      </w:pPr>
      <w:ins w:id="1440" w:author="Smullen, Lizz" w:date="2016-02-10T20:26:00Z">
        <w:r w:rsidRPr="0024598B">
          <w:rPr>
            <w:rStyle w:val="Hyperlink"/>
            <w:rFonts w:cstheme="minorHAnsi"/>
            <w:rPrChange w:id="1441" w:author="Smullen, Lizz" w:date="2016-02-10T22:05:00Z">
              <w:rPr>
                <w:rStyle w:val="Hyperlink"/>
              </w:rPr>
            </w:rPrChange>
          </w:rPr>
          <w:fldChar w:fldCharType="begin"/>
        </w:r>
        <w:r w:rsidRPr="0024598B">
          <w:rPr>
            <w:rStyle w:val="Hyperlink"/>
            <w:rFonts w:cstheme="minorHAnsi"/>
            <w:rPrChange w:id="1442" w:author="Smullen, Lizz" w:date="2016-02-10T22:05:00Z">
              <w:rPr>
                <w:rStyle w:val="Hyperlink"/>
              </w:rPr>
            </w:rPrChange>
          </w:rPr>
          <w:instrText xml:space="preserve"> </w:instrText>
        </w:r>
        <w:r w:rsidRPr="0024598B">
          <w:rPr>
            <w:rFonts w:cstheme="minorHAnsi"/>
            <w:rPrChange w:id="1443" w:author="Smullen, Lizz" w:date="2016-02-10T22:05:00Z">
              <w:rPr/>
            </w:rPrChange>
          </w:rPr>
          <w:instrText>HYPERLINK \l "_Toc442899404"</w:instrText>
        </w:r>
        <w:r w:rsidRPr="0024598B">
          <w:rPr>
            <w:rStyle w:val="Hyperlink"/>
            <w:rFonts w:cstheme="minorHAnsi"/>
            <w:rPrChange w:id="1444" w:author="Smullen, Lizz" w:date="2016-02-10T22:05:00Z">
              <w:rPr>
                <w:rStyle w:val="Hyperlink"/>
              </w:rPr>
            </w:rPrChange>
          </w:rPr>
          <w:instrText xml:space="preserve"> </w:instrText>
        </w:r>
        <w:r w:rsidRPr="0024598B">
          <w:rPr>
            <w:rStyle w:val="Hyperlink"/>
            <w:rFonts w:cstheme="minorHAnsi"/>
            <w:rPrChange w:id="1445" w:author="Smullen, Lizz" w:date="2016-02-10T22:05:00Z">
              <w:rPr>
                <w:rStyle w:val="Hyperlink"/>
              </w:rPr>
            </w:rPrChange>
          </w:rPr>
          <w:fldChar w:fldCharType="separate"/>
        </w:r>
        <w:r w:rsidRPr="0024598B">
          <w:rPr>
            <w:rStyle w:val="Hyperlink"/>
            <w:rFonts w:cstheme="minorHAnsi"/>
            <w:rPrChange w:id="1446" w:author="Smullen, Lizz" w:date="2016-02-10T22:05:00Z">
              <w:rPr>
                <w:rStyle w:val="Hyperlink"/>
                <w:rFonts w:ascii="Arial" w:hAnsi="Arial" w:cs="Arial"/>
                <w:b/>
              </w:rPr>
            </w:rPrChange>
          </w:rPr>
          <w:t>Figure 7.11: [IR] Faulted System Status</w:t>
        </w:r>
        <w:r w:rsidRPr="0024598B">
          <w:rPr>
            <w:rFonts w:cstheme="minorHAnsi"/>
            <w:webHidden/>
            <w:rPrChange w:id="1447" w:author="Smullen, Lizz" w:date="2016-02-10T22:05:00Z">
              <w:rPr>
                <w:webHidden/>
              </w:rPr>
            </w:rPrChange>
          </w:rPr>
          <w:tab/>
        </w:r>
        <w:r w:rsidRPr="0024598B">
          <w:rPr>
            <w:rFonts w:cstheme="minorHAnsi"/>
            <w:webHidden/>
            <w:rPrChange w:id="1448" w:author="Smullen, Lizz" w:date="2016-02-10T22:05:00Z">
              <w:rPr>
                <w:webHidden/>
              </w:rPr>
            </w:rPrChange>
          </w:rPr>
          <w:fldChar w:fldCharType="begin"/>
        </w:r>
        <w:r w:rsidRPr="0024598B">
          <w:rPr>
            <w:rFonts w:cstheme="minorHAnsi"/>
            <w:webHidden/>
            <w:rPrChange w:id="1449" w:author="Smullen, Lizz" w:date="2016-02-10T22:05:00Z">
              <w:rPr>
                <w:webHidden/>
              </w:rPr>
            </w:rPrChange>
          </w:rPr>
          <w:instrText xml:space="preserve"> PAGEREF _Toc442899404 \h </w:instrText>
        </w:r>
      </w:ins>
      <w:r w:rsidRPr="0024598B">
        <w:rPr>
          <w:rFonts w:cstheme="minorHAnsi"/>
          <w:webHidden/>
          <w:rPrChange w:id="1450" w:author="Smullen, Lizz" w:date="2016-02-10T22:05:00Z">
            <w:rPr>
              <w:rFonts w:cstheme="minorHAnsi"/>
              <w:webHidden/>
            </w:rPr>
          </w:rPrChange>
        </w:rPr>
      </w:r>
      <w:r w:rsidRPr="0024598B">
        <w:rPr>
          <w:rFonts w:cstheme="minorHAnsi"/>
          <w:webHidden/>
          <w:rPrChange w:id="1451" w:author="Smullen, Lizz" w:date="2016-02-10T22:05:00Z">
            <w:rPr>
              <w:webHidden/>
            </w:rPr>
          </w:rPrChange>
        </w:rPr>
        <w:fldChar w:fldCharType="separate"/>
      </w:r>
      <w:ins w:id="1452" w:author="Smullen, Lizz" w:date="2016-02-11T09:16:00Z">
        <w:r w:rsidR="0088531C">
          <w:rPr>
            <w:rFonts w:cstheme="minorHAnsi"/>
            <w:webHidden/>
          </w:rPr>
          <w:t>7-10</w:t>
        </w:r>
      </w:ins>
      <w:ins w:id="1453" w:author="Smullen, Lizz" w:date="2016-02-10T20:26:00Z">
        <w:r w:rsidRPr="0024598B">
          <w:rPr>
            <w:rFonts w:cstheme="minorHAnsi"/>
            <w:webHidden/>
            <w:rPrChange w:id="1454" w:author="Smullen, Lizz" w:date="2016-02-10T22:05:00Z">
              <w:rPr>
                <w:webHidden/>
              </w:rPr>
            </w:rPrChange>
          </w:rPr>
          <w:fldChar w:fldCharType="end"/>
        </w:r>
        <w:r w:rsidRPr="0024598B">
          <w:rPr>
            <w:rStyle w:val="Hyperlink"/>
            <w:rFonts w:cstheme="minorHAnsi"/>
            <w:rPrChange w:id="1455" w:author="Smullen, Lizz" w:date="2016-02-10T22:05:00Z">
              <w:rPr>
                <w:rStyle w:val="Hyperlink"/>
              </w:rPr>
            </w:rPrChange>
          </w:rPr>
          <w:fldChar w:fldCharType="end"/>
        </w:r>
      </w:ins>
    </w:p>
    <w:p w14:paraId="161C04DA" w14:textId="77777777" w:rsidR="00302A89" w:rsidRPr="0024598B" w:rsidRDefault="00302A89">
      <w:pPr>
        <w:pStyle w:val="TableofFigures"/>
        <w:rPr>
          <w:ins w:id="1456" w:author="Smullen, Lizz" w:date="2016-02-10T20:26:00Z"/>
          <w:rFonts w:eastAsiaTheme="minorEastAsia" w:cstheme="minorHAnsi"/>
          <w:rPrChange w:id="1457" w:author="Smullen, Lizz" w:date="2016-02-10T22:05:00Z">
            <w:rPr>
              <w:ins w:id="1458" w:author="Smullen, Lizz" w:date="2016-02-10T20:26:00Z"/>
              <w:rFonts w:eastAsiaTheme="minorEastAsia" w:cstheme="minorBidi"/>
              <w:sz w:val="22"/>
              <w:szCs w:val="22"/>
            </w:rPr>
          </w:rPrChange>
        </w:rPr>
      </w:pPr>
      <w:ins w:id="1459" w:author="Smullen, Lizz" w:date="2016-02-10T20:26:00Z">
        <w:r w:rsidRPr="0024598B">
          <w:rPr>
            <w:rStyle w:val="Hyperlink"/>
            <w:rFonts w:cstheme="minorHAnsi"/>
            <w:rPrChange w:id="1460" w:author="Smullen, Lizz" w:date="2016-02-10T22:05:00Z">
              <w:rPr>
                <w:rStyle w:val="Hyperlink"/>
              </w:rPr>
            </w:rPrChange>
          </w:rPr>
          <w:fldChar w:fldCharType="begin"/>
        </w:r>
        <w:r w:rsidRPr="0024598B">
          <w:rPr>
            <w:rStyle w:val="Hyperlink"/>
            <w:rFonts w:cstheme="minorHAnsi"/>
            <w:rPrChange w:id="1461" w:author="Smullen, Lizz" w:date="2016-02-10T22:05:00Z">
              <w:rPr>
                <w:rStyle w:val="Hyperlink"/>
              </w:rPr>
            </w:rPrChange>
          </w:rPr>
          <w:instrText xml:space="preserve"> </w:instrText>
        </w:r>
        <w:r w:rsidRPr="0024598B">
          <w:rPr>
            <w:rFonts w:cstheme="minorHAnsi"/>
            <w:rPrChange w:id="1462" w:author="Smullen, Lizz" w:date="2016-02-10T22:05:00Z">
              <w:rPr/>
            </w:rPrChange>
          </w:rPr>
          <w:instrText>HYPERLINK \l "_Toc442899405"</w:instrText>
        </w:r>
        <w:r w:rsidRPr="0024598B">
          <w:rPr>
            <w:rStyle w:val="Hyperlink"/>
            <w:rFonts w:cstheme="minorHAnsi"/>
            <w:rPrChange w:id="1463" w:author="Smullen, Lizz" w:date="2016-02-10T22:05:00Z">
              <w:rPr>
                <w:rStyle w:val="Hyperlink"/>
              </w:rPr>
            </w:rPrChange>
          </w:rPr>
          <w:instrText xml:space="preserve"> </w:instrText>
        </w:r>
        <w:r w:rsidRPr="0024598B">
          <w:rPr>
            <w:rStyle w:val="Hyperlink"/>
            <w:rFonts w:cstheme="minorHAnsi"/>
            <w:rPrChange w:id="1464" w:author="Smullen, Lizz" w:date="2016-02-10T22:05:00Z">
              <w:rPr>
                <w:rStyle w:val="Hyperlink"/>
              </w:rPr>
            </w:rPrChange>
          </w:rPr>
          <w:fldChar w:fldCharType="separate"/>
        </w:r>
        <w:r w:rsidRPr="0024598B">
          <w:rPr>
            <w:rStyle w:val="Hyperlink"/>
            <w:rFonts w:cstheme="minorHAnsi"/>
            <w:rPrChange w:id="1465" w:author="Smullen, Lizz" w:date="2016-02-10T22:05:00Z">
              <w:rPr>
                <w:rStyle w:val="Hyperlink"/>
                <w:rFonts w:ascii="Arial" w:hAnsi="Arial" w:cs="Arial"/>
                <w:b/>
              </w:rPr>
            </w:rPrChange>
          </w:rPr>
          <w:t>Figure 7.12: [1] Faulted System Status with Expanded Details</w:t>
        </w:r>
        <w:r w:rsidRPr="0024598B">
          <w:rPr>
            <w:rFonts w:cstheme="minorHAnsi"/>
            <w:webHidden/>
            <w:rPrChange w:id="1466" w:author="Smullen, Lizz" w:date="2016-02-10T22:05:00Z">
              <w:rPr>
                <w:webHidden/>
              </w:rPr>
            </w:rPrChange>
          </w:rPr>
          <w:tab/>
        </w:r>
        <w:r w:rsidRPr="0024598B">
          <w:rPr>
            <w:rFonts w:cstheme="minorHAnsi"/>
            <w:webHidden/>
            <w:rPrChange w:id="1467" w:author="Smullen, Lizz" w:date="2016-02-10T22:05:00Z">
              <w:rPr>
                <w:webHidden/>
              </w:rPr>
            </w:rPrChange>
          </w:rPr>
          <w:fldChar w:fldCharType="begin"/>
        </w:r>
        <w:r w:rsidRPr="0024598B">
          <w:rPr>
            <w:rFonts w:cstheme="minorHAnsi"/>
            <w:webHidden/>
            <w:rPrChange w:id="1468" w:author="Smullen, Lizz" w:date="2016-02-10T22:05:00Z">
              <w:rPr>
                <w:webHidden/>
              </w:rPr>
            </w:rPrChange>
          </w:rPr>
          <w:instrText xml:space="preserve"> PAGEREF _Toc442899405 \h </w:instrText>
        </w:r>
      </w:ins>
      <w:r w:rsidRPr="0024598B">
        <w:rPr>
          <w:rFonts w:cstheme="minorHAnsi"/>
          <w:webHidden/>
          <w:rPrChange w:id="1469" w:author="Smullen, Lizz" w:date="2016-02-10T22:05:00Z">
            <w:rPr>
              <w:rFonts w:cstheme="minorHAnsi"/>
              <w:webHidden/>
            </w:rPr>
          </w:rPrChange>
        </w:rPr>
      </w:r>
      <w:r w:rsidRPr="0024598B">
        <w:rPr>
          <w:rFonts w:cstheme="minorHAnsi"/>
          <w:webHidden/>
          <w:rPrChange w:id="1470" w:author="Smullen, Lizz" w:date="2016-02-10T22:05:00Z">
            <w:rPr>
              <w:webHidden/>
            </w:rPr>
          </w:rPrChange>
        </w:rPr>
        <w:fldChar w:fldCharType="separate"/>
      </w:r>
      <w:ins w:id="1471" w:author="Smullen, Lizz" w:date="2016-02-11T09:16:00Z">
        <w:r w:rsidR="0088531C">
          <w:rPr>
            <w:rFonts w:cstheme="minorHAnsi"/>
            <w:webHidden/>
          </w:rPr>
          <w:t>7-10</w:t>
        </w:r>
      </w:ins>
      <w:ins w:id="1472" w:author="Smullen, Lizz" w:date="2016-02-10T20:26:00Z">
        <w:r w:rsidRPr="0024598B">
          <w:rPr>
            <w:rFonts w:cstheme="minorHAnsi"/>
            <w:webHidden/>
            <w:rPrChange w:id="1473" w:author="Smullen, Lizz" w:date="2016-02-10T22:05:00Z">
              <w:rPr>
                <w:webHidden/>
              </w:rPr>
            </w:rPrChange>
          </w:rPr>
          <w:fldChar w:fldCharType="end"/>
        </w:r>
        <w:r w:rsidRPr="0024598B">
          <w:rPr>
            <w:rStyle w:val="Hyperlink"/>
            <w:rFonts w:cstheme="minorHAnsi"/>
            <w:rPrChange w:id="1474" w:author="Smullen, Lizz" w:date="2016-02-10T22:05:00Z">
              <w:rPr>
                <w:rStyle w:val="Hyperlink"/>
              </w:rPr>
            </w:rPrChange>
          </w:rPr>
          <w:fldChar w:fldCharType="end"/>
        </w:r>
      </w:ins>
    </w:p>
    <w:p w14:paraId="4BF2D5D1" w14:textId="77777777" w:rsidR="00302A89" w:rsidRPr="0024598B" w:rsidRDefault="00302A89">
      <w:pPr>
        <w:pStyle w:val="TableofFigures"/>
        <w:rPr>
          <w:ins w:id="1475" w:author="Smullen, Lizz" w:date="2016-02-10T20:26:00Z"/>
          <w:rFonts w:eastAsiaTheme="minorEastAsia" w:cstheme="minorHAnsi"/>
          <w:rPrChange w:id="1476" w:author="Smullen, Lizz" w:date="2016-02-10T22:05:00Z">
            <w:rPr>
              <w:ins w:id="1477" w:author="Smullen, Lizz" w:date="2016-02-10T20:26:00Z"/>
              <w:rFonts w:eastAsiaTheme="minorEastAsia" w:cstheme="minorBidi"/>
              <w:sz w:val="22"/>
              <w:szCs w:val="22"/>
            </w:rPr>
          </w:rPrChange>
        </w:rPr>
      </w:pPr>
      <w:ins w:id="1478" w:author="Smullen, Lizz" w:date="2016-02-10T20:26:00Z">
        <w:r w:rsidRPr="0024598B">
          <w:rPr>
            <w:rStyle w:val="Hyperlink"/>
            <w:rFonts w:cstheme="minorHAnsi"/>
            <w:rPrChange w:id="1479" w:author="Smullen, Lizz" w:date="2016-02-10T22:05:00Z">
              <w:rPr>
                <w:rStyle w:val="Hyperlink"/>
              </w:rPr>
            </w:rPrChange>
          </w:rPr>
          <w:fldChar w:fldCharType="begin"/>
        </w:r>
        <w:r w:rsidRPr="0024598B">
          <w:rPr>
            <w:rStyle w:val="Hyperlink"/>
            <w:rFonts w:cstheme="minorHAnsi"/>
            <w:rPrChange w:id="1480" w:author="Smullen, Lizz" w:date="2016-02-10T22:05:00Z">
              <w:rPr>
                <w:rStyle w:val="Hyperlink"/>
              </w:rPr>
            </w:rPrChange>
          </w:rPr>
          <w:instrText xml:space="preserve"> </w:instrText>
        </w:r>
        <w:r w:rsidRPr="0024598B">
          <w:rPr>
            <w:rFonts w:cstheme="minorHAnsi"/>
            <w:rPrChange w:id="1481" w:author="Smullen, Lizz" w:date="2016-02-10T22:05:00Z">
              <w:rPr/>
            </w:rPrChange>
          </w:rPr>
          <w:instrText>HYPERLINK \l "_Toc442899406"</w:instrText>
        </w:r>
        <w:r w:rsidRPr="0024598B">
          <w:rPr>
            <w:rStyle w:val="Hyperlink"/>
            <w:rFonts w:cstheme="minorHAnsi"/>
            <w:rPrChange w:id="1482" w:author="Smullen, Lizz" w:date="2016-02-10T22:05:00Z">
              <w:rPr>
                <w:rStyle w:val="Hyperlink"/>
              </w:rPr>
            </w:rPrChange>
          </w:rPr>
          <w:instrText xml:space="preserve"> </w:instrText>
        </w:r>
        <w:r w:rsidRPr="0024598B">
          <w:rPr>
            <w:rStyle w:val="Hyperlink"/>
            <w:rFonts w:cstheme="minorHAnsi"/>
            <w:rPrChange w:id="1483" w:author="Smullen, Lizz" w:date="2016-02-10T22:05:00Z">
              <w:rPr>
                <w:rStyle w:val="Hyperlink"/>
              </w:rPr>
            </w:rPrChange>
          </w:rPr>
          <w:fldChar w:fldCharType="separate"/>
        </w:r>
        <w:r w:rsidRPr="0024598B">
          <w:rPr>
            <w:rStyle w:val="Hyperlink"/>
            <w:rFonts w:cstheme="minorHAnsi"/>
            <w:rPrChange w:id="1484" w:author="Smullen, Lizz" w:date="2016-02-10T22:05:00Z">
              <w:rPr>
                <w:rStyle w:val="Hyperlink"/>
                <w:rFonts w:ascii="Arial" w:hAnsi="Arial" w:cs="Arial"/>
                <w:b/>
              </w:rPr>
            </w:rPrChange>
          </w:rPr>
          <w:t>Figure 7.13: [1] Faulted Gimbal Control Web Page</w:t>
        </w:r>
        <w:r w:rsidRPr="0024598B">
          <w:rPr>
            <w:rFonts w:cstheme="minorHAnsi"/>
            <w:webHidden/>
            <w:rPrChange w:id="1485" w:author="Smullen, Lizz" w:date="2016-02-10T22:05:00Z">
              <w:rPr>
                <w:webHidden/>
              </w:rPr>
            </w:rPrChange>
          </w:rPr>
          <w:tab/>
        </w:r>
        <w:r w:rsidRPr="0024598B">
          <w:rPr>
            <w:rFonts w:cstheme="minorHAnsi"/>
            <w:webHidden/>
            <w:rPrChange w:id="1486" w:author="Smullen, Lizz" w:date="2016-02-10T22:05:00Z">
              <w:rPr>
                <w:webHidden/>
              </w:rPr>
            </w:rPrChange>
          </w:rPr>
          <w:fldChar w:fldCharType="begin"/>
        </w:r>
        <w:r w:rsidRPr="0024598B">
          <w:rPr>
            <w:rFonts w:cstheme="minorHAnsi"/>
            <w:webHidden/>
            <w:rPrChange w:id="1487" w:author="Smullen, Lizz" w:date="2016-02-10T22:05:00Z">
              <w:rPr>
                <w:webHidden/>
              </w:rPr>
            </w:rPrChange>
          </w:rPr>
          <w:instrText xml:space="preserve"> PAGEREF _Toc442899406 \h </w:instrText>
        </w:r>
      </w:ins>
      <w:r w:rsidRPr="0024598B">
        <w:rPr>
          <w:rFonts w:cstheme="minorHAnsi"/>
          <w:webHidden/>
          <w:rPrChange w:id="1488" w:author="Smullen, Lizz" w:date="2016-02-10T22:05:00Z">
            <w:rPr>
              <w:rFonts w:cstheme="minorHAnsi"/>
              <w:webHidden/>
            </w:rPr>
          </w:rPrChange>
        </w:rPr>
      </w:r>
      <w:r w:rsidRPr="0024598B">
        <w:rPr>
          <w:rFonts w:cstheme="minorHAnsi"/>
          <w:webHidden/>
          <w:rPrChange w:id="1489" w:author="Smullen, Lizz" w:date="2016-02-10T22:05:00Z">
            <w:rPr>
              <w:webHidden/>
            </w:rPr>
          </w:rPrChange>
        </w:rPr>
        <w:fldChar w:fldCharType="separate"/>
      </w:r>
      <w:ins w:id="1490" w:author="Smullen, Lizz" w:date="2016-02-11T09:16:00Z">
        <w:r w:rsidR="0088531C">
          <w:rPr>
            <w:rFonts w:cstheme="minorHAnsi"/>
            <w:webHidden/>
          </w:rPr>
          <w:t>7-11</w:t>
        </w:r>
      </w:ins>
      <w:ins w:id="1491" w:author="Smullen, Lizz" w:date="2016-02-10T20:26:00Z">
        <w:r w:rsidRPr="0024598B">
          <w:rPr>
            <w:rFonts w:cstheme="minorHAnsi"/>
            <w:webHidden/>
            <w:rPrChange w:id="1492" w:author="Smullen, Lizz" w:date="2016-02-10T22:05:00Z">
              <w:rPr>
                <w:webHidden/>
              </w:rPr>
            </w:rPrChange>
          </w:rPr>
          <w:fldChar w:fldCharType="end"/>
        </w:r>
        <w:r w:rsidRPr="0024598B">
          <w:rPr>
            <w:rStyle w:val="Hyperlink"/>
            <w:rFonts w:cstheme="minorHAnsi"/>
            <w:rPrChange w:id="1493" w:author="Smullen, Lizz" w:date="2016-02-10T22:05:00Z">
              <w:rPr>
                <w:rStyle w:val="Hyperlink"/>
              </w:rPr>
            </w:rPrChange>
          </w:rPr>
          <w:fldChar w:fldCharType="end"/>
        </w:r>
      </w:ins>
    </w:p>
    <w:p w14:paraId="3E019CBA" w14:textId="77777777" w:rsidR="00302A89" w:rsidRPr="0024598B" w:rsidRDefault="00302A89">
      <w:pPr>
        <w:pStyle w:val="TableofFigures"/>
        <w:rPr>
          <w:ins w:id="1494" w:author="Smullen, Lizz" w:date="2016-02-10T20:26:00Z"/>
          <w:rFonts w:eastAsiaTheme="minorEastAsia" w:cstheme="minorHAnsi"/>
          <w:rPrChange w:id="1495" w:author="Smullen, Lizz" w:date="2016-02-10T22:05:00Z">
            <w:rPr>
              <w:ins w:id="1496" w:author="Smullen, Lizz" w:date="2016-02-10T20:26:00Z"/>
              <w:rFonts w:eastAsiaTheme="minorEastAsia" w:cstheme="minorBidi"/>
              <w:sz w:val="22"/>
              <w:szCs w:val="22"/>
            </w:rPr>
          </w:rPrChange>
        </w:rPr>
      </w:pPr>
      <w:ins w:id="1497" w:author="Smullen, Lizz" w:date="2016-02-10T20:26:00Z">
        <w:r w:rsidRPr="0024598B">
          <w:rPr>
            <w:rStyle w:val="Hyperlink"/>
            <w:rFonts w:cstheme="minorHAnsi"/>
            <w:rPrChange w:id="1498" w:author="Smullen, Lizz" w:date="2016-02-10T22:05:00Z">
              <w:rPr>
                <w:rStyle w:val="Hyperlink"/>
              </w:rPr>
            </w:rPrChange>
          </w:rPr>
          <w:fldChar w:fldCharType="begin"/>
        </w:r>
        <w:r w:rsidRPr="0024598B">
          <w:rPr>
            <w:rStyle w:val="Hyperlink"/>
            <w:rFonts w:cstheme="minorHAnsi"/>
            <w:rPrChange w:id="1499" w:author="Smullen, Lizz" w:date="2016-02-10T22:05:00Z">
              <w:rPr>
                <w:rStyle w:val="Hyperlink"/>
              </w:rPr>
            </w:rPrChange>
          </w:rPr>
          <w:instrText xml:space="preserve"> </w:instrText>
        </w:r>
        <w:r w:rsidRPr="0024598B">
          <w:rPr>
            <w:rFonts w:cstheme="minorHAnsi"/>
            <w:rPrChange w:id="1500" w:author="Smullen, Lizz" w:date="2016-02-10T22:05:00Z">
              <w:rPr/>
            </w:rPrChange>
          </w:rPr>
          <w:instrText>HYPERLINK \l "_Toc442899407"</w:instrText>
        </w:r>
        <w:r w:rsidRPr="0024598B">
          <w:rPr>
            <w:rStyle w:val="Hyperlink"/>
            <w:rFonts w:cstheme="minorHAnsi"/>
            <w:rPrChange w:id="1501" w:author="Smullen, Lizz" w:date="2016-02-10T22:05:00Z">
              <w:rPr>
                <w:rStyle w:val="Hyperlink"/>
              </w:rPr>
            </w:rPrChange>
          </w:rPr>
          <w:instrText xml:space="preserve"> </w:instrText>
        </w:r>
        <w:r w:rsidRPr="0024598B">
          <w:rPr>
            <w:rStyle w:val="Hyperlink"/>
            <w:rFonts w:cstheme="minorHAnsi"/>
            <w:rPrChange w:id="1502" w:author="Smullen, Lizz" w:date="2016-02-10T22:05:00Z">
              <w:rPr>
                <w:rStyle w:val="Hyperlink"/>
              </w:rPr>
            </w:rPrChange>
          </w:rPr>
          <w:fldChar w:fldCharType="separate"/>
        </w:r>
        <w:r w:rsidRPr="0024598B">
          <w:rPr>
            <w:rStyle w:val="Hyperlink"/>
            <w:rFonts w:cstheme="minorHAnsi"/>
            <w:rPrChange w:id="1503" w:author="Smullen, Lizz" w:date="2016-02-10T22:05:00Z">
              <w:rPr>
                <w:rStyle w:val="Hyperlink"/>
                <w:rFonts w:ascii="Arial" w:hAnsi="Arial" w:cs="Arial"/>
                <w:b/>
              </w:rPr>
            </w:rPrChange>
          </w:rPr>
          <w:t>Figure 7.14: [1] Normal Gimbal Control Web Page</w:t>
        </w:r>
        <w:r w:rsidRPr="0024598B">
          <w:rPr>
            <w:rFonts w:cstheme="minorHAnsi"/>
            <w:webHidden/>
            <w:rPrChange w:id="1504" w:author="Smullen, Lizz" w:date="2016-02-10T22:05:00Z">
              <w:rPr>
                <w:webHidden/>
              </w:rPr>
            </w:rPrChange>
          </w:rPr>
          <w:tab/>
        </w:r>
        <w:r w:rsidRPr="0024598B">
          <w:rPr>
            <w:rFonts w:cstheme="minorHAnsi"/>
            <w:webHidden/>
            <w:rPrChange w:id="1505" w:author="Smullen, Lizz" w:date="2016-02-10T22:05:00Z">
              <w:rPr>
                <w:webHidden/>
              </w:rPr>
            </w:rPrChange>
          </w:rPr>
          <w:fldChar w:fldCharType="begin"/>
        </w:r>
        <w:r w:rsidRPr="0024598B">
          <w:rPr>
            <w:rFonts w:cstheme="minorHAnsi"/>
            <w:webHidden/>
            <w:rPrChange w:id="1506" w:author="Smullen, Lizz" w:date="2016-02-10T22:05:00Z">
              <w:rPr>
                <w:webHidden/>
              </w:rPr>
            </w:rPrChange>
          </w:rPr>
          <w:instrText xml:space="preserve"> PAGEREF _Toc442899407 \h </w:instrText>
        </w:r>
      </w:ins>
      <w:r w:rsidRPr="0024598B">
        <w:rPr>
          <w:rFonts w:cstheme="minorHAnsi"/>
          <w:webHidden/>
          <w:rPrChange w:id="1507" w:author="Smullen, Lizz" w:date="2016-02-10T22:05:00Z">
            <w:rPr>
              <w:rFonts w:cstheme="minorHAnsi"/>
              <w:webHidden/>
            </w:rPr>
          </w:rPrChange>
        </w:rPr>
      </w:r>
      <w:r w:rsidRPr="0024598B">
        <w:rPr>
          <w:rFonts w:cstheme="minorHAnsi"/>
          <w:webHidden/>
          <w:rPrChange w:id="1508" w:author="Smullen, Lizz" w:date="2016-02-10T22:05:00Z">
            <w:rPr>
              <w:webHidden/>
            </w:rPr>
          </w:rPrChange>
        </w:rPr>
        <w:fldChar w:fldCharType="separate"/>
      </w:r>
      <w:ins w:id="1509" w:author="Smullen, Lizz" w:date="2016-02-11T09:16:00Z">
        <w:r w:rsidR="0088531C">
          <w:rPr>
            <w:rFonts w:cstheme="minorHAnsi"/>
            <w:webHidden/>
          </w:rPr>
          <w:t>7-11</w:t>
        </w:r>
      </w:ins>
      <w:ins w:id="1510" w:author="Smullen, Lizz" w:date="2016-02-10T20:26:00Z">
        <w:r w:rsidRPr="0024598B">
          <w:rPr>
            <w:rFonts w:cstheme="minorHAnsi"/>
            <w:webHidden/>
            <w:rPrChange w:id="1511" w:author="Smullen, Lizz" w:date="2016-02-10T22:05:00Z">
              <w:rPr>
                <w:webHidden/>
              </w:rPr>
            </w:rPrChange>
          </w:rPr>
          <w:fldChar w:fldCharType="end"/>
        </w:r>
        <w:r w:rsidRPr="0024598B">
          <w:rPr>
            <w:rStyle w:val="Hyperlink"/>
            <w:rFonts w:cstheme="minorHAnsi"/>
            <w:rPrChange w:id="1512" w:author="Smullen, Lizz" w:date="2016-02-10T22:05:00Z">
              <w:rPr>
                <w:rStyle w:val="Hyperlink"/>
              </w:rPr>
            </w:rPrChange>
          </w:rPr>
          <w:fldChar w:fldCharType="end"/>
        </w:r>
      </w:ins>
    </w:p>
    <w:p w14:paraId="3B824281" w14:textId="77777777" w:rsidR="00E82EE6" w:rsidRPr="0024598B" w:rsidDel="00302A89" w:rsidRDefault="00E82EE6">
      <w:pPr>
        <w:pStyle w:val="TableofFigures"/>
        <w:rPr>
          <w:del w:id="1513" w:author="Smullen, Lizz" w:date="2016-02-10T20:25:00Z"/>
          <w:rFonts w:eastAsiaTheme="minorEastAsia" w:cstheme="minorHAnsi"/>
          <w:rPrChange w:id="1514" w:author="Smullen, Lizz" w:date="2016-02-10T22:05:00Z">
            <w:rPr>
              <w:del w:id="1515" w:author="Smullen, Lizz" w:date="2016-02-10T20:25:00Z"/>
              <w:rFonts w:eastAsiaTheme="minorEastAsia" w:cstheme="minorHAnsi"/>
              <w:sz w:val="22"/>
              <w:szCs w:val="22"/>
            </w:rPr>
          </w:rPrChange>
        </w:rPr>
      </w:pPr>
      <w:del w:id="1516" w:author="Smullen, Lizz" w:date="2016-02-10T20:25:00Z">
        <w:r w:rsidRPr="0024598B" w:rsidDel="00302A89">
          <w:rPr>
            <w:rPrChange w:id="1517" w:author="Smullen, Lizz" w:date="2016-02-10T22:05:00Z">
              <w:rPr>
                <w:rStyle w:val="Hyperlink"/>
                <w:rFonts w:cstheme="minorHAnsi"/>
              </w:rPr>
            </w:rPrChange>
          </w:rPr>
          <w:delText>Figure 2.1 — HR133/HR160 Gimballed Antenna Unit (GAU)</w:delText>
        </w:r>
        <w:r w:rsidRPr="0024598B" w:rsidDel="00302A89">
          <w:rPr>
            <w:rFonts w:cstheme="minorHAnsi"/>
            <w:webHidden/>
          </w:rPr>
          <w:tab/>
        </w:r>
        <w:r w:rsidR="00805FE1" w:rsidRPr="0024598B" w:rsidDel="00302A89">
          <w:rPr>
            <w:rFonts w:cstheme="minorHAnsi"/>
            <w:webHidden/>
          </w:rPr>
          <w:delText>2-1</w:delText>
        </w:r>
      </w:del>
    </w:p>
    <w:p w14:paraId="0F3E2F4D" w14:textId="77777777" w:rsidR="00E82EE6" w:rsidRPr="0024598B" w:rsidDel="00302A89" w:rsidRDefault="00E82EE6">
      <w:pPr>
        <w:pStyle w:val="TableofFigures"/>
        <w:rPr>
          <w:del w:id="1518" w:author="Smullen, Lizz" w:date="2016-02-10T20:25:00Z"/>
          <w:rFonts w:eastAsiaTheme="minorEastAsia" w:cstheme="minorHAnsi"/>
          <w:rPrChange w:id="1519" w:author="Smullen, Lizz" w:date="2016-02-10T22:05:00Z">
            <w:rPr>
              <w:del w:id="1520" w:author="Smullen, Lizz" w:date="2016-02-10T20:25:00Z"/>
              <w:rFonts w:eastAsiaTheme="minorEastAsia" w:cstheme="minorHAnsi"/>
              <w:sz w:val="22"/>
              <w:szCs w:val="22"/>
            </w:rPr>
          </w:rPrChange>
        </w:rPr>
      </w:pPr>
      <w:del w:id="1521" w:author="Smullen, Lizz" w:date="2016-02-10T20:25:00Z">
        <w:r w:rsidRPr="0024598B" w:rsidDel="00302A89">
          <w:rPr>
            <w:rPrChange w:id="1522" w:author="Smullen, Lizz" w:date="2016-02-10T22:05:00Z">
              <w:rPr>
                <w:rStyle w:val="Hyperlink"/>
                <w:rFonts w:cstheme="minorHAnsi"/>
              </w:rPr>
            </w:rPrChange>
          </w:rPr>
          <w:delText>Figure 4.1 — ACMU LEDs and Fault Ball power-up sequence</w:delText>
        </w:r>
        <w:r w:rsidRPr="0024598B" w:rsidDel="00302A89">
          <w:rPr>
            <w:rFonts w:cstheme="minorHAnsi"/>
            <w:webHidden/>
          </w:rPr>
          <w:tab/>
        </w:r>
        <w:r w:rsidR="00805FE1" w:rsidRPr="0024598B" w:rsidDel="00302A89">
          <w:rPr>
            <w:rFonts w:cstheme="minorHAnsi"/>
            <w:webHidden/>
          </w:rPr>
          <w:delText>4-2</w:delText>
        </w:r>
      </w:del>
    </w:p>
    <w:p w14:paraId="5FA947AE" w14:textId="77777777" w:rsidR="00E82EE6" w:rsidRPr="0024598B" w:rsidDel="00302A89" w:rsidRDefault="00E82EE6">
      <w:pPr>
        <w:pStyle w:val="TableofFigures"/>
        <w:rPr>
          <w:del w:id="1523" w:author="Smullen, Lizz" w:date="2016-02-10T20:25:00Z"/>
          <w:rFonts w:eastAsiaTheme="minorEastAsia" w:cstheme="minorHAnsi"/>
          <w:rPrChange w:id="1524" w:author="Smullen, Lizz" w:date="2016-02-10T22:05:00Z">
            <w:rPr>
              <w:del w:id="1525" w:author="Smullen, Lizz" w:date="2016-02-10T20:25:00Z"/>
              <w:rFonts w:eastAsiaTheme="minorEastAsia" w:cstheme="minorHAnsi"/>
              <w:sz w:val="22"/>
              <w:szCs w:val="22"/>
            </w:rPr>
          </w:rPrChange>
        </w:rPr>
      </w:pPr>
      <w:del w:id="1526" w:author="Smullen, Lizz" w:date="2016-02-10T20:25:00Z">
        <w:r w:rsidRPr="0024598B" w:rsidDel="00302A89">
          <w:rPr>
            <w:rPrChange w:id="1527" w:author="Smullen, Lizz" w:date="2016-02-10T22:05:00Z">
              <w:rPr>
                <w:rStyle w:val="Hyperlink"/>
                <w:rFonts w:cstheme="minorHAnsi"/>
              </w:rPr>
            </w:rPrChange>
          </w:rPr>
          <w:delText>Figure 4.2 — SATCOM System Home Page</w:delText>
        </w:r>
        <w:r w:rsidRPr="0024598B" w:rsidDel="00302A89">
          <w:rPr>
            <w:rFonts w:cstheme="minorHAnsi"/>
            <w:webHidden/>
          </w:rPr>
          <w:tab/>
        </w:r>
        <w:r w:rsidR="00805FE1" w:rsidRPr="0024598B" w:rsidDel="00302A89">
          <w:rPr>
            <w:rFonts w:cstheme="minorHAnsi"/>
            <w:webHidden/>
          </w:rPr>
          <w:delText>4-3</w:delText>
        </w:r>
      </w:del>
    </w:p>
    <w:p w14:paraId="7C2FCC94" w14:textId="77777777" w:rsidR="00E82EE6" w:rsidRPr="0024598B" w:rsidDel="00302A89" w:rsidRDefault="00E82EE6">
      <w:pPr>
        <w:pStyle w:val="TableofFigures"/>
        <w:rPr>
          <w:del w:id="1528" w:author="Smullen, Lizz" w:date="2016-02-10T20:25:00Z"/>
          <w:rFonts w:eastAsiaTheme="minorEastAsia" w:cstheme="minorHAnsi"/>
          <w:rPrChange w:id="1529" w:author="Smullen, Lizz" w:date="2016-02-10T22:05:00Z">
            <w:rPr>
              <w:del w:id="1530" w:author="Smullen, Lizz" w:date="2016-02-10T20:25:00Z"/>
              <w:rFonts w:eastAsiaTheme="minorEastAsia" w:cstheme="minorHAnsi"/>
              <w:sz w:val="22"/>
              <w:szCs w:val="22"/>
            </w:rPr>
          </w:rPrChange>
        </w:rPr>
      </w:pPr>
      <w:del w:id="1531" w:author="Smullen, Lizz" w:date="2016-02-10T20:25:00Z">
        <w:r w:rsidRPr="0024598B" w:rsidDel="00302A89">
          <w:rPr>
            <w:rPrChange w:id="1532" w:author="Smullen, Lizz" w:date="2016-02-10T22:05:00Z">
              <w:rPr>
                <w:rStyle w:val="Hyperlink"/>
                <w:rFonts w:cstheme="minorHAnsi"/>
              </w:rPr>
            </w:rPrChange>
          </w:rPr>
          <w:delText>Figure 4.3 — System Product Information Page</w:delText>
        </w:r>
        <w:r w:rsidRPr="0024598B" w:rsidDel="00302A89">
          <w:rPr>
            <w:rFonts w:cstheme="minorHAnsi"/>
            <w:webHidden/>
          </w:rPr>
          <w:tab/>
        </w:r>
        <w:r w:rsidR="00805FE1" w:rsidRPr="0024598B" w:rsidDel="00302A89">
          <w:rPr>
            <w:rFonts w:cstheme="minorHAnsi"/>
            <w:webHidden/>
          </w:rPr>
          <w:delText>4-4</w:delText>
        </w:r>
      </w:del>
    </w:p>
    <w:p w14:paraId="50C838F5" w14:textId="77777777" w:rsidR="00E82EE6" w:rsidRPr="0024598B" w:rsidDel="00302A89" w:rsidRDefault="00E82EE6">
      <w:pPr>
        <w:pStyle w:val="TableofFigures"/>
        <w:rPr>
          <w:del w:id="1533" w:author="Smullen, Lizz" w:date="2016-02-10T20:25:00Z"/>
          <w:rFonts w:eastAsiaTheme="minorEastAsia" w:cstheme="minorHAnsi"/>
          <w:rPrChange w:id="1534" w:author="Smullen, Lizz" w:date="2016-02-10T22:05:00Z">
            <w:rPr>
              <w:del w:id="1535" w:author="Smullen, Lizz" w:date="2016-02-10T20:25:00Z"/>
              <w:rFonts w:eastAsiaTheme="minorEastAsia" w:cstheme="minorHAnsi"/>
              <w:sz w:val="22"/>
              <w:szCs w:val="22"/>
            </w:rPr>
          </w:rPrChange>
        </w:rPr>
      </w:pPr>
      <w:del w:id="1536" w:author="Smullen, Lizz" w:date="2016-02-10T20:25:00Z">
        <w:r w:rsidRPr="0024598B" w:rsidDel="00302A89">
          <w:rPr>
            <w:rPrChange w:id="1537" w:author="Smullen, Lizz" w:date="2016-02-10T22:05:00Z">
              <w:rPr>
                <w:rStyle w:val="Hyperlink"/>
                <w:rFonts w:cstheme="minorHAnsi"/>
              </w:rPr>
            </w:rPrChange>
          </w:rPr>
          <w:delText>Figure 4.4 — SATCOM System Home Page</w:delText>
        </w:r>
        <w:r w:rsidRPr="0024598B" w:rsidDel="00302A89">
          <w:rPr>
            <w:rFonts w:cstheme="minorHAnsi"/>
            <w:webHidden/>
          </w:rPr>
          <w:tab/>
        </w:r>
        <w:r w:rsidR="00805FE1" w:rsidRPr="0024598B" w:rsidDel="00302A89">
          <w:rPr>
            <w:rFonts w:cstheme="minorHAnsi"/>
            <w:webHidden/>
          </w:rPr>
          <w:delText>4-5</w:delText>
        </w:r>
      </w:del>
    </w:p>
    <w:p w14:paraId="2C3DFE20" w14:textId="77777777" w:rsidR="00E82EE6" w:rsidRPr="0024598B" w:rsidDel="00302A89" w:rsidRDefault="00E82EE6">
      <w:pPr>
        <w:pStyle w:val="TableofFigures"/>
        <w:rPr>
          <w:del w:id="1538" w:author="Smullen, Lizz" w:date="2016-02-10T20:25:00Z"/>
          <w:rFonts w:eastAsiaTheme="minorEastAsia" w:cstheme="minorHAnsi"/>
          <w:rPrChange w:id="1539" w:author="Smullen, Lizz" w:date="2016-02-10T22:05:00Z">
            <w:rPr>
              <w:del w:id="1540" w:author="Smullen, Lizz" w:date="2016-02-10T20:25:00Z"/>
              <w:rFonts w:eastAsiaTheme="minorEastAsia" w:cstheme="minorHAnsi"/>
              <w:sz w:val="22"/>
              <w:szCs w:val="22"/>
            </w:rPr>
          </w:rPrChange>
        </w:rPr>
      </w:pPr>
      <w:del w:id="1541" w:author="Smullen, Lizz" w:date="2016-02-10T20:25:00Z">
        <w:r w:rsidRPr="0024598B" w:rsidDel="00302A89">
          <w:rPr>
            <w:rPrChange w:id="1542" w:author="Smullen, Lizz" w:date="2016-02-10T22:05:00Z">
              <w:rPr>
                <w:rStyle w:val="Hyperlink"/>
                <w:rFonts w:cstheme="minorHAnsi"/>
              </w:rPr>
            </w:rPrChange>
          </w:rPr>
          <w:delText>Figure 4.5 — Example of Navigation Data Display (Total and INTR incrementing)</w:delText>
        </w:r>
        <w:r w:rsidRPr="0024598B" w:rsidDel="00302A89">
          <w:rPr>
            <w:rFonts w:cstheme="minorHAnsi"/>
            <w:webHidden/>
          </w:rPr>
          <w:tab/>
        </w:r>
        <w:r w:rsidR="00805FE1" w:rsidRPr="0024598B" w:rsidDel="00302A89">
          <w:rPr>
            <w:rFonts w:cstheme="minorHAnsi"/>
            <w:webHidden/>
          </w:rPr>
          <w:delText>4-6</w:delText>
        </w:r>
      </w:del>
    </w:p>
    <w:p w14:paraId="614AD369" w14:textId="77777777" w:rsidR="00E82EE6" w:rsidRPr="0024598B" w:rsidDel="00302A89" w:rsidRDefault="00E82EE6">
      <w:pPr>
        <w:pStyle w:val="TableofFigures"/>
        <w:rPr>
          <w:del w:id="1543" w:author="Smullen, Lizz" w:date="2016-02-10T20:25:00Z"/>
          <w:rFonts w:eastAsiaTheme="minorEastAsia" w:cstheme="minorHAnsi"/>
          <w:rPrChange w:id="1544" w:author="Smullen, Lizz" w:date="2016-02-10T22:05:00Z">
            <w:rPr>
              <w:del w:id="1545" w:author="Smullen, Lizz" w:date="2016-02-10T20:25:00Z"/>
              <w:rFonts w:eastAsiaTheme="minorEastAsia" w:cstheme="minorHAnsi"/>
              <w:sz w:val="22"/>
              <w:szCs w:val="22"/>
            </w:rPr>
          </w:rPrChange>
        </w:rPr>
      </w:pPr>
      <w:del w:id="1546" w:author="Smullen, Lizz" w:date="2016-02-10T20:25:00Z">
        <w:r w:rsidRPr="0024598B" w:rsidDel="00302A89">
          <w:rPr>
            <w:rPrChange w:id="1547" w:author="Smullen, Lizz" w:date="2016-02-10T22:05:00Z">
              <w:rPr>
                <w:rStyle w:val="Hyperlink"/>
                <w:rFonts w:cstheme="minorHAnsi"/>
              </w:rPr>
            </w:rPrChange>
          </w:rPr>
          <w:delText>Figure 4.6 — SATCOM System Home Page</w:delText>
        </w:r>
        <w:r w:rsidRPr="0024598B" w:rsidDel="00302A89">
          <w:rPr>
            <w:rFonts w:cstheme="minorHAnsi"/>
            <w:webHidden/>
          </w:rPr>
          <w:tab/>
        </w:r>
        <w:r w:rsidR="00805FE1" w:rsidRPr="0024598B" w:rsidDel="00302A89">
          <w:rPr>
            <w:rFonts w:cstheme="minorHAnsi"/>
            <w:webHidden/>
          </w:rPr>
          <w:delText>4-7</w:delText>
        </w:r>
      </w:del>
    </w:p>
    <w:p w14:paraId="0E9D4F6B" w14:textId="77777777" w:rsidR="00E82EE6" w:rsidRPr="0024598B" w:rsidDel="00302A89" w:rsidRDefault="00E82EE6">
      <w:pPr>
        <w:pStyle w:val="TableofFigures"/>
        <w:rPr>
          <w:del w:id="1548" w:author="Smullen, Lizz" w:date="2016-02-10T20:25:00Z"/>
          <w:rFonts w:eastAsiaTheme="minorEastAsia" w:cstheme="minorHAnsi"/>
          <w:rPrChange w:id="1549" w:author="Smullen, Lizz" w:date="2016-02-10T22:05:00Z">
            <w:rPr>
              <w:del w:id="1550" w:author="Smullen, Lizz" w:date="2016-02-10T20:25:00Z"/>
              <w:rFonts w:eastAsiaTheme="minorEastAsia" w:cstheme="minorHAnsi"/>
              <w:sz w:val="22"/>
              <w:szCs w:val="22"/>
            </w:rPr>
          </w:rPrChange>
        </w:rPr>
      </w:pPr>
      <w:del w:id="1551" w:author="Smullen, Lizz" w:date="2016-02-10T20:25:00Z">
        <w:r w:rsidRPr="0024598B" w:rsidDel="00302A89">
          <w:rPr>
            <w:rPrChange w:id="1552" w:author="Smullen, Lizz" w:date="2016-02-10T22:05:00Z">
              <w:rPr>
                <w:rStyle w:val="Hyperlink"/>
                <w:rFonts w:cstheme="minorHAnsi"/>
              </w:rPr>
            </w:rPrChange>
          </w:rPr>
          <w:delText>Figure 4.7 — Example of Healthy System Functionality</w:delText>
        </w:r>
        <w:r w:rsidRPr="0024598B" w:rsidDel="00302A89">
          <w:rPr>
            <w:rFonts w:cstheme="minorHAnsi"/>
            <w:webHidden/>
          </w:rPr>
          <w:tab/>
        </w:r>
        <w:r w:rsidR="00805FE1" w:rsidRPr="0024598B" w:rsidDel="00302A89">
          <w:rPr>
            <w:rFonts w:cstheme="minorHAnsi"/>
            <w:webHidden/>
          </w:rPr>
          <w:delText>4-8</w:delText>
        </w:r>
      </w:del>
    </w:p>
    <w:p w14:paraId="43FC8168" w14:textId="77777777" w:rsidR="00E82EE6" w:rsidRPr="0024598B" w:rsidDel="00302A89" w:rsidRDefault="00E82EE6">
      <w:pPr>
        <w:pStyle w:val="TableofFigures"/>
        <w:rPr>
          <w:del w:id="1553" w:author="Smullen, Lizz" w:date="2016-02-10T20:25:00Z"/>
          <w:rFonts w:eastAsiaTheme="minorEastAsia" w:cstheme="minorHAnsi"/>
          <w:rPrChange w:id="1554" w:author="Smullen, Lizz" w:date="2016-02-10T22:05:00Z">
            <w:rPr>
              <w:del w:id="1555" w:author="Smullen, Lizz" w:date="2016-02-10T20:25:00Z"/>
              <w:rFonts w:eastAsiaTheme="minorEastAsia" w:cstheme="minorHAnsi"/>
              <w:sz w:val="22"/>
              <w:szCs w:val="22"/>
            </w:rPr>
          </w:rPrChange>
        </w:rPr>
      </w:pPr>
      <w:del w:id="1556" w:author="Smullen, Lizz" w:date="2016-02-10T20:25:00Z">
        <w:r w:rsidRPr="0024598B" w:rsidDel="00302A89">
          <w:rPr>
            <w:rPrChange w:id="1557" w:author="Smullen, Lizz" w:date="2016-02-10T22:05:00Z">
              <w:rPr>
                <w:rStyle w:val="Hyperlink"/>
                <w:rFonts w:cstheme="minorHAnsi"/>
              </w:rPr>
            </w:rPrChange>
          </w:rPr>
          <w:delText>Figure 4.8 — Example of Unhealthy System Functionality</w:delText>
        </w:r>
        <w:r w:rsidRPr="0024598B" w:rsidDel="00302A89">
          <w:rPr>
            <w:rFonts w:cstheme="minorHAnsi"/>
            <w:webHidden/>
          </w:rPr>
          <w:tab/>
        </w:r>
        <w:r w:rsidR="00805FE1" w:rsidRPr="0024598B" w:rsidDel="00302A89">
          <w:rPr>
            <w:rFonts w:cstheme="minorHAnsi"/>
            <w:webHidden/>
          </w:rPr>
          <w:delText>4-8</w:delText>
        </w:r>
      </w:del>
    </w:p>
    <w:p w14:paraId="48FD3BD6" w14:textId="77777777" w:rsidR="00E82EE6" w:rsidRPr="0024598B" w:rsidDel="00302A89" w:rsidRDefault="00E82EE6">
      <w:pPr>
        <w:pStyle w:val="TableofFigures"/>
        <w:rPr>
          <w:del w:id="1558" w:author="Smullen, Lizz" w:date="2016-02-10T20:25:00Z"/>
          <w:rFonts w:eastAsiaTheme="minorEastAsia" w:cstheme="minorHAnsi"/>
          <w:rPrChange w:id="1559" w:author="Smullen, Lizz" w:date="2016-02-10T22:05:00Z">
            <w:rPr>
              <w:del w:id="1560" w:author="Smullen, Lizz" w:date="2016-02-10T20:25:00Z"/>
              <w:rFonts w:eastAsiaTheme="minorEastAsia" w:cstheme="minorHAnsi"/>
              <w:sz w:val="22"/>
              <w:szCs w:val="22"/>
            </w:rPr>
          </w:rPrChange>
        </w:rPr>
      </w:pPr>
      <w:del w:id="1561" w:author="Smullen, Lizz" w:date="2016-02-10T20:25:00Z">
        <w:r w:rsidRPr="0024598B" w:rsidDel="00302A89">
          <w:rPr>
            <w:rPrChange w:id="1562" w:author="Smullen, Lizz" w:date="2016-02-10T22:05:00Z">
              <w:rPr>
                <w:rStyle w:val="Hyperlink"/>
                <w:rFonts w:cstheme="minorHAnsi"/>
              </w:rPr>
            </w:rPrChange>
          </w:rPr>
          <w:delText>Figure 4.9 — Example of the System Status Page displaying the Control and Gimbal options.</w:delText>
        </w:r>
        <w:r w:rsidRPr="0024598B" w:rsidDel="00302A89">
          <w:rPr>
            <w:rFonts w:cstheme="minorHAnsi"/>
            <w:webHidden/>
          </w:rPr>
          <w:tab/>
        </w:r>
        <w:r w:rsidR="00805FE1" w:rsidRPr="0024598B" w:rsidDel="00302A89">
          <w:rPr>
            <w:rFonts w:cstheme="minorHAnsi"/>
            <w:webHidden/>
          </w:rPr>
          <w:delText>4-8</w:delText>
        </w:r>
      </w:del>
    </w:p>
    <w:p w14:paraId="35ED5E67" w14:textId="77777777" w:rsidR="00E82EE6" w:rsidRPr="0024598B" w:rsidDel="00302A89" w:rsidRDefault="00E82EE6">
      <w:pPr>
        <w:pStyle w:val="TableofFigures"/>
        <w:rPr>
          <w:del w:id="1563" w:author="Smullen, Lizz" w:date="2016-02-10T20:25:00Z"/>
          <w:rFonts w:eastAsiaTheme="minorEastAsia" w:cstheme="minorHAnsi"/>
          <w:rPrChange w:id="1564" w:author="Smullen, Lizz" w:date="2016-02-10T22:05:00Z">
            <w:rPr>
              <w:del w:id="1565" w:author="Smullen, Lizz" w:date="2016-02-10T20:25:00Z"/>
              <w:rFonts w:eastAsiaTheme="minorEastAsia" w:cstheme="minorHAnsi"/>
              <w:sz w:val="22"/>
              <w:szCs w:val="22"/>
            </w:rPr>
          </w:rPrChange>
        </w:rPr>
      </w:pPr>
      <w:del w:id="1566" w:author="Smullen, Lizz" w:date="2016-02-10T20:25:00Z">
        <w:r w:rsidRPr="0024598B" w:rsidDel="00302A89">
          <w:rPr>
            <w:rPrChange w:id="1567" w:author="Smullen, Lizz" w:date="2016-02-10T22:05:00Z">
              <w:rPr>
                <w:rStyle w:val="Hyperlink"/>
                <w:rFonts w:cstheme="minorHAnsi"/>
              </w:rPr>
            </w:rPrChange>
          </w:rPr>
          <w:delText>Figure 4.10 — Link Closed</w:delText>
        </w:r>
        <w:r w:rsidRPr="0024598B" w:rsidDel="00302A89">
          <w:rPr>
            <w:rFonts w:cstheme="minorHAnsi"/>
            <w:webHidden/>
          </w:rPr>
          <w:tab/>
        </w:r>
        <w:r w:rsidR="00805FE1" w:rsidRPr="0024598B" w:rsidDel="00302A89">
          <w:rPr>
            <w:rFonts w:cstheme="minorHAnsi"/>
            <w:webHidden/>
          </w:rPr>
          <w:delText>4-10</w:delText>
        </w:r>
      </w:del>
    </w:p>
    <w:p w14:paraId="6E4B7134" w14:textId="77777777" w:rsidR="00E82EE6" w:rsidRPr="0024598B" w:rsidDel="00302A89" w:rsidRDefault="00E82EE6">
      <w:pPr>
        <w:pStyle w:val="TableofFigures"/>
        <w:rPr>
          <w:del w:id="1568" w:author="Smullen, Lizz" w:date="2016-02-10T20:25:00Z"/>
          <w:rFonts w:eastAsiaTheme="minorEastAsia" w:cstheme="minorHAnsi"/>
          <w:rPrChange w:id="1569" w:author="Smullen, Lizz" w:date="2016-02-10T22:05:00Z">
            <w:rPr>
              <w:del w:id="1570" w:author="Smullen, Lizz" w:date="2016-02-10T20:25:00Z"/>
              <w:rFonts w:eastAsiaTheme="minorEastAsia" w:cstheme="minorHAnsi"/>
              <w:sz w:val="22"/>
              <w:szCs w:val="22"/>
            </w:rPr>
          </w:rPrChange>
        </w:rPr>
      </w:pPr>
      <w:del w:id="1571" w:author="Smullen, Lizz" w:date="2016-02-10T20:25:00Z">
        <w:r w:rsidRPr="0024598B" w:rsidDel="00302A89">
          <w:rPr>
            <w:rPrChange w:id="1572" w:author="Smullen, Lizz" w:date="2016-02-10T22:05:00Z">
              <w:rPr>
                <w:rStyle w:val="Hyperlink"/>
                <w:rFonts w:cstheme="minorHAnsi"/>
              </w:rPr>
            </w:rPrChange>
          </w:rPr>
          <w:delText>Figure 4.11 — Run Command Prompt</w:delText>
        </w:r>
        <w:r w:rsidRPr="0024598B" w:rsidDel="00302A89">
          <w:rPr>
            <w:rFonts w:cstheme="minorHAnsi"/>
            <w:webHidden/>
          </w:rPr>
          <w:tab/>
        </w:r>
        <w:r w:rsidR="00805FE1" w:rsidRPr="0024598B" w:rsidDel="00302A89">
          <w:rPr>
            <w:rFonts w:cstheme="minorHAnsi"/>
            <w:webHidden/>
          </w:rPr>
          <w:delText>4-10</w:delText>
        </w:r>
      </w:del>
    </w:p>
    <w:p w14:paraId="5F42C549" w14:textId="77777777" w:rsidR="00E82EE6" w:rsidRPr="0024598B" w:rsidDel="00302A89" w:rsidRDefault="00E82EE6">
      <w:pPr>
        <w:pStyle w:val="TableofFigures"/>
        <w:rPr>
          <w:del w:id="1573" w:author="Smullen, Lizz" w:date="2016-02-10T20:25:00Z"/>
          <w:rFonts w:eastAsiaTheme="minorEastAsia" w:cstheme="minorHAnsi"/>
          <w:rPrChange w:id="1574" w:author="Smullen, Lizz" w:date="2016-02-10T22:05:00Z">
            <w:rPr>
              <w:del w:id="1575" w:author="Smullen, Lizz" w:date="2016-02-10T20:25:00Z"/>
              <w:rFonts w:eastAsiaTheme="minorEastAsia" w:cstheme="minorHAnsi"/>
              <w:sz w:val="22"/>
              <w:szCs w:val="22"/>
            </w:rPr>
          </w:rPrChange>
        </w:rPr>
      </w:pPr>
      <w:del w:id="1576" w:author="Smullen, Lizz" w:date="2016-02-10T20:25:00Z">
        <w:r w:rsidRPr="0024598B" w:rsidDel="00302A89">
          <w:rPr>
            <w:rPrChange w:id="1577" w:author="Smullen, Lizz" w:date="2016-02-10T22:05:00Z">
              <w:rPr>
                <w:rStyle w:val="Hyperlink"/>
                <w:rFonts w:cstheme="minorHAnsi"/>
              </w:rPr>
            </w:rPrChange>
          </w:rPr>
          <w:delText>Figure 4.12 — Example of a Ping Command and ACMU Response</w:delText>
        </w:r>
        <w:r w:rsidRPr="0024598B" w:rsidDel="00302A89">
          <w:rPr>
            <w:rFonts w:cstheme="minorHAnsi"/>
            <w:webHidden/>
          </w:rPr>
          <w:tab/>
        </w:r>
        <w:r w:rsidR="00805FE1" w:rsidRPr="0024598B" w:rsidDel="00302A89">
          <w:rPr>
            <w:rFonts w:cstheme="minorHAnsi"/>
            <w:webHidden/>
          </w:rPr>
          <w:delText>4-11</w:delText>
        </w:r>
      </w:del>
    </w:p>
    <w:p w14:paraId="1F9762DB" w14:textId="77777777" w:rsidR="00E82EE6" w:rsidRPr="0024598B" w:rsidDel="00302A89" w:rsidRDefault="00E82EE6">
      <w:pPr>
        <w:pStyle w:val="TableofFigures"/>
        <w:rPr>
          <w:del w:id="1578" w:author="Smullen, Lizz" w:date="2016-02-10T20:25:00Z"/>
          <w:rFonts w:eastAsiaTheme="minorEastAsia" w:cstheme="minorHAnsi"/>
          <w:rPrChange w:id="1579" w:author="Smullen, Lizz" w:date="2016-02-10T22:05:00Z">
            <w:rPr>
              <w:del w:id="1580" w:author="Smullen, Lizz" w:date="2016-02-10T20:25:00Z"/>
              <w:rFonts w:eastAsiaTheme="minorEastAsia" w:cstheme="minorHAnsi"/>
              <w:sz w:val="22"/>
              <w:szCs w:val="22"/>
            </w:rPr>
          </w:rPrChange>
        </w:rPr>
      </w:pPr>
      <w:del w:id="1581" w:author="Smullen, Lizz" w:date="2016-02-10T20:25:00Z">
        <w:r w:rsidRPr="0024598B" w:rsidDel="00302A89">
          <w:rPr>
            <w:rPrChange w:id="1582" w:author="Smullen, Lizz" w:date="2016-02-10T22:05:00Z">
              <w:rPr>
                <w:rStyle w:val="Hyperlink"/>
                <w:rFonts w:cstheme="minorHAnsi"/>
              </w:rPr>
            </w:rPrChange>
          </w:rPr>
          <w:delText>Figure 4.13 — SATCOM System Home Page</w:delText>
        </w:r>
        <w:r w:rsidRPr="0024598B" w:rsidDel="00302A89">
          <w:rPr>
            <w:rFonts w:cstheme="minorHAnsi"/>
            <w:webHidden/>
          </w:rPr>
          <w:tab/>
        </w:r>
        <w:r w:rsidR="00805FE1" w:rsidRPr="0024598B" w:rsidDel="00302A89">
          <w:rPr>
            <w:rFonts w:cstheme="minorHAnsi"/>
            <w:webHidden/>
          </w:rPr>
          <w:delText>4-12</w:delText>
        </w:r>
      </w:del>
    </w:p>
    <w:p w14:paraId="0DB81D2A" w14:textId="77777777" w:rsidR="00E82EE6" w:rsidRPr="0024598B" w:rsidDel="00302A89" w:rsidRDefault="00E82EE6">
      <w:pPr>
        <w:pStyle w:val="TableofFigures"/>
        <w:rPr>
          <w:del w:id="1583" w:author="Smullen, Lizz" w:date="2016-02-10T20:25:00Z"/>
          <w:rFonts w:eastAsiaTheme="minorEastAsia" w:cstheme="minorHAnsi"/>
          <w:rPrChange w:id="1584" w:author="Smullen, Lizz" w:date="2016-02-10T22:05:00Z">
            <w:rPr>
              <w:del w:id="1585" w:author="Smullen, Lizz" w:date="2016-02-10T20:25:00Z"/>
              <w:rFonts w:eastAsiaTheme="minorEastAsia" w:cstheme="minorHAnsi"/>
              <w:sz w:val="22"/>
              <w:szCs w:val="22"/>
            </w:rPr>
          </w:rPrChange>
        </w:rPr>
      </w:pPr>
      <w:del w:id="1586" w:author="Smullen, Lizz" w:date="2016-02-10T20:25:00Z">
        <w:r w:rsidRPr="0024598B" w:rsidDel="00302A89">
          <w:rPr>
            <w:rPrChange w:id="1587" w:author="Smullen, Lizz" w:date="2016-02-10T22:05:00Z">
              <w:rPr>
                <w:rStyle w:val="Hyperlink"/>
                <w:rFonts w:cstheme="minorHAnsi"/>
              </w:rPr>
            </w:rPrChange>
          </w:rPr>
          <w:delText>Figure 4.14 — [A] Alignment Process Started</w:delText>
        </w:r>
        <w:r w:rsidRPr="0024598B" w:rsidDel="00302A89">
          <w:rPr>
            <w:rFonts w:cstheme="minorHAnsi"/>
            <w:webHidden/>
          </w:rPr>
          <w:tab/>
        </w:r>
        <w:r w:rsidR="00805FE1" w:rsidRPr="0024598B" w:rsidDel="00302A89">
          <w:rPr>
            <w:rFonts w:cstheme="minorHAnsi"/>
            <w:webHidden/>
          </w:rPr>
          <w:delText>4-13</w:delText>
        </w:r>
      </w:del>
    </w:p>
    <w:p w14:paraId="6B43912C" w14:textId="77777777" w:rsidR="00E82EE6" w:rsidRPr="0024598B" w:rsidDel="00302A89" w:rsidRDefault="00E82EE6">
      <w:pPr>
        <w:pStyle w:val="TableofFigures"/>
        <w:rPr>
          <w:del w:id="1588" w:author="Smullen, Lizz" w:date="2016-02-10T20:25:00Z"/>
          <w:rFonts w:eastAsiaTheme="minorEastAsia" w:cstheme="minorHAnsi"/>
          <w:rPrChange w:id="1589" w:author="Smullen, Lizz" w:date="2016-02-10T22:05:00Z">
            <w:rPr>
              <w:del w:id="1590" w:author="Smullen, Lizz" w:date="2016-02-10T20:25:00Z"/>
              <w:rFonts w:eastAsiaTheme="minorEastAsia" w:cstheme="minorHAnsi"/>
              <w:sz w:val="22"/>
              <w:szCs w:val="22"/>
            </w:rPr>
          </w:rPrChange>
        </w:rPr>
      </w:pPr>
      <w:del w:id="1591" w:author="Smullen, Lizz" w:date="2016-02-10T20:25:00Z">
        <w:r w:rsidRPr="0024598B" w:rsidDel="00302A89">
          <w:rPr>
            <w:rPrChange w:id="1592" w:author="Smullen, Lizz" w:date="2016-02-10T22:05:00Z">
              <w:rPr>
                <w:rStyle w:val="Hyperlink"/>
                <w:rFonts w:cstheme="minorHAnsi"/>
              </w:rPr>
            </w:rPrChange>
          </w:rPr>
          <w:delText>Figure 5.1 — System Configuration Page — Not Installed State</w:delText>
        </w:r>
        <w:r w:rsidRPr="0024598B" w:rsidDel="00302A89">
          <w:rPr>
            <w:rFonts w:cstheme="minorHAnsi"/>
            <w:webHidden/>
          </w:rPr>
          <w:tab/>
        </w:r>
        <w:r w:rsidR="00805FE1" w:rsidRPr="0024598B" w:rsidDel="00302A89">
          <w:rPr>
            <w:rFonts w:cstheme="minorHAnsi"/>
            <w:webHidden/>
          </w:rPr>
          <w:delText>5-2</w:delText>
        </w:r>
      </w:del>
    </w:p>
    <w:p w14:paraId="1A2538AD" w14:textId="77777777" w:rsidR="00E82EE6" w:rsidRPr="0024598B" w:rsidDel="00302A89" w:rsidRDefault="00E82EE6">
      <w:pPr>
        <w:pStyle w:val="TableofFigures"/>
        <w:rPr>
          <w:del w:id="1593" w:author="Smullen, Lizz" w:date="2016-02-10T20:25:00Z"/>
          <w:rFonts w:eastAsiaTheme="minorEastAsia" w:cstheme="minorHAnsi"/>
          <w:rPrChange w:id="1594" w:author="Smullen, Lizz" w:date="2016-02-10T22:05:00Z">
            <w:rPr>
              <w:del w:id="1595" w:author="Smullen, Lizz" w:date="2016-02-10T20:25:00Z"/>
              <w:rFonts w:eastAsiaTheme="minorEastAsia" w:cstheme="minorHAnsi"/>
              <w:sz w:val="22"/>
              <w:szCs w:val="22"/>
            </w:rPr>
          </w:rPrChange>
        </w:rPr>
      </w:pPr>
      <w:del w:id="1596" w:author="Smullen, Lizz" w:date="2016-02-10T20:25:00Z">
        <w:r w:rsidRPr="0024598B" w:rsidDel="00302A89">
          <w:rPr>
            <w:rPrChange w:id="1597" w:author="Smullen, Lizz" w:date="2016-02-10T22:05:00Z">
              <w:rPr>
                <w:rStyle w:val="Hyperlink"/>
                <w:rFonts w:cstheme="minorHAnsi"/>
              </w:rPr>
            </w:rPrChange>
          </w:rPr>
          <w:delText>Figure 5.2 — System Status on the SATCOM System Home Page</w:delText>
        </w:r>
        <w:r w:rsidRPr="0024598B" w:rsidDel="00302A89">
          <w:rPr>
            <w:rFonts w:cstheme="minorHAnsi"/>
            <w:webHidden/>
          </w:rPr>
          <w:tab/>
        </w:r>
        <w:r w:rsidR="00805FE1" w:rsidRPr="0024598B" w:rsidDel="00302A89">
          <w:rPr>
            <w:rFonts w:cstheme="minorHAnsi"/>
            <w:webHidden/>
          </w:rPr>
          <w:delText>5-2</w:delText>
        </w:r>
      </w:del>
    </w:p>
    <w:p w14:paraId="20FC09B5" w14:textId="77777777" w:rsidR="00E82EE6" w:rsidRPr="0024598B" w:rsidDel="00302A89" w:rsidRDefault="00E82EE6">
      <w:pPr>
        <w:pStyle w:val="TableofFigures"/>
        <w:rPr>
          <w:del w:id="1598" w:author="Smullen, Lizz" w:date="2016-02-10T20:25:00Z"/>
          <w:rFonts w:eastAsiaTheme="minorEastAsia" w:cstheme="minorHAnsi"/>
          <w:rPrChange w:id="1599" w:author="Smullen, Lizz" w:date="2016-02-10T22:05:00Z">
            <w:rPr>
              <w:del w:id="1600" w:author="Smullen, Lizz" w:date="2016-02-10T20:25:00Z"/>
              <w:rFonts w:eastAsiaTheme="minorEastAsia" w:cstheme="minorHAnsi"/>
              <w:sz w:val="22"/>
              <w:szCs w:val="22"/>
            </w:rPr>
          </w:rPrChange>
        </w:rPr>
      </w:pPr>
      <w:del w:id="1601" w:author="Smullen, Lizz" w:date="2016-02-10T20:25:00Z">
        <w:r w:rsidRPr="0024598B" w:rsidDel="00302A89">
          <w:rPr>
            <w:rPrChange w:id="1602" w:author="Smullen, Lizz" w:date="2016-02-10T22:05:00Z">
              <w:rPr>
                <w:rStyle w:val="Hyperlink"/>
                <w:rFonts w:cstheme="minorHAnsi"/>
              </w:rPr>
            </w:rPrChange>
          </w:rPr>
          <w:delText>Figure 5.3 — GAU Serial # and Part # on the System Product Information Page</w:delText>
        </w:r>
        <w:r w:rsidRPr="0024598B" w:rsidDel="00302A89">
          <w:rPr>
            <w:rFonts w:cstheme="minorHAnsi"/>
            <w:webHidden/>
          </w:rPr>
          <w:tab/>
        </w:r>
        <w:r w:rsidR="00805FE1" w:rsidRPr="0024598B" w:rsidDel="00302A89">
          <w:rPr>
            <w:rFonts w:cstheme="minorHAnsi"/>
            <w:webHidden/>
          </w:rPr>
          <w:delText>5-4</w:delText>
        </w:r>
      </w:del>
    </w:p>
    <w:p w14:paraId="000D3BD3" w14:textId="77777777" w:rsidR="00E82EE6" w:rsidRPr="0024598B" w:rsidDel="00302A89" w:rsidRDefault="00E82EE6">
      <w:pPr>
        <w:pStyle w:val="TableofFigures"/>
        <w:rPr>
          <w:del w:id="1603" w:author="Smullen, Lizz" w:date="2016-02-10T20:25:00Z"/>
          <w:rFonts w:eastAsiaTheme="minorEastAsia" w:cstheme="minorHAnsi"/>
          <w:rPrChange w:id="1604" w:author="Smullen, Lizz" w:date="2016-02-10T22:05:00Z">
            <w:rPr>
              <w:del w:id="1605" w:author="Smullen, Lizz" w:date="2016-02-10T20:25:00Z"/>
              <w:rFonts w:eastAsiaTheme="minorEastAsia" w:cstheme="minorHAnsi"/>
              <w:sz w:val="22"/>
              <w:szCs w:val="22"/>
            </w:rPr>
          </w:rPrChange>
        </w:rPr>
      </w:pPr>
      <w:del w:id="1606" w:author="Smullen, Lizz" w:date="2016-02-10T20:25:00Z">
        <w:r w:rsidRPr="0024598B" w:rsidDel="00302A89">
          <w:rPr>
            <w:rPrChange w:id="1607" w:author="Smullen, Lizz" w:date="2016-02-10T22:05:00Z">
              <w:rPr>
                <w:rStyle w:val="Hyperlink"/>
                <w:rFonts w:cstheme="minorHAnsi"/>
              </w:rPr>
            </w:rPrChange>
          </w:rPr>
          <w:delText>Figure 6.1 — SATCOM System Home Page</w:delText>
        </w:r>
        <w:r w:rsidRPr="0024598B" w:rsidDel="00302A89">
          <w:rPr>
            <w:rFonts w:cstheme="minorHAnsi"/>
            <w:webHidden/>
          </w:rPr>
          <w:tab/>
        </w:r>
        <w:r w:rsidR="00805FE1" w:rsidRPr="0024598B" w:rsidDel="00302A89">
          <w:rPr>
            <w:rFonts w:cstheme="minorHAnsi"/>
            <w:webHidden/>
          </w:rPr>
          <w:delText>6-3</w:delText>
        </w:r>
      </w:del>
    </w:p>
    <w:p w14:paraId="16BCC3AE" w14:textId="77777777" w:rsidR="00E82EE6" w:rsidRPr="0024598B" w:rsidDel="00302A89" w:rsidRDefault="00E82EE6">
      <w:pPr>
        <w:pStyle w:val="TableofFigures"/>
        <w:rPr>
          <w:del w:id="1608" w:author="Smullen, Lizz" w:date="2016-02-10T20:25:00Z"/>
          <w:rFonts w:eastAsiaTheme="minorEastAsia" w:cstheme="minorHAnsi"/>
          <w:rPrChange w:id="1609" w:author="Smullen, Lizz" w:date="2016-02-10T22:05:00Z">
            <w:rPr>
              <w:del w:id="1610" w:author="Smullen, Lizz" w:date="2016-02-10T20:25:00Z"/>
              <w:rFonts w:eastAsiaTheme="minorEastAsia" w:cstheme="minorHAnsi"/>
              <w:sz w:val="22"/>
              <w:szCs w:val="22"/>
            </w:rPr>
          </w:rPrChange>
        </w:rPr>
      </w:pPr>
      <w:del w:id="1611" w:author="Smullen, Lizz" w:date="2016-02-10T20:25:00Z">
        <w:r w:rsidRPr="0024598B" w:rsidDel="00302A89">
          <w:rPr>
            <w:rPrChange w:id="1612" w:author="Smullen, Lizz" w:date="2016-02-10T22:05:00Z">
              <w:rPr>
                <w:rStyle w:val="Hyperlink"/>
                <w:rFonts w:cstheme="minorHAnsi"/>
              </w:rPr>
            </w:rPrChange>
          </w:rPr>
          <w:delText>Figure 6.2 — Load ESM Blanking Zones</w:delText>
        </w:r>
        <w:r w:rsidRPr="0024598B" w:rsidDel="00302A89">
          <w:rPr>
            <w:rFonts w:cstheme="minorHAnsi"/>
            <w:webHidden/>
          </w:rPr>
          <w:tab/>
        </w:r>
        <w:r w:rsidR="00805FE1" w:rsidRPr="0024598B" w:rsidDel="00302A89">
          <w:rPr>
            <w:rFonts w:cstheme="minorHAnsi"/>
            <w:webHidden/>
          </w:rPr>
          <w:delText>6-4</w:delText>
        </w:r>
      </w:del>
    </w:p>
    <w:p w14:paraId="62AB9C43" w14:textId="77777777" w:rsidR="00E82EE6" w:rsidRPr="0024598B" w:rsidDel="00302A89" w:rsidRDefault="00E82EE6">
      <w:pPr>
        <w:pStyle w:val="TableofFigures"/>
        <w:rPr>
          <w:del w:id="1613" w:author="Smullen, Lizz" w:date="2016-02-10T20:25:00Z"/>
          <w:rFonts w:eastAsiaTheme="minorEastAsia" w:cstheme="minorHAnsi"/>
          <w:rPrChange w:id="1614" w:author="Smullen, Lizz" w:date="2016-02-10T22:05:00Z">
            <w:rPr>
              <w:del w:id="1615" w:author="Smullen, Lizz" w:date="2016-02-10T20:25:00Z"/>
              <w:rFonts w:eastAsiaTheme="minorEastAsia" w:cstheme="minorHAnsi"/>
              <w:sz w:val="22"/>
              <w:szCs w:val="22"/>
            </w:rPr>
          </w:rPrChange>
        </w:rPr>
      </w:pPr>
      <w:del w:id="1616" w:author="Smullen, Lizz" w:date="2016-02-10T20:25:00Z">
        <w:r w:rsidRPr="0024598B" w:rsidDel="00302A89">
          <w:rPr>
            <w:rPrChange w:id="1617" w:author="Smullen, Lizz" w:date="2016-02-10T22:05:00Z">
              <w:rPr>
                <w:rStyle w:val="Hyperlink"/>
                <w:rFonts w:cstheme="minorHAnsi"/>
              </w:rPr>
            </w:rPrChange>
          </w:rPr>
          <w:delText>Figure 6.3 — ESM Blanking Zones File Upload Process</w:delText>
        </w:r>
        <w:r w:rsidRPr="0024598B" w:rsidDel="00302A89">
          <w:rPr>
            <w:rFonts w:cstheme="minorHAnsi"/>
            <w:webHidden/>
          </w:rPr>
          <w:tab/>
        </w:r>
        <w:r w:rsidR="00805FE1" w:rsidRPr="0024598B" w:rsidDel="00302A89">
          <w:rPr>
            <w:rFonts w:cstheme="minorHAnsi"/>
            <w:webHidden/>
          </w:rPr>
          <w:delText>6-5</w:delText>
        </w:r>
      </w:del>
    </w:p>
    <w:p w14:paraId="6C96AAB8" w14:textId="77777777" w:rsidR="00E82EE6" w:rsidRPr="0024598B" w:rsidDel="00302A89" w:rsidRDefault="00E82EE6">
      <w:pPr>
        <w:pStyle w:val="TableofFigures"/>
        <w:rPr>
          <w:del w:id="1618" w:author="Smullen, Lizz" w:date="2016-02-10T20:25:00Z"/>
          <w:rFonts w:eastAsiaTheme="minorEastAsia" w:cstheme="minorHAnsi"/>
          <w:rPrChange w:id="1619" w:author="Smullen, Lizz" w:date="2016-02-10T22:05:00Z">
            <w:rPr>
              <w:del w:id="1620" w:author="Smullen, Lizz" w:date="2016-02-10T20:25:00Z"/>
              <w:rFonts w:eastAsiaTheme="minorEastAsia" w:cstheme="minorHAnsi"/>
              <w:sz w:val="22"/>
              <w:szCs w:val="22"/>
            </w:rPr>
          </w:rPrChange>
        </w:rPr>
      </w:pPr>
      <w:del w:id="1621" w:author="Smullen, Lizz" w:date="2016-02-10T20:25:00Z">
        <w:r w:rsidRPr="0024598B" w:rsidDel="00302A89">
          <w:rPr>
            <w:rPrChange w:id="1622" w:author="Smullen, Lizz" w:date="2016-02-10T22:05:00Z">
              <w:rPr>
                <w:rStyle w:val="Hyperlink"/>
                <w:rFonts w:cstheme="minorHAnsi"/>
              </w:rPr>
            </w:rPrChange>
          </w:rPr>
          <w:delText>Figure 6.4 — Blanking Map Transfer Status</w:delText>
        </w:r>
        <w:r w:rsidRPr="0024598B" w:rsidDel="00302A89">
          <w:rPr>
            <w:rFonts w:cstheme="minorHAnsi"/>
            <w:webHidden/>
          </w:rPr>
          <w:tab/>
        </w:r>
        <w:r w:rsidR="00805FE1" w:rsidRPr="0024598B" w:rsidDel="00302A89">
          <w:rPr>
            <w:rFonts w:cstheme="minorHAnsi"/>
            <w:webHidden/>
          </w:rPr>
          <w:delText>6-6</w:delText>
        </w:r>
      </w:del>
    </w:p>
    <w:p w14:paraId="6B20508C" w14:textId="77777777" w:rsidR="00E82EE6" w:rsidRPr="0024598B" w:rsidDel="00302A89" w:rsidRDefault="00E82EE6">
      <w:pPr>
        <w:pStyle w:val="TableofFigures"/>
        <w:rPr>
          <w:del w:id="1623" w:author="Smullen, Lizz" w:date="2016-02-10T20:25:00Z"/>
          <w:rFonts w:eastAsiaTheme="minorEastAsia" w:cstheme="minorHAnsi"/>
          <w:rPrChange w:id="1624" w:author="Smullen, Lizz" w:date="2016-02-10T22:05:00Z">
            <w:rPr>
              <w:del w:id="1625" w:author="Smullen, Lizz" w:date="2016-02-10T20:25:00Z"/>
              <w:rFonts w:eastAsiaTheme="minorEastAsia" w:cstheme="minorHAnsi"/>
              <w:sz w:val="22"/>
              <w:szCs w:val="22"/>
            </w:rPr>
          </w:rPrChange>
        </w:rPr>
      </w:pPr>
      <w:del w:id="1626" w:author="Smullen, Lizz" w:date="2016-02-10T20:25:00Z">
        <w:r w:rsidRPr="0024598B" w:rsidDel="00302A89">
          <w:rPr>
            <w:rPrChange w:id="1627" w:author="Smullen, Lizz" w:date="2016-02-10T22:05:00Z">
              <w:rPr>
                <w:rStyle w:val="Hyperlink"/>
                <w:rFonts w:cstheme="minorHAnsi"/>
              </w:rPr>
            </w:rPrChange>
          </w:rPr>
          <w:delText>Figure 6.5 — SATCOM System Home Page</w:delText>
        </w:r>
        <w:r w:rsidRPr="0024598B" w:rsidDel="00302A89">
          <w:rPr>
            <w:rFonts w:cstheme="minorHAnsi"/>
            <w:webHidden/>
          </w:rPr>
          <w:tab/>
        </w:r>
        <w:r w:rsidR="00805FE1" w:rsidRPr="0024598B" w:rsidDel="00302A89">
          <w:rPr>
            <w:rFonts w:cstheme="minorHAnsi"/>
            <w:webHidden/>
          </w:rPr>
          <w:delText>6-8</w:delText>
        </w:r>
      </w:del>
    </w:p>
    <w:p w14:paraId="51BF06DD" w14:textId="77777777" w:rsidR="00E82EE6" w:rsidRPr="0024598B" w:rsidDel="00302A89" w:rsidRDefault="00E82EE6">
      <w:pPr>
        <w:pStyle w:val="TableofFigures"/>
        <w:rPr>
          <w:del w:id="1628" w:author="Smullen, Lizz" w:date="2016-02-10T20:25:00Z"/>
          <w:rFonts w:eastAsiaTheme="minorEastAsia" w:cstheme="minorHAnsi"/>
          <w:rPrChange w:id="1629" w:author="Smullen, Lizz" w:date="2016-02-10T22:05:00Z">
            <w:rPr>
              <w:del w:id="1630" w:author="Smullen, Lizz" w:date="2016-02-10T20:25:00Z"/>
              <w:rFonts w:eastAsiaTheme="minorEastAsia" w:cstheme="minorHAnsi"/>
              <w:sz w:val="22"/>
              <w:szCs w:val="22"/>
            </w:rPr>
          </w:rPrChange>
        </w:rPr>
      </w:pPr>
      <w:del w:id="1631" w:author="Smullen, Lizz" w:date="2016-02-10T20:25:00Z">
        <w:r w:rsidRPr="0024598B" w:rsidDel="00302A89">
          <w:rPr>
            <w:rPrChange w:id="1632" w:author="Smullen, Lizz" w:date="2016-02-10T22:05:00Z">
              <w:rPr>
                <w:rStyle w:val="Hyperlink"/>
                <w:rFonts w:cstheme="minorHAnsi"/>
              </w:rPr>
            </w:rPrChange>
          </w:rPr>
          <w:delText>Figure 6.6 — Utility Functions</w:delText>
        </w:r>
        <w:r w:rsidRPr="0024598B" w:rsidDel="00302A89">
          <w:rPr>
            <w:rFonts w:cstheme="minorHAnsi"/>
            <w:webHidden/>
          </w:rPr>
          <w:tab/>
        </w:r>
        <w:r w:rsidR="00805FE1" w:rsidRPr="0024598B" w:rsidDel="00302A89">
          <w:rPr>
            <w:rFonts w:cstheme="minorHAnsi"/>
            <w:webHidden/>
          </w:rPr>
          <w:delText>6-9</w:delText>
        </w:r>
      </w:del>
    </w:p>
    <w:p w14:paraId="28773DCE" w14:textId="77777777" w:rsidR="00E82EE6" w:rsidRPr="0024598B" w:rsidDel="00302A89" w:rsidRDefault="00E82EE6">
      <w:pPr>
        <w:pStyle w:val="TableofFigures"/>
        <w:rPr>
          <w:del w:id="1633" w:author="Smullen, Lizz" w:date="2016-02-10T20:25:00Z"/>
          <w:rFonts w:eastAsiaTheme="minorEastAsia" w:cstheme="minorHAnsi"/>
          <w:rPrChange w:id="1634" w:author="Smullen, Lizz" w:date="2016-02-10T22:05:00Z">
            <w:rPr>
              <w:del w:id="1635" w:author="Smullen, Lizz" w:date="2016-02-10T20:25:00Z"/>
              <w:rFonts w:eastAsiaTheme="minorEastAsia" w:cstheme="minorHAnsi"/>
              <w:sz w:val="22"/>
              <w:szCs w:val="22"/>
            </w:rPr>
          </w:rPrChange>
        </w:rPr>
      </w:pPr>
      <w:del w:id="1636" w:author="Smullen, Lizz" w:date="2016-02-10T20:25:00Z">
        <w:r w:rsidRPr="0024598B" w:rsidDel="00302A89">
          <w:rPr>
            <w:rPrChange w:id="1637" w:author="Smullen, Lizz" w:date="2016-02-10T22:05:00Z">
              <w:rPr>
                <w:rStyle w:val="Hyperlink"/>
                <w:rFonts w:cstheme="minorHAnsi"/>
              </w:rPr>
            </w:rPrChange>
          </w:rPr>
          <w:delText>Figure 6.7 — Software Update</w:delText>
        </w:r>
        <w:r w:rsidRPr="0024598B" w:rsidDel="00302A89">
          <w:rPr>
            <w:rFonts w:cstheme="minorHAnsi"/>
            <w:webHidden/>
          </w:rPr>
          <w:tab/>
        </w:r>
        <w:r w:rsidR="00805FE1" w:rsidRPr="0024598B" w:rsidDel="00302A89">
          <w:rPr>
            <w:rFonts w:cstheme="minorHAnsi"/>
            <w:webHidden/>
          </w:rPr>
          <w:delText>6-10</w:delText>
        </w:r>
      </w:del>
    </w:p>
    <w:p w14:paraId="018AC26F" w14:textId="77777777" w:rsidR="00E82EE6" w:rsidRPr="0024598B" w:rsidDel="00302A89" w:rsidRDefault="00E82EE6">
      <w:pPr>
        <w:pStyle w:val="TableofFigures"/>
        <w:rPr>
          <w:del w:id="1638" w:author="Smullen, Lizz" w:date="2016-02-10T20:25:00Z"/>
          <w:rFonts w:eastAsiaTheme="minorEastAsia" w:cstheme="minorHAnsi"/>
          <w:rPrChange w:id="1639" w:author="Smullen, Lizz" w:date="2016-02-10T22:05:00Z">
            <w:rPr>
              <w:del w:id="1640" w:author="Smullen, Lizz" w:date="2016-02-10T20:25:00Z"/>
              <w:rFonts w:eastAsiaTheme="minorEastAsia" w:cstheme="minorHAnsi"/>
              <w:sz w:val="22"/>
              <w:szCs w:val="22"/>
            </w:rPr>
          </w:rPrChange>
        </w:rPr>
      </w:pPr>
      <w:del w:id="1641" w:author="Smullen, Lizz" w:date="2016-02-10T20:25:00Z">
        <w:r w:rsidRPr="0024598B" w:rsidDel="00302A89">
          <w:rPr>
            <w:rPrChange w:id="1642" w:author="Smullen, Lizz" w:date="2016-02-10T22:05:00Z">
              <w:rPr>
                <w:rStyle w:val="Hyperlink"/>
                <w:rFonts w:cstheme="minorHAnsi"/>
              </w:rPr>
            </w:rPrChange>
          </w:rPr>
          <w:delText>Figure 6.8 — Software Update Status</w:delText>
        </w:r>
        <w:r w:rsidRPr="0024598B" w:rsidDel="00302A89">
          <w:rPr>
            <w:rFonts w:cstheme="minorHAnsi"/>
            <w:webHidden/>
          </w:rPr>
          <w:tab/>
        </w:r>
        <w:r w:rsidR="00805FE1" w:rsidRPr="0024598B" w:rsidDel="00302A89">
          <w:rPr>
            <w:rFonts w:cstheme="minorHAnsi"/>
            <w:webHidden/>
          </w:rPr>
          <w:delText>6-11</w:delText>
        </w:r>
      </w:del>
    </w:p>
    <w:p w14:paraId="4351D173" w14:textId="77777777" w:rsidR="00E82EE6" w:rsidRPr="0024598B" w:rsidDel="00302A89" w:rsidRDefault="00E82EE6">
      <w:pPr>
        <w:pStyle w:val="TableofFigures"/>
        <w:rPr>
          <w:del w:id="1643" w:author="Smullen, Lizz" w:date="2016-02-10T20:25:00Z"/>
          <w:rFonts w:eastAsiaTheme="minorEastAsia" w:cstheme="minorHAnsi"/>
          <w:rPrChange w:id="1644" w:author="Smullen, Lizz" w:date="2016-02-10T22:05:00Z">
            <w:rPr>
              <w:del w:id="1645" w:author="Smullen, Lizz" w:date="2016-02-10T20:25:00Z"/>
              <w:rFonts w:eastAsiaTheme="minorEastAsia" w:cstheme="minorHAnsi"/>
              <w:sz w:val="22"/>
              <w:szCs w:val="22"/>
            </w:rPr>
          </w:rPrChange>
        </w:rPr>
      </w:pPr>
      <w:del w:id="1646" w:author="Smullen, Lizz" w:date="2016-02-10T20:25:00Z">
        <w:r w:rsidRPr="0024598B" w:rsidDel="00302A89">
          <w:rPr>
            <w:rPrChange w:id="1647" w:author="Smullen, Lizz" w:date="2016-02-10T22:05:00Z">
              <w:rPr>
                <w:rStyle w:val="Hyperlink"/>
                <w:rFonts w:cstheme="minorHAnsi"/>
              </w:rPr>
            </w:rPrChange>
          </w:rPr>
          <w:delText>Figure 6.9 — SATCOM System Home Page</w:delText>
        </w:r>
        <w:r w:rsidRPr="0024598B" w:rsidDel="00302A89">
          <w:rPr>
            <w:rFonts w:cstheme="minorHAnsi"/>
            <w:webHidden/>
          </w:rPr>
          <w:tab/>
        </w:r>
        <w:r w:rsidR="00805FE1" w:rsidRPr="0024598B" w:rsidDel="00302A89">
          <w:rPr>
            <w:rFonts w:cstheme="minorHAnsi"/>
            <w:webHidden/>
          </w:rPr>
          <w:delText>6-13</w:delText>
        </w:r>
      </w:del>
    </w:p>
    <w:p w14:paraId="34DCFA4D" w14:textId="77777777" w:rsidR="00E82EE6" w:rsidRPr="0024598B" w:rsidDel="00302A89" w:rsidRDefault="00E82EE6">
      <w:pPr>
        <w:pStyle w:val="TableofFigures"/>
        <w:rPr>
          <w:del w:id="1648" w:author="Smullen, Lizz" w:date="2016-02-10T20:25:00Z"/>
          <w:rFonts w:eastAsiaTheme="minorEastAsia" w:cstheme="minorHAnsi"/>
          <w:rPrChange w:id="1649" w:author="Smullen, Lizz" w:date="2016-02-10T22:05:00Z">
            <w:rPr>
              <w:del w:id="1650" w:author="Smullen, Lizz" w:date="2016-02-10T20:25:00Z"/>
              <w:rFonts w:eastAsiaTheme="minorEastAsia" w:cstheme="minorHAnsi"/>
              <w:sz w:val="22"/>
              <w:szCs w:val="22"/>
            </w:rPr>
          </w:rPrChange>
        </w:rPr>
      </w:pPr>
      <w:del w:id="1651" w:author="Smullen, Lizz" w:date="2016-02-10T20:25:00Z">
        <w:r w:rsidRPr="0024598B" w:rsidDel="00302A89">
          <w:rPr>
            <w:rPrChange w:id="1652" w:author="Smullen, Lizz" w:date="2016-02-10T22:05:00Z">
              <w:rPr>
                <w:rStyle w:val="Hyperlink"/>
                <w:rFonts w:cstheme="minorHAnsi"/>
              </w:rPr>
            </w:rPrChange>
          </w:rPr>
          <w:delText>Figure 6.10 — System Installation Support Page</w:delText>
        </w:r>
        <w:r w:rsidRPr="0024598B" w:rsidDel="00302A89">
          <w:rPr>
            <w:rFonts w:cstheme="minorHAnsi"/>
            <w:webHidden/>
          </w:rPr>
          <w:tab/>
        </w:r>
        <w:r w:rsidR="00805FE1" w:rsidRPr="0024598B" w:rsidDel="00302A89">
          <w:rPr>
            <w:rFonts w:cstheme="minorHAnsi"/>
            <w:webHidden/>
          </w:rPr>
          <w:delText>6-14</w:delText>
        </w:r>
      </w:del>
    </w:p>
    <w:p w14:paraId="1C7B32E4" w14:textId="77777777" w:rsidR="00E82EE6" w:rsidRPr="0024598B" w:rsidDel="00302A89" w:rsidRDefault="00E82EE6">
      <w:pPr>
        <w:pStyle w:val="TableofFigures"/>
        <w:rPr>
          <w:del w:id="1653" w:author="Smullen, Lizz" w:date="2016-02-10T20:25:00Z"/>
          <w:rFonts w:eastAsiaTheme="minorEastAsia" w:cstheme="minorHAnsi"/>
          <w:rPrChange w:id="1654" w:author="Smullen, Lizz" w:date="2016-02-10T22:05:00Z">
            <w:rPr>
              <w:del w:id="1655" w:author="Smullen, Lizz" w:date="2016-02-10T20:25:00Z"/>
              <w:rFonts w:eastAsiaTheme="minorEastAsia" w:cstheme="minorHAnsi"/>
              <w:sz w:val="22"/>
              <w:szCs w:val="22"/>
            </w:rPr>
          </w:rPrChange>
        </w:rPr>
      </w:pPr>
      <w:del w:id="1656" w:author="Smullen, Lizz" w:date="2016-02-10T20:25:00Z">
        <w:r w:rsidRPr="0024598B" w:rsidDel="00302A89">
          <w:rPr>
            <w:rPrChange w:id="1657" w:author="Smullen, Lizz" w:date="2016-02-10T22:05:00Z">
              <w:rPr>
                <w:rStyle w:val="Hyperlink"/>
                <w:rFonts w:cstheme="minorHAnsi"/>
              </w:rPr>
            </w:rPrChange>
          </w:rPr>
          <w:delText>Figure 6.11 — System Configuration Page</w:delText>
        </w:r>
        <w:r w:rsidRPr="0024598B" w:rsidDel="00302A89">
          <w:rPr>
            <w:rFonts w:cstheme="minorHAnsi"/>
            <w:webHidden/>
          </w:rPr>
          <w:tab/>
        </w:r>
        <w:r w:rsidR="00805FE1" w:rsidRPr="0024598B" w:rsidDel="00302A89">
          <w:rPr>
            <w:rFonts w:cstheme="minorHAnsi"/>
            <w:webHidden/>
          </w:rPr>
          <w:delText>6-14</w:delText>
        </w:r>
      </w:del>
    </w:p>
    <w:p w14:paraId="3D5C2347" w14:textId="77777777" w:rsidR="00E82EE6" w:rsidRPr="0024598B" w:rsidDel="00302A89" w:rsidRDefault="00E82EE6">
      <w:pPr>
        <w:pStyle w:val="TableofFigures"/>
        <w:rPr>
          <w:del w:id="1658" w:author="Smullen, Lizz" w:date="2016-02-10T20:25:00Z"/>
          <w:rFonts w:eastAsiaTheme="minorEastAsia" w:cstheme="minorHAnsi"/>
          <w:rPrChange w:id="1659" w:author="Smullen, Lizz" w:date="2016-02-10T22:05:00Z">
            <w:rPr>
              <w:del w:id="1660" w:author="Smullen, Lizz" w:date="2016-02-10T20:25:00Z"/>
              <w:rFonts w:eastAsiaTheme="minorEastAsia" w:cstheme="minorHAnsi"/>
              <w:sz w:val="22"/>
              <w:szCs w:val="22"/>
            </w:rPr>
          </w:rPrChange>
        </w:rPr>
      </w:pPr>
      <w:del w:id="1661" w:author="Smullen, Lizz" w:date="2016-02-10T20:25:00Z">
        <w:r w:rsidRPr="0024598B" w:rsidDel="00302A89">
          <w:rPr>
            <w:rPrChange w:id="1662" w:author="Smullen, Lizz" w:date="2016-02-10T22:05:00Z">
              <w:rPr>
                <w:rStyle w:val="Hyperlink"/>
                <w:rFonts w:cstheme="minorHAnsi"/>
              </w:rPr>
            </w:rPrChange>
          </w:rPr>
          <w:delText>Figure 6.12 — Loading the System Configuration File</w:delText>
        </w:r>
        <w:r w:rsidRPr="0024598B" w:rsidDel="00302A89">
          <w:rPr>
            <w:rFonts w:cstheme="minorHAnsi"/>
            <w:webHidden/>
          </w:rPr>
          <w:tab/>
        </w:r>
        <w:r w:rsidR="00805FE1" w:rsidRPr="0024598B" w:rsidDel="00302A89">
          <w:rPr>
            <w:rFonts w:cstheme="minorHAnsi"/>
            <w:webHidden/>
          </w:rPr>
          <w:delText>6-15</w:delText>
        </w:r>
      </w:del>
    </w:p>
    <w:p w14:paraId="12C23B74" w14:textId="77777777" w:rsidR="00E82EE6" w:rsidRPr="0024598B" w:rsidDel="00302A89" w:rsidRDefault="00E82EE6">
      <w:pPr>
        <w:pStyle w:val="TableofFigures"/>
        <w:rPr>
          <w:del w:id="1663" w:author="Smullen, Lizz" w:date="2016-02-10T20:25:00Z"/>
          <w:rFonts w:eastAsiaTheme="minorEastAsia" w:cstheme="minorHAnsi"/>
          <w:rPrChange w:id="1664" w:author="Smullen, Lizz" w:date="2016-02-10T22:05:00Z">
            <w:rPr>
              <w:del w:id="1665" w:author="Smullen, Lizz" w:date="2016-02-10T20:25:00Z"/>
              <w:rFonts w:eastAsiaTheme="minorEastAsia" w:cstheme="minorHAnsi"/>
              <w:sz w:val="22"/>
              <w:szCs w:val="22"/>
            </w:rPr>
          </w:rPrChange>
        </w:rPr>
      </w:pPr>
      <w:del w:id="1666" w:author="Smullen, Lizz" w:date="2016-02-10T20:25:00Z">
        <w:r w:rsidRPr="0024598B" w:rsidDel="00302A89">
          <w:rPr>
            <w:rPrChange w:id="1667" w:author="Smullen, Lizz" w:date="2016-02-10T22:05:00Z">
              <w:rPr>
                <w:rStyle w:val="Hyperlink"/>
                <w:rFonts w:cstheme="minorHAnsi"/>
              </w:rPr>
            </w:rPrChange>
          </w:rPr>
          <w:delText>Figure 6.13 —System Configuration Status page — Process Started</w:delText>
        </w:r>
        <w:r w:rsidRPr="0024598B" w:rsidDel="00302A89">
          <w:rPr>
            <w:rFonts w:cstheme="minorHAnsi"/>
            <w:webHidden/>
          </w:rPr>
          <w:tab/>
        </w:r>
        <w:r w:rsidR="00805FE1" w:rsidRPr="0024598B" w:rsidDel="00302A89">
          <w:rPr>
            <w:rFonts w:cstheme="minorHAnsi"/>
            <w:webHidden/>
          </w:rPr>
          <w:delText>6-15</w:delText>
        </w:r>
      </w:del>
    </w:p>
    <w:p w14:paraId="406F90C1" w14:textId="77777777" w:rsidR="00E82EE6" w:rsidRPr="0024598B" w:rsidDel="00302A89" w:rsidRDefault="00E82EE6">
      <w:pPr>
        <w:pStyle w:val="TableofFigures"/>
        <w:rPr>
          <w:del w:id="1668" w:author="Smullen, Lizz" w:date="2016-02-10T20:25:00Z"/>
          <w:rFonts w:eastAsiaTheme="minorEastAsia" w:cstheme="minorHAnsi"/>
          <w:rPrChange w:id="1669" w:author="Smullen, Lizz" w:date="2016-02-10T22:05:00Z">
            <w:rPr>
              <w:del w:id="1670" w:author="Smullen, Lizz" w:date="2016-02-10T20:25:00Z"/>
              <w:rFonts w:eastAsiaTheme="minorEastAsia" w:cstheme="minorHAnsi"/>
              <w:sz w:val="22"/>
              <w:szCs w:val="22"/>
            </w:rPr>
          </w:rPrChange>
        </w:rPr>
      </w:pPr>
      <w:del w:id="1671" w:author="Smullen, Lizz" w:date="2016-02-10T20:25:00Z">
        <w:r w:rsidRPr="0024598B" w:rsidDel="00302A89">
          <w:rPr>
            <w:rPrChange w:id="1672" w:author="Smullen, Lizz" w:date="2016-02-10T22:05:00Z">
              <w:rPr>
                <w:rStyle w:val="Hyperlink"/>
                <w:rFonts w:cstheme="minorHAnsi"/>
              </w:rPr>
            </w:rPrChange>
          </w:rPr>
          <w:delText>Figure 6.14 — System Configuration Page — All Items Configured Successfully/Task Completed</w:delText>
        </w:r>
        <w:r w:rsidRPr="0024598B" w:rsidDel="00302A89">
          <w:rPr>
            <w:rFonts w:cstheme="minorHAnsi"/>
            <w:webHidden/>
          </w:rPr>
          <w:tab/>
        </w:r>
        <w:r w:rsidR="00805FE1" w:rsidRPr="0024598B" w:rsidDel="00302A89">
          <w:rPr>
            <w:rFonts w:cstheme="minorHAnsi"/>
            <w:webHidden/>
          </w:rPr>
          <w:delText>6-16</w:delText>
        </w:r>
      </w:del>
    </w:p>
    <w:p w14:paraId="13111E1F" w14:textId="77777777" w:rsidR="00E82EE6" w:rsidRPr="0024598B" w:rsidDel="00302A89" w:rsidRDefault="00E82EE6">
      <w:pPr>
        <w:pStyle w:val="TableofFigures"/>
        <w:rPr>
          <w:del w:id="1673" w:author="Smullen, Lizz" w:date="2016-02-10T20:25:00Z"/>
          <w:rFonts w:eastAsiaTheme="minorEastAsia" w:cstheme="minorHAnsi"/>
          <w:rPrChange w:id="1674" w:author="Smullen, Lizz" w:date="2016-02-10T22:05:00Z">
            <w:rPr>
              <w:del w:id="1675" w:author="Smullen, Lizz" w:date="2016-02-10T20:25:00Z"/>
              <w:rFonts w:eastAsiaTheme="minorEastAsia" w:cstheme="minorHAnsi"/>
              <w:sz w:val="22"/>
              <w:szCs w:val="22"/>
            </w:rPr>
          </w:rPrChange>
        </w:rPr>
      </w:pPr>
      <w:del w:id="1676" w:author="Smullen, Lizz" w:date="2016-02-10T20:25:00Z">
        <w:r w:rsidRPr="0024598B" w:rsidDel="00302A89">
          <w:rPr>
            <w:rPrChange w:id="1677" w:author="Smullen, Lizz" w:date="2016-02-10T22:05:00Z">
              <w:rPr>
                <w:rStyle w:val="Hyperlink"/>
                <w:rFonts w:cstheme="minorHAnsi"/>
              </w:rPr>
            </w:rPrChange>
          </w:rPr>
          <w:delText>Figure 6.15 — SATCOM System Home Page</w:delText>
        </w:r>
        <w:r w:rsidRPr="0024598B" w:rsidDel="00302A89">
          <w:rPr>
            <w:rFonts w:cstheme="minorHAnsi"/>
            <w:webHidden/>
          </w:rPr>
          <w:tab/>
        </w:r>
        <w:r w:rsidR="00805FE1" w:rsidRPr="0024598B" w:rsidDel="00302A89">
          <w:rPr>
            <w:rFonts w:cstheme="minorHAnsi"/>
            <w:webHidden/>
          </w:rPr>
          <w:delText>6-18</w:delText>
        </w:r>
      </w:del>
    </w:p>
    <w:p w14:paraId="12BD5538" w14:textId="77777777" w:rsidR="00E82EE6" w:rsidRPr="0024598B" w:rsidDel="00302A89" w:rsidRDefault="00E82EE6">
      <w:pPr>
        <w:pStyle w:val="TableofFigures"/>
        <w:rPr>
          <w:del w:id="1678" w:author="Smullen, Lizz" w:date="2016-02-10T20:25:00Z"/>
          <w:rFonts w:eastAsiaTheme="minorEastAsia" w:cstheme="minorHAnsi"/>
          <w:rPrChange w:id="1679" w:author="Smullen, Lizz" w:date="2016-02-10T22:05:00Z">
            <w:rPr>
              <w:del w:id="1680" w:author="Smullen, Lizz" w:date="2016-02-10T20:25:00Z"/>
              <w:rFonts w:eastAsiaTheme="minorEastAsia" w:cstheme="minorHAnsi"/>
              <w:sz w:val="22"/>
              <w:szCs w:val="22"/>
            </w:rPr>
          </w:rPrChange>
        </w:rPr>
      </w:pPr>
      <w:del w:id="1681" w:author="Smullen, Lizz" w:date="2016-02-10T20:25:00Z">
        <w:r w:rsidRPr="0024598B" w:rsidDel="00302A89">
          <w:rPr>
            <w:rPrChange w:id="1682" w:author="Smullen, Lizz" w:date="2016-02-10T22:05:00Z">
              <w:rPr>
                <w:rStyle w:val="Hyperlink"/>
                <w:rFonts w:cstheme="minorHAnsi"/>
              </w:rPr>
            </w:rPrChange>
          </w:rPr>
          <w:delText>Figure 6.16 — Utility Functions</w:delText>
        </w:r>
        <w:r w:rsidRPr="0024598B" w:rsidDel="00302A89">
          <w:rPr>
            <w:rFonts w:cstheme="minorHAnsi"/>
            <w:webHidden/>
          </w:rPr>
          <w:tab/>
        </w:r>
        <w:r w:rsidR="00805FE1" w:rsidRPr="0024598B" w:rsidDel="00302A89">
          <w:rPr>
            <w:rFonts w:cstheme="minorHAnsi"/>
            <w:webHidden/>
          </w:rPr>
          <w:delText>6-19</w:delText>
        </w:r>
      </w:del>
    </w:p>
    <w:p w14:paraId="047B038A" w14:textId="77777777" w:rsidR="00E82EE6" w:rsidRPr="0024598B" w:rsidDel="00302A89" w:rsidRDefault="00E82EE6">
      <w:pPr>
        <w:pStyle w:val="TableofFigures"/>
        <w:rPr>
          <w:del w:id="1683" w:author="Smullen, Lizz" w:date="2016-02-10T20:25:00Z"/>
          <w:rFonts w:eastAsiaTheme="minorEastAsia" w:cstheme="minorHAnsi"/>
          <w:rPrChange w:id="1684" w:author="Smullen, Lizz" w:date="2016-02-10T22:05:00Z">
            <w:rPr>
              <w:del w:id="1685" w:author="Smullen, Lizz" w:date="2016-02-10T20:25:00Z"/>
              <w:rFonts w:eastAsiaTheme="minorEastAsia" w:cstheme="minorHAnsi"/>
              <w:sz w:val="22"/>
              <w:szCs w:val="22"/>
            </w:rPr>
          </w:rPrChange>
        </w:rPr>
      </w:pPr>
      <w:del w:id="1686" w:author="Smullen, Lizz" w:date="2016-02-10T20:25:00Z">
        <w:r w:rsidRPr="0024598B" w:rsidDel="00302A89">
          <w:rPr>
            <w:rPrChange w:id="1687" w:author="Smullen, Lizz" w:date="2016-02-10T22:05:00Z">
              <w:rPr>
                <w:rStyle w:val="Hyperlink"/>
                <w:rFonts w:cstheme="minorHAnsi"/>
              </w:rPr>
            </w:rPrChange>
          </w:rPr>
          <w:delText>Figure 6.17 — Load ESM Blanking Zones</w:delText>
        </w:r>
        <w:r w:rsidRPr="0024598B" w:rsidDel="00302A89">
          <w:rPr>
            <w:rFonts w:cstheme="minorHAnsi"/>
            <w:webHidden/>
          </w:rPr>
          <w:tab/>
        </w:r>
        <w:r w:rsidR="00805FE1" w:rsidRPr="0024598B" w:rsidDel="00302A89">
          <w:rPr>
            <w:rFonts w:cstheme="minorHAnsi"/>
            <w:webHidden/>
          </w:rPr>
          <w:delText>6-19</w:delText>
        </w:r>
      </w:del>
    </w:p>
    <w:p w14:paraId="7E436F77" w14:textId="77777777" w:rsidR="00E82EE6" w:rsidRPr="0024598B" w:rsidDel="00302A89" w:rsidRDefault="00E82EE6">
      <w:pPr>
        <w:pStyle w:val="TableofFigures"/>
        <w:rPr>
          <w:del w:id="1688" w:author="Smullen, Lizz" w:date="2016-02-10T20:25:00Z"/>
          <w:rFonts w:eastAsiaTheme="minorEastAsia" w:cstheme="minorHAnsi"/>
          <w:rPrChange w:id="1689" w:author="Smullen, Lizz" w:date="2016-02-10T22:05:00Z">
            <w:rPr>
              <w:del w:id="1690" w:author="Smullen, Lizz" w:date="2016-02-10T20:25:00Z"/>
              <w:rFonts w:eastAsiaTheme="minorEastAsia" w:cstheme="minorHAnsi"/>
              <w:sz w:val="22"/>
              <w:szCs w:val="22"/>
            </w:rPr>
          </w:rPrChange>
        </w:rPr>
      </w:pPr>
      <w:del w:id="1691" w:author="Smullen, Lizz" w:date="2016-02-10T20:25:00Z">
        <w:r w:rsidRPr="0024598B" w:rsidDel="00302A89">
          <w:rPr>
            <w:rPrChange w:id="1692" w:author="Smullen, Lizz" w:date="2016-02-10T22:05:00Z">
              <w:rPr>
                <w:rStyle w:val="Hyperlink"/>
                <w:rFonts w:cstheme="minorHAnsi"/>
              </w:rPr>
            </w:rPrChange>
          </w:rPr>
          <w:delText>Figure 6.18 — ESM Blanking Zones File Upload Process</w:delText>
        </w:r>
        <w:r w:rsidRPr="0024598B" w:rsidDel="00302A89">
          <w:rPr>
            <w:rFonts w:cstheme="minorHAnsi"/>
            <w:webHidden/>
          </w:rPr>
          <w:tab/>
        </w:r>
        <w:r w:rsidR="00805FE1" w:rsidRPr="0024598B" w:rsidDel="00302A89">
          <w:rPr>
            <w:rFonts w:cstheme="minorHAnsi"/>
            <w:webHidden/>
          </w:rPr>
          <w:delText>6-20</w:delText>
        </w:r>
      </w:del>
    </w:p>
    <w:p w14:paraId="7C181A1E" w14:textId="77777777" w:rsidR="00E82EE6" w:rsidRPr="0024598B" w:rsidDel="00302A89" w:rsidRDefault="00E82EE6">
      <w:pPr>
        <w:pStyle w:val="TableofFigures"/>
        <w:rPr>
          <w:del w:id="1693" w:author="Smullen, Lizz" w:date="2016-02-10T20:25:00Z"/>
          <w:rFonts w:eastAsiaTheme="minorEastAsia" w:cstheme="minorHAnsi"/>
          <w:rPrChange w:id="1694" w:author="Smullen, Lizz" w:date="2016-02-10T22:05:00Z">
            <w:rPr>
              <w:del w:id="1695" w:author="Smullen, Lizz" w:date="2016-02-10T20:25:00Z"/>
              <w:rFonts w:eastAsiaTheme="minorEastAsia" w:cstheme="minorHAnsi"/>
              <w:sz w:val="22"/>
              <w:szCs w:val="22"/>
            </w:rPr>
          </w:rPrChange>
        </w:rPr>
      </w:pPr>
      <w:del w:id="1696" w:author="Smullen, Lizz" w:date="2016-02-10T20:25:00Z">
        <w:r w:rsidRPr="0024598B" w:rsidDel="00302A89">
          <w:rPr>
            <w:rPrChange w:id="1697" w:author="Smullen, Lizz" w:date="2016-02-10T22:05:00Z">
              <w:rPr>
                <w:rStyle w:val="Hyperlink"/>
                <w:rFonts w:cstheme="minorHAnsi"/>
              </w:rPr>
            </w:rPrChange>
          </w:rPr>
          <w:delText>Figure 6.19 — Blanking Map Transfer Status</w:delText>
        </w:r>
        <w:r w:rsidRPr="0024598B" w:rsidDel="00302A89">
          <w:rPr>
            <w:rFonts w:cstheme="minorHAnsi"/>
            <w:webHidden/>
          </w:rPr>
          <w:tab/>
        </w:r>
        <w:r w:rsidR="00805FE1" w:rsidRPr="0024598B" w:rsidDel="00302A89">
          <w:rPr>
            <w:rFonts w:cstheme="minorHAnsi"/>
            <w:webHidden/>
          </w:rPr>
          <w:delText>6-21</w:delText>
        </w:r>
      </w:del>
    </w:p>
    <w:p w14:paraId="43AEF4B3" w14:textId="77777777" w:rsidR="00E82EE6" w:rsidRPr="0024598B" w:rsidDel="00302A89" w:rsidRDefault="00E82EE6">
      <w:pPr>
        <w:pStyle w:val="TableofFigures"/>
        <w:rPr>
          <w:del w:id="1698" w:author="Smullen, Lizz" w:date="2016-02-10T20:25:00Z"/>
          <w:rFonts w:eastAsiaTheme="minorEastAsia" w:cstheme="minorHAnsi"/>
          <w:rPrChange w:id="1699" w:author="Smullen, Lizz" w:date="2016-02-10T22:05:00Z">
            <w:rPr>
              <w:del w:id="1700" w:author="Smullen, Lizz" w:date="2016-02-10T20:25:00Z"/>
              <w:rFonts w:eastAsiaTheme="minorEastAsia" w:cstheme="minorHAnsi"/>
              <w:sz w:val="22"/>
              <w:szCs w:val="22"/>
            </w:rPr>
          </w:rPrChange>
        </w:rPr>
      </w:pPr>
      <w:del w:id="1701" w:author="Smullen, Lizz" w:date="2016-02-10T20:25:00Z">
        <w:r w:rsidRPr="0024598B" w:rsidDel="00302A89">
          <w:rPr>
            <w:rPrChange w:id="1702" w:author="Smullen, Lizz" w:date="2016-02-10T22:05:00Z">
              <w:rPr>
                <w:rStyle w:val="Hyperlink"/>
                <w:rFonts w:cstheme="minorHAnsi"/>
              </w:rPr>
            </w:rPrChange>
          </w:rPr>
          <w:delText>Figure 6.20 — SATCOM System Home Page</w:delText>
        </w:r>
        <w:r w:rsidRPr="0024598B" w:rsidDel="00302A89">
          <w:rPr>
            <w:rFonts w:cstheme="minorHAnsi"/>
            <w:webHidden/>
          </w:rPr>
          <w:tab/>
        </w:r>
        <w:r w:rsidR="00805FE1" w:rsidRPr="0024598B" w:rsidDel="00302A89">
          <w:rPr>
            <w:rFonts w:cstheme="minorHAnsi"/>
            <w:webHidden/>
          </w:rPr>
          <w:delText>6-22</w:delText>
        </w:r>
      </w:del>
    </w:p>
    <w:p w14:paraId="29EE3DFC" w14:textId="77777777" w:rsidR="00E82EE6" w:rsidRPr="0024598B" w:rsidDel="00302A89" w:rsidRDefault="00E82EE6">
      <w:pPr>
        <w:pStyle w:val="TableofFigures"/>
        <w:rPr>
          <w:del w:id="1703" w:author="Smullen, Lizz" w:date="2016-02-10T20:25:00Z"/>
          <w:rFonts w:eastAsiaTheme="minorEastAsia" w:cstheme="minorHAnsi"/>
          <w:rPrChange w:id="1704" w:author="Smullen, Lizz" w:date="2016-02-10T22:05:00Z">
            <w:rPr>
              <w:del w:id="1705" w:author="Smullen, Lizz" w:date="2016-02-10T20:25:00Z"/>
              <w:rFonts w:eastAsiaTheme="minorEastAsia" w:cstheme="minorHAnsi"/>
              <w:sz w:val="22"/>
              <w:szCs w:val="22"/>
            </w:rPr>
          </w:rPrChange>
        </w:rPr>
      </w:pPr>
      <w:del w:id="1706" w:author="Smullen, Lizz" w:date="2016-02-10T20:25:00Z">
        <w:r w:rsidRPr="0024598B" w:rsidDel="00302A89">
          <w:rPr>
            <w:rPrChange w:id="1707" w:author="Smullen, Lizz" w:date="2016-02-10T22:05:00Z">
              <w:rPr>
                <w:rStyle w:val="Hyperlink"/>
                <w:rFonts w:cstheme="minorHAnsi"/>
              </w:rPr>
            </w:rPrChange>
          </w:rPr>
          <w:delText>Figure 6.21 — System Installation Support</w:delText>
        </w:r>
        <w:r w:rsidRPr="0024598B" w:rsidDel="00302A89">
          <w:rPr>
            <w:rFonts w:cstheme="minorHAnsi"/>
            <w:webHidden/>
          </w:rPr>
          <w:tab/>
        </w:r>
        <w:r w:rsidR="00805FE1" w:rsidRPr="0024598B" w:rsidDel="00302A89">
          <w:rPr>
            <w:rFonts w:cstheme="minorHAnsi"/>
            <w:webHidden/>
          </w:rPr>
          <w:delText>6-22</w:delText>
        </w:r>
      </w:del>
    </w:p>
    <w:p w14:paraId="33CCC6E9" w14:textId="77777777" w:rsidR="00E82EE6" w:rsidRPr="0024598B" w:rsidDel="00302A89" w:rsidRDefault="00E82EE6">
      <w:pPr>
        <w:pStyle w:val="TableofFigures"/>
        <w:rPr>
          <w:del w:id="1708" w:author="Smullen, Lizz" w:date="2016-02-10T20:25:00Z"/>
          <w:rFonts w:eastAsiaTheme="minorEastAsia" w:cstheme="minorHAnsi"/>
          <w:rPrChange w:id="1709" w:author="Smullen, Lizz" w:date="2016-02-10T22:05:00Z">
            <w:rPr>
              <w:del w:id="1710" w:author="Smullen, Lizz" w:date="2016-02-10T20:25:00Z"/>
              <w:rFonts w:eastAsiaTheme="minorEastAsia" w:cstheme="minorHAnsi"/>
              <w:sz w:val="22"/>
              <w:szCs w:val="22"/>
            </w:rPr>
          </w:rPrChange>
        </w:rPr>
      </w:pPr>
      <w:del w:id="1711" w:author="Smullen, Lizz" w:date="2016-02-10T20:25:00Z">
        <w:r w:rsidRPr="0024598B" w:rsidDel="00302A89">
          <w:rPr>
            <w:rPrChange w:id="1712" w:author="Smullen, Lizz" w:date="2016-02-10T22:05:00Z">
              <w:rPr>
                <w:rStyle w:val="Hyperlink"/>
                <w:rFonts w:cstheme="minorHAnsi"/>
              </w:rPr>
            </w:rPrChange>
          </w:rPr>
          <w:delText>Figure 6.22 — System Configuration Page</w:delText>
        </w:r>
        <w:r w:rsidRPr="0024598B" w:rsidDel="00302A89">
          <w:rPr>
            <w:rFonts w:cstheme="minorHAnsi"/>
            <w:webHidden/>
          </w:rPr>
          <w:tab/>
        </w:r>
        <w:r w:rsidR="00805FE1" w:rsidRPr="0024598B" w:rsidDel="00302A89">
          <w:rPr>
            <w:rFonts w:cstheme="minorHAnsi"/>
            <w:webHidden/>
          </w:rPr>
          <w:delText>6-23</w:delText>
        </w:r>
      </w:del>
    </w:p>
    <w:p w14:paraId="51F7B4BB" w14:textId="77777777" w:rsidR="00E82EE6" w:rsidRPr="0024598B" w:rsidDel="00302A89" w:rsidRDefault="00E82EE6">
      <w:pPr>
        <w:pStyle w:val="TableofFigures"/>
        <w:rPr>
          <w:del w:id="1713" w:author="Smullen, Lizz" w:date="2016-02-10T20:25:00Z"/>
          <w:rFonts w:eastAsiaTheme="minorEastAsia" w:cstheme="minorHAnsi"/>
        </w:rPr>
      </w:pPr>
      <w:del w:id="1714" w:author="Smullen, Lizz" w:date="2016-02-10T20:25:00Z">
        <w:r w:rsidRPr="0024598B" w:rsidDel="00302A89">
          <w:rPr>
            <w:rPrChange w:id="1715" w:author="Smullen, Lizz" w:date="2016-02-10T22:05:00Z">
              <w:rPr>
                <w:rStyle w:val="Hyperlink"/>
                <w:rFonts w:cstheme="minorHAnsi"/>
              </w:rPr>
            </w:rPrChange>
          </w:rPr>
          <w:delText>Figure 9.2: [IR] ACMU Status Indicators</w:delText>
        </w:r>
        <w:r w:rsidRPr="0024598B" w:rsidDel="00302A89">
          <w:rPr>
            <w:rFonts w:cstheme="minorHAnsi"/>
            <w:webHidden/>
          </w:rPr>
          <w:tab/>
        </w:r>
        <w:r w:rsidR="00805FE1" w:rsidRPr="0024598B" w:rsidDel="00302A89">
          <w:rPr>
            <w:rFonts w:cstheme="minorHAnsi"/>
            <w:webHidden/>
          </w:rPr>
          <w:delText>7-3</w:delText>
        </w:r>
      </w:del>
    </w:p>
    <w:p w14:paraId="26DD4CD7" w14:textId="77777777" w:rsidR="00E82EE6" w:rsidRPr="0024598B" w:rsidDel="00302A89" w:rsidRDefault="00E82EE6">
      <w:pPr>
        <w:pStyle w:val="TableofFigures"/>
        <w:rPr>
          <w:del w:id="1716" w:author="Smullen, Lizz" w:date="2016-02-10T20:25:00Z"/>
          <w:rFonts w:eastAsiaTheme="minorEastAsia" w:cstheme="minorHAnsi"/>
        </w:rPr>
      </w:pPr>
      <w:del w:id="1717" w:author="Smullen, Lizz" w:date="2016-02-10T20:25:00Z">
        <w:r w:rsidRPr="0024598B" w:rsidDel="00302A89">
          <w:rPr>
            <w:rPrChange w:id="1718" w:author="Smullen, Lizz" w:date="2016-02-10T22:05:00Z">
              <w:rPr>
                <w:rStyle w:val="Hyperlink"/>
                <w:rFonts w:cstheme="minorHAnsi"/>
              </w:rPr>
            </w:rPrChange>
          </w:rPr>
          <w:delText>Figure 7.4: [B] HPT Indicators</w:delText>
        </w:r>
        <w:r w:rsidRPr="0024598B" w:rsidDel="00302A89">
          <w:rPr>
            <w:rFonts w:cstheme="minorHAnsi"/>
            <w:webHidden/>
          </w:rPr>
          <w:tab/>
        </w:r>
        <w:r w:rsidR="00805FE1" w:rsidRPr="0024598B" w:rsidDel="00302A89">
          <w:rPr>
            <w:rFonts w:cstheme="minorHAnsi"/>
            <w:webHidden/>
          </w:rPr>
          <w:delText>7-6</w:delText>
        </w:r>
      </w:del>
    </w:p>
    <w:p w14:paraId="12D9A4F5" w14:textId="77777777" w:rsidR="00E82EE6" w:rsidRPr="0024598B" w:rsidDel="00302A89" w:rsidRDefault="00E82EE6">
      <w:pPr>
        <w:pStyle w:val="TableofFigures"/>
        <w:rPr>
          <w:del w:id="1719" w:author="Smullen, Lizz" w:date="2016-02-10T20:25:00Z"/>
          <w:rFonts w:eastAsiaTheme="minorEastAsia" w:cstheme="minorHAnsi"/>
        </w:rPr>
      </w:pPr>
      <w:del w:id="1720" w:author="Smullen, Lizz" w:date="2016-02-10T20:25:00Z">
        <w:r w:rsidRPr="0024598B" w:rsidDel="00302A89">
          <w:rPr>
            <w:rPrChange w:id="1721" w:author="Smullen, Lizz" w:date="2016-02-10T22:05:00Z">
              <w:rPr>
                <w:rStyle w:val="Hyperlink"/>
                <w:rFonts w:cstheme="minorHAnsi"/>
              </w:rPr>
            </w:rPrChange>
          </w:rPr>
          <w:delText>Figure 7.5: [B] Typical HR133/HR160 Antenna System Web Site Home Page</w:delText>
        </w:r>
        <w:r w:rsidRPr="0024598B" w:rsidDel="00302A89">
          <w:rPr>
            <w:rFonts w:cstheme="minorHAnsi"/>
            <w:webHidden/>
          </w:rPr>
          <w:tab/>
        </w:r>
        <w:r w:rsidR="00805FE1" w:rsidRPr="0024598B" w:rsidDel="00302A89">
          <w:rPr>
            <w:rFonts w:cstheme="minorHAnsi"/>
            <w:webHidden/>
          </w:rPr>
          <w:delText>7-7</w:delText>
        </w:r>
      </w:del>
    </w:p>
    <w:p w14:paraId="4299FE1B" w14:textId="77777777" w:rsidR="00E82EE6" w:rsidRPr="0024598B" w:rsidDel="00302A89" w:rsidRDefault="00E82EE6">
      <w:pPr>
        <w:pStyle w:val="TableofFigures"/>
        <w:rPr>
          <w:del w:id="1722" w:author="Smullen, Lizz" w:date="2016-02-10T20:25:00Z"/>
          <w:rFonts w:eastAsiaTheme="minorEastAsia" w:cstheme="minorHAnsi"/>
        </w:rPr>
      </w:pPr>
      <w:del w:id="1723" w:author="Smullen, Lizz" w:date="2016-02-10T20:25:00Z">
        <w:r w:rsidRPr="0024598B" w:rsidDel="00302A89">
          <w:rPr>
            <w:rPrChange w:id="1724" w:author="Smullen, Lizz" w:date="2016-02-10T22:05:00Z">
              <w:rPr>
                <w:rStyle w:val="Hyperlink"/>
                <w:rFonts w:cstheme="minorHAnsi"/>
              </w:rPr>
            </w:rPrChange>
          </w:rPr>
          <w:delText>Figure 7.7: [B] Normal System Status Web Page with Expanded Details</w:delText>
        </w:r>
        <w:r w:rsidRPr="0024598B" w:rsidDel="00302A89">
          <w:rPr>
            <w:rFonts w:cstheme="minorHAnsi"/>
            <w:webHidden/>
          </w:rPr>
          <w:tab/>
        </w:r>
        <w:r w:rsidR="00805FE1" w:rsidRPr="0024598B" w:rsidDel="00302A89">
          <w:rPr>
            <w:rFonts w:cstheme="minorHAnsi"/>
            <w:webHidden/>
          </w:rPr>
          <w:delText>7-9</w:delText>
        </w:r>
      </w:del>
    </w:p>
    <w:p w14:paraId="28B62701" w14:textId="77777777" w:rsidR="00E82EE6" w:rsidRPr="0024598B" w:rsidDel="00302A89" w:rsidRDefault="00E82EE6">
      <w:pPr>
        <w:pStyle w:val="TableofFigures"/>
        <w:rPr>
          <w:del w:id="1725" w:author="Smullen, Lizz" w:date="2016-02-10T20:25:00Z"/>
          <w:rFonts w:eastAsiaTheme="minorEastAsia" w:cstheme="minorHAnsi"/>
        </w:rPr>
      </w:pPr>
      <w:del w:id="1726" w:author="Smullen, Lizz" w:date="2016-02-10T20:25:00Z">
        <w:r w:rsidRPr="0024598B" w:rsidDel="00302A89">
          <w:rPr>
            <w:rPrChange w:id="1727" w:author="Smullen, Lizz" w:date="2016-02-10T22:05:00Z">
              <w:rPr>
                <w:rStyle w:val="Hyperlink"/>
                <w:rFonts w:cstheme="minorHAnsi"/>
              </w:rPr>
            </w:rPrChange>
          </w:rPr>
          <w:delText>Figure 9.8: [IR] Faulted Main Web Page</w:delText>
        </w:r>
        <w:r w:rsidRPr="0024598B" w:rsidDel="00302A89">
          <w:rPr>
            <w:rFonts w:cstheme="minorHAnsi"/>
            <w:webHidden/>
          </w:rPr>
          <w:tab/>
        </w:r>
        <w:r w:rsidR="00805FE1" w:rsidRPr="0024598B" w:rsidDel="00302A89">
          <w:rPr>
            <w:rFonts w:cstheme="minorHAnsi"/>
            <w:webHidden/>
          </w:rPr>
          <w:delText>7-9</w:delText>
        </w:r>
      </w:del>
    </w:p>
    <w:p w14:paraId="6F0318FE" w14:textId="77777777" w:rsidR="00E82EE6" w:rsidRPr="0024598B" w:rsidDel="00302A89" w:rsidRDefault="00E82EE6">
      <w:pPr>
        <w:pStyle w:val="TableofFigures"/>
        <w:rPr>
          <w:del w:id="1728" w:author="Smullen, Lizz" w:date="2016-02-10T20:25:00Z"/>
          <w:rFonts w:eastAsiaTheme="minorEastAsia" w:cstheme="minorHAnsi"/>
        </w:rPr>
      </w:pPr>
      <w:del w:id="1729" w:author="Smullen, Lizz" w:date="2016-02-10T20:25:00Z">
        <w:r w:rsidRPr="0024598B" w:rsidDel="00302A89">
          <w:rPr>
            <w:rPrChange w:id="1730" w:author="Smullen, Lizz" w:date="2016-02-10T22:05:00Z">
              <w:rPr>
                <w:rStyle w:val="Hyperlink"/>
                <w:rFonts w:cstheme="minorHAnsi"/>
              </w:rPr>
            </w:rPrChange>
          </w:rPr>
          <w:delText>Figure 9.9: [IR] Faulted System Status</w:delText>
        </w:r>
        <w:r w:rsidRPr="0024598B" w:rsidDel="00302A89">
          <w:rPr>
            <w:rFonts w:cstheme="minorHAnsi"/>
            <w:webHidden/>
          </w:rPr>
          <w:tab/>
        </w:r>
        <w:r w:rsidR="00805FE1" w:rsidRPr="0024598B" w:rsidDel="00302A89">
          <w:rPr>
            <w:rFonts w:cstheme="minorHAnsi"/>
            <w:webHidden/>
          </w:rPr>
          <w:delText>7-10</w:delText>
        </w:r>
      </w:del>
    </w:p>
    <w:p w14:paraId="64E2BAFD" w14:textId="77777777" w:rsidR="00E82EE6" w:rsidRPr="0024598B" w:rsidDel="00302A89" w:rsidRDefault="00E82EE6">
      <w:pPr>
        <w:pStyle w:val="TableofFigures"/>
        <w:rPr>
          <w:del w:id="1731" w:author="Smullen, Lizz" w:date="2016-02-10T20:25:00Z"/>
          <w:rFonts w:eastAsiaTheme="minorEastAsia" w:cstheme="minorHAnsi"/>
        </w:rPr>
      </w:pPr>
      <w:del w:id="1732" w:author="Smullen, Lizz" w:date="2016-02-10T20:25:00Z">
        <w:r w:rsidRPr="0024598B" w:rsidDel="00302A89">
          <w:rPr>
            <w:rPrChange w:id="1733" w:author="Smullen, Lizz" w:date="2016-02-10T22:05:00Z">
              <w:rPr>
                <w:rStyle w:val="Hyperlink"/>
                <w:rFonts w:cstheme="minorHAnsi"/>
              </w:rPr>
            </w:rPrChange>
          </w:rPr>
          <w:delText>Figure 7.10: [1] Faulted System Status with Expanded Details</w:delText>
        </w:r>
        <w:r w:rsidRPr="0024598B" w:rsidDel="00302A89">
          <w:rPr>
            <w:rFonts w:cstheme="minorHAnsi"/>
            <w:webHidden/>
          </w:rPr>
          <w:tab/>
        </w:r>
        <w:r w:rsidR="00805FE1" w:rsidRPr="0024598B" w:rsidDel="00302A89">
          <w:rPr>
            <w:rFonts w:cstheme="minorHAnsi"/>
            <w:webHidden/>
          </w:rPr>
          <w:delText>7-10</w:delText>
        </w:r>
      </w:del>
    </w:p>
    <w:p w14:paraId="692C5958" w14:textId="77777777" w:rsidR="00E82EE6" w:rsidRPr="0024598B" w:rsidDel="00302A89" w:rsidRDefault="00E82EE6">
      <w:pPr>
        <w:pStyle w:val="TableofFigures"/>
        <w:rPr>
          <w:del w:id="1734" w:author="Smullen, Lizz" w:date="2016-02-10T20:25:00Z"/>
          <w:rFonts w:eastAsiaTheme="minorEastAsia" w:cstheme="minorHAnsi"/>
          <w:rPrChange w:id="1735" w:author="Smullen, Lizz" w:date="2016-02-10T22:05:00Z">
            <w:rPr>
              <w:del w:id="1736" w:author="Smullen, Lizz" w:date="2016-02-10T20:25:00Z"/>
              <w:rFonts w:ascii="Arial" w:eastAsiaTheme="minorEastAsia" w:hAnsi="Arial" w:cs="Arial"/>
            </w:rPr>
          </w:rPrChange>
        </w:rPr>
      </w:pPr>
      <w:del w:id="1737" w:author="Smullen, Lizz" w:date="2016-02-10T20:25:00Z">
        <w:r w:rsidRPr="0024598B" w:rsidDel="00302A89">
          <w:rPr>
            <w:rPrChange w:id="1738" w:author="Smullen, Lizz" w:date="2016-02-10T22:05:00Z">
              <w:rPr>
                <w:rStyle w:val="Hyperlink"/>
                <w:rFonts w:cstheme="minorHAnsi"/>
              </w:rPr>
            </w:rPrChange>
          </w:rPr>
          <w:delText>Figure 7.12: [1] Normal Gimbal Control Web Page</w:delText>
        </w:r>
        <w:r w:rsidRPr="0024598B" w:rsidDel="00302A89">
          <w:rPr>
            <w:rFonts w:cstheme="minorHAnsi"/>
            <w:webHidden/>
          </w:rPr>
          <w:tab/>
        </w:r>
        <w:r w:rsidR="00805FE1" w:rsidRPr="0024598B" w:rsidDel="00302A89">
          <w:rPr>
            <w:rFonts w:cstheme="minorHAnsi"/>
            <w:webHidden/>
          </w:rPr>
          <w:delText>7-11</w:delText>
        </w:r>
      </w:del>
    </w:p>
    <w:p w14:paraId="1EDD1FAB" w14:textId="11ED1117" w:rsidR="00A8018B" w:rsidDel="0024598B" w:rsidRDefault="000D0BA9" w:rsidP="002573CE">
      <w:pPr>
        <w:pStyle w:val="TOCTitle"/>
        <w:rPr>
          <w:del w:id="1739" w:author="Smullen, Lizz" w:date="2016-02-10T22:05:00Z"/>
        </w:rPr>
      </w:pPr>
      <w:r w:rsidRPr="0024598B">
        <w:rPr>
          <w:rFonts w:cstheme="minorHAnsi"/>
          <w:rPrChange w:id="1740" w:author="Smullen, Lizz" w:date="2016-02-10T22:05:00Z">
            <w:rPr/>
          </w:rPrChange>
        </w:rPr>
        <w:fldChar w:fldCharType="end"/>
      </w:r>
    </w:p>
    <w:p w14:paraId="0583A572" w14:textId="2414B22C" w:rsidR="0017667D" w:rsidRPr="00E9239E" w:rsidRDefault="0017667D">
      <w:pPr>
        <w:pStyle w:val="TOCTitle"/>
        <w:jc w:val="center"/>
      </w:pPr>
      <w:r w:rsidRPr="00E9239E">
        <w:t>List of Tables</w:t>
      </w:r>
    </w:p>
    <w:p w14:paraId="5A8D71AB" w14:textId="77777777" w:rsidR="005666A1" w:rsidRPr="002573CE" w:rsidRDefault="0017667D">
      <w:pPr>
        <w:pStyle w:val="TableofFigures"/>
        <w:rPr>
          <w:rFonts w:eastAsiaTheme="minorEastAsia" w:cstheme="minorHAnsi"/>
          <w:sz w:val="22"/>
          <w:szCs w:val="22"/>
        </w:rPr>
      </w:pPr>
      <w:r w:rsidRPr="002573CE">
        <w:rPr>
          <w:rFonts w:cstheme="minorHAnsi"/>
        </w:rPr>
        <w:fldChar w:fldCharType="begin"/>
      </w:r>
      <w:r w:rsidRPr="002573CE">
        <w:rPr>
          <w:rFonts w:cstheme="minorHAnsi"/>
        </w:rPr>
        <w:instrText xml:space="preserve"> TOC \h \z \c "Table" </w:instrText>
      </w:r>
      <w:r w:rsidRPr="002573CE">
        <w:rPr>
          <w:rFonts w:cstheme="minorHAnsi"/>
        </w:rPr>
        <w:fldChar w:fldCharType="separate"/>
      </w:r>
      <w:r w:rsidR="00155C6D">
        <w:fldChar w:fldCharType="begin"/>
      </w:r>
      <w:r w:rsidR="00155C6D">
        <w:instrText xml:space="preserve"> HYPERLINK \l "_Toc442452053" </w:instrText>
      </w:r>
      <w:r w:rsidR="00155C6D">
        <w:fldChar w:fldCharType="separate"/>
      </w:r>
      <w:r w:rsidR="005666A1" w:rsidRPr="002573CE">
        <w:rPr>
          <w:rStyle w:val="Hyperlink"/>
          <w:rFonts w:cstheme="minorHAnsi"/>
        </w:rPr>
        <w:t>Table 1</w:t>
      </w:r>
      <w:r w:rsidR="005666A1" w:rsidRPr="002573CE">
        <w:rPr>
          <w:rStyle w:val="Hyperlink"/>
          <w:rFonts w:cstheme="minorHAnsi"/>
        </w:rPr>
        <w:noBreakHyphen/>
        <w:t>3: [B] Acronyms and Abbreviations</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_Toc442452053 \h </w:instrText>
      </w:r>
      <w:r w:rsidR="005666A1" w:rsidRPr="002573CE">
        <w:rPr>
          <w:rFonts w:cstheme="minorHAnsi"/>
          <w:webHidden/>
        </w:rPr>
      </w:r>
      <w:r w:rsidR="005666A1" w:rsidRPr="002573CE">
        <w:rPr>
          <w:rFonts w:cstheme="minorHAnsi"/>
          <w:webHidden/>
        </w:rPr>
        <w:fldChar w:fldCharType="separate"/>
      </w:r>
      <w:ins w:id="1741" w:author="Smullen, Lizz" w:date="2016-02-11T09:16:00Z">
        <w:r w:rsidR="0088531C">
          <w:rPr>
            <w:rFonts w:cstheme="minorHAnsi"/>
            <w:webHidden/>
          </w:rPr>
          <w:t>1-2</w:t>
        </w:r>
      </w:ins>
      <w:del w:id="1742" w:author="Smullen, Lizz" w:date="2016-02-11T09:16:00Z">
        <w:r w:rsidR="005666A1" w:rsidRPr="002573CE" w:rsidDel="0088531C">
          <w:rPr>
            <w:rFonts w:cstheme="minorHAnsi"/>
            <w:webHidden/>
          </w:rPr>
          <w:delText>1-3</w:delText>
        </w:r>
      </w:del>
      <w:r w:rsidR="005666A1" w:rsidRPr="002573CE">
        <w:rPr>
          <w:rFonts w:cstheme="minorHAnsi"/>
          <w:webHidden/>
        </w:rPr>
        <w:fldChar w:fldCharType="end"/>
      </w:r>
      <w:r w:rsidR="00155C6D">
        <w:rPr>
          <w:rFonts w:cstheme="minorHAnsi"/>
        </w:rPr>
        <w:fldChar w:fldCharType="end"/>
      </w:r>
    </w:p>
    <w:p w14:paraId="7F4E93D8"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"_Toc442452054" </w:instrText>
      </w:r>
      <w:r>
        <w:fldChar w:fldCharType="separate"/>
      </w:r>
      <w:r w:rsidR="005666A1" w:rsidRPr="002573CE">
        <w:rPr>
          <w:rStyle w:val="Hyperlink"/>
          <w:rFonts w:cstheme="minorHAnsi"/>
        </w:rPr>
        <w:t>Table 4.4 — Visually Verify System Functionality Procedure</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_Toc442452054 \h </w:instrText>
      </w:r>
      <w:r w:rsidR="005666A1" w:rsidRPr="002573CE">
        <w:rPr>
          <w:rFonts w:cstheme="minorHAnsi"/>
          <w:webHidden/>
        </w:rPr>
      </w:r>
      <w:r w:rsidR="005666A1" w:rsidRPr="002573CE">
        <w:rPr>
          <w:rFonts w:cstheme="minorHAnsi"/>
          <w:webHidden/>
        </w:rPr>
        <w:fldChar w:fldCharType="separate"/>
      </w:r>
      <w:ins w:id="1743" w:author="Smullen, Lizz" w:date="2016-02-11T09:16:00Z">
        <w:r w:rsidR="0088531C">
          <w:rPr>
            <w:rFonts w:cstheme="minorHAnsi"/>
            <w:webHidden/>
          </w:rPr>
          <w:t>4-8</w:t>
        </w:r>
      </w:ins>
      <w:del w:id="1744" w:author="Smullen, Lizz" w:date="2016-02-11T09:16:00Z">
        <w:r w:rsidR="005666A1" w:rsidRPr="002573CE" w:rsidDel="0088531C">
          <w:rPr>
            <w:rFonts w:cstheme="minorHAnsi"/>
            <w:webHidden/>
          </w:rPr>
          <w:delText>4-6</w:delText>
        </w:r>
      </w:del>
      <w:r w:rsidR="005666A1" w:rsidRPr="002573CE">
        <w:rPr>
          <w:rFonts w:cstheme="minorHAnsi"/>
          <w:webHidden/>
        </w:rPr>
        <w:fldChar w:fldCharType="end"/>
      </w:r>
      <w:r>
        <w:rPr>
          <w:rFonts w:cstheme="minorHAnsi"/>
        </w:rPr>
        <w:fldChar w:fldCharType="end"/>
      </w:r>
    </w:p>
    <w:p w14:paraId="048AC6CD"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"_Toc442452055" </w:instrText>
      </w:r>
      <w:r>
        <w:fldChar w:fldCharType="separate"/>
      </w:r>
      <w:r w:rsidR="005666A1" w:rsidRPr="002573CE">
        <w:rPr>
          <w:rStyle w:val="Hyperlink"/>
          <w:rFonts w:cstheme="minorHAnsi"/>
        </w:rPr>
        <w:t>Table 4.5 — Verify System Functionality from the Web Interface Procedure</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_Toc442452055 \h </w:instrText>
      </w:r>
      <w:r w:rsidR="005666A1" w:rsidRPr="002573CE">
        <w:rPr>
          <w:rFonts w:cstheme="minorHAnsi"/>
          <w:webHidden/>
        </w:rPr>
      </w:r>
      <w:r w:rsidR="005666A1" w:rsidRPr="002573CE">
        <w:rPr>
          <w:rFonts w:cstheme="minorHAnsi"/>
          <w:webHidden/>
        </w:rPr>
        <w:fldChar w:fldCharType="separate"/>
      </w:r>
      <w:ins w:id="1745" w:author="Smullen, Lizz" w:date="2016-02-11T09:16:00Z">
        <w:r w:rsidR="0088531C">
          <w:rPr>
            <w:rFonts w:cstheme="minorHAnsi"/>
            <w:webHidden/>
          </w:rPr>
          <w:t>4-8</w:t>
        </w:r>
      </w:ins>
      <w:del w:id="1746" w:author="Smullen, Lizz" w:date="2016-02-11T09:16:00Z">
        <w:r w:rsidR="005666A1" w:rsidRPr="002573CE" w:rsidDel="0088531C">
          <w:rPr>
            <w:rFonts w:cstheme="minorHAnsi"/>
            <w:webHidden/>
          </w:rPr>
          <w:delText>4-6</w:delText>
        </w:r>
      </w:del>
      <w:r w:rsidR="005666A1" w:rsidRPr="002573CE">
        <w:rPr>
          <w:rFonts w:cstheme="minorHAnsi"/>
          <w:webHidden/>
        </w:rPr>
        <w:fldChar w:fldCharType="end"/>
      </w:r>
      <w:r>
        <w:rPr>
          <w:rFonts w:cstheme="minorHAnsi"/>
        </w:rPr>
        <w:fldChar w:fldCharType="end"/>
      </w:r>
    </w:p>
    <w:p w14:paraId="5AF9475D"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"_Toc442452056" </w:instrText>
      </w:r>
      <w:r>
        <w:fldChar w:fldCharType="separate"/>
      </w:r>
      <w:r w:rsidR="005666A1" w:rsidRPr="002573CE">
        <w:rPr>
          <w:rStyle w:val="Hyperlink"/>
          <w:rFonts w:cstheme="minorHAnsi"/>
        </w:rPr>
        <w:t>Table 5.1 — LRU Replacement Prerequisites</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_Toc442452056 \h </w:instrText>
      </w:r>
      <w:r w:rsidR="005666A1" w:rsidRPr="002573CE">
        <w:rPr>
          <w:rFonts w:cstheme="minorHAnsi"/>
          <w:webHidden/>
        </w:rPr>
      </w:r>
      <w:r w:rsidR="005666A1" w:rsidRPr="002573CE">
        <w:rPr>
          <w:rFonts w:cstheme="minorHAnsi"/>
          <w:webHidden/>
        </w:rPr>
        <w:fldChar w:fldCharType="separate"/>
      </w:r>
      <w:ins w:id="1747" w:author="Smullen, Lizz" w:date="2016-02-11T09:16:00Z">
        <w:r w:rsidR="0088531C">
          <w:rPr>
            <w:rFonts w:cstheme="minorHAnsi"/>
            <w:webHidden/>
          </w:rPr>
          <w:t>5-1</w:t>
        </w:r>
      </w:ins>
      <w:del w:id="1748" w:author="Smullen, Lizz" w:date="2016-02-11T09:16:00Z">
        <w:r w:rsidR="005666A1" w:rsidRPr="002573CE" w:rsidDel="0088531C">
          <w:rPr>
            <w:rFonts w:cstheme="minorHAnsi"/>
            <w:webHidden/>
          </w:rPr>
          <w:delText>5-1</w:delText>
        </w:r>
      </w:del>
      <w:r w:rsidR="005666A1" w:rsidRPr="002573CE">
        <w:rPr>
          <w:rFonts w:cstheme="minorHAnsi"/>
          <w:webHidden/>
        </w:rPr>
        <w:fldChar w:fldCharType="end"/>
      </w:r>
      <w:r>
        <w:rPr>
          <w:rFonts w:cstheme="minorHAnsi"/>
        </w:rPr>
        <w:fldChar w:fldCharType="end"/>
      </w:r>
    </w:p>
    <w:p w14:paraId="2833B106"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"_Toc442452057" </w:instrText>
      </w:r>
      <w:r>
        <w:fldChar w:fldCharType="separate"/>
      </w:r>
      <w:r w:rsidR="005666A1" w:rsidRPr="002573CE">
        <w:rPr>
          <w:rStyle w:val="Hyperlink"/>
          <w:rFonts w:cstheme="minorHAnsi"/>
        </w:rPr>
        <w:t>Table 5.3 — Basic Steps for HPT Replacement</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_Toc442452057 \h </w:instrText>
      </w:r>
      <w:r w:rsidR="005666A1" w:rsidRPr="002573CE">
        <w:rPr>
          <w:rFonts w:cstheme="minorHAnsi"/>
          <w:webHidden/>
        </w:rPr>
      </w:r>
      <w:r w:rsidR="005666A1" w:rsidRPr="002573CE">
        <w:rPr>
          <w:rFonts w:cstheme="minorHAnsi"/>
          <w:webHidden/>
        </w:rPr>
        <w:fldChar w:fldCharType="separate"/>
      </w:r>
      <w:ins w:id="1749" w:author="Smullen, Lizz" w:date="2016-02-11T09:16:00Z">
        <w:r w:rsidR="0088531C">
          <w:rPr>
            <w:rFonts w:cstheme="minorHAnsi"/>
            <w:webHidden/>
          </w:rPr>
          <w:t>5-3</w:t>
        </w:r>
      </w:ins>
      <w:del w:id="1750" w:author="Smullen, Lizz" w:date="2016-02-11T09:16:00Z">
        <w:r w:rsidR="005666A1" w:rsidRPr="002573CE" w:rsidDel="0088531C">
          <w:rPr>
            <w:rFonts w:cstheme="minorHAnsi"/>
            <w:webHidden/>
          </w:rPr>
          <w:delText>5-3</w:delText>
        </w:r>
      </w:del>
      <w:r w:rsidR="005666A1" w:rsidRPr="002573CE">
        <w:rPr>
          <w:rFonts w:cstheme="minorHAnsi"/>
          <w:webHidden/>
        </w:rPr>
        <w:fldChar w:fldCharType="end"/>
      </w:r>
      <w:r>
        <w:rPr>
          <w:rFonts w:cstheme="minorHAnsi"/>
        </w:rPr>
        <w:fldChar w:fldCharType="end"/>
      </w:r>
    </w:p>
    <w:p w14:paraId="621AFEC8"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"_Toc442452058" </w:instrText>
      </w:r>
      <w:r>
        <w:fldChar w:fldCharType="separate"/>
      </w:r>
      <w:r w:rsidR="005666A1" w:rsidRPr="002573CE">
        <w:rPr>
          <w:rStyle w:val="Hyperlink"/>
          <w:rFonts w:cstheme="minorHAnsi"/>
        </w:rPr>
        <w:t>Table 5.4 — Basic Steps for GAU Replacement</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_Toc442452058 \h </w:instrText>
      </w:r>
      <w:r w:rsidR="005666A1" w:rsidRPr="002573CE">
        <w:rPr>
          <w:rFonts w:cstheme="minorHAnsi"/>
          <w:webHidden/>
        </w:rPr>
      </w:r>
      <w:r w:rsidR="005666A1" w:rsidRPr="002573CE">
        <w:rPr>
          <w:rFonts w:cstheme="minorHAnsi"/>
          <w:webHidden/>
        </w:rPr>
        <w:fldChar w:fldCharType="separate"/>
      </w:r>
      <w:ins w:id="1751" w:author="Smullen, Lizz" w:date="2016-02-11T09:16:00Z">
        <w:r w:rsidR="0088531C">
          <w:rPr>
            <w:rFonts w:cstheme="minorHAnsi"/>
            <w:webHidden/>
          </w:rPr>
          <w:t>5-3</w:t>
        </w:r>
      </w:ins>
      <w:del w:id="1752" w:author="Smullen, Lizz" w:date="2016-02-11T09:16:00Z">
        <w:r w:rsidR="005666A1" w:rsidRPr="002573CE" w:rsidDel="0088531C">
          <w:rPr>
            <w:rFonts w:cstheme="minorHAnsi"/>
            <w:webHidden/>
          </w:rPr>
          <w:delText>5-4</w:delText>
        </w:r>
      </w:del>
      <w:r w:rsidR="005666A1" w:rsidRPr="002573CE">
        <w:rPr>
          <w:rFonts w:cstheme="minorHAnsi"/>
          <w:webHidden/>
        </w:rPr>
        <w:fldChar w:fldCharType="end"/>
      </w:r>
      <w:r>
        <w:rPr>
          <w:rFonts w:cstheme="minorHAnsi"/>
        </w:rPr>
        <w:fldChar w:fldCharType="end"/>
      </w:r>
    </w:p>
    <w:p w14:paraId="40AD230F"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"_Toc442452059" </w:instrText>
      </w:r>
      <w:r>
        <w:fldChar w:fldCharType="separate"/>
      </w:r>
      <w:r w:rsidR="005666A1" w:rsidRPr="002573CE">
        <w:rPr>
          <w:rStyle w:val="Hyperlink"/>
          <w:rFonts w:cstheme="minorHAnsi"/>
        </w:rPr>
        <w:t>Table 6.1 — Software Update Procedure</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_Toc442452059 \h </w:instrText>
      </w:r>
      <w:r w:rsidR="005666A1" w:rsidRPr="002573CE">
        <w:rPr>
          <w:rFonts w:cstheme="minorHAnsi"/>
          <w:webHidden/>
        </w:rPr>
      </w:r>
      <w:r w:rsidR="005666A1" w:rsidRPr="002573CE">
        <w:rPr>
          <w:rFonts w:cstheme="minorHAnsi"/>
          <w:webHidden/>
        </w:rPr>
        <w:fldChar w:fldCharType="separate"/>
      </w:r>
      <w:ins w:id="1753" w:author="Smullen, Lizz" w:date="2016-02-11T09:16:00Z">
        <w:r w:rsidR="0088531C">
          <w:rPr>
            <w:rFonts w:cstheme="minorHAnsi"/>
            <w:webHidden/>
          </w:rPr>
          <w:t>6-7</w:t>
        </w:r>
      </w:ins>
      <w:del w:id="1754" w:author="Smullen, Lizz" w:date="2016-02-11T09:16:00Z">
        <w:r w:rsidR="005666A1" w:rsidRPr="002573CE" w:rsidDel="0088531C">
          <w:rPr>
            <w:rFonts w:cstheme="minorHAnsi"/>
            <w:webHidden/>
          </w:rPr>
          <w:delText>6-7</w:delText>
        </w:r>
      </w:del>
      <w:r w:rsidR="005666A1" w:rsidRPr="002573CE">
        <w:rPr>
          <w:rFonts w:cstheme="minorHAnsi"/>
          <w:webHidden/>
        </w:rPr>
        <w:fldChar w:fldCharType="end"/>
      </w:r>
      <w:r>
        <w:rPr>
          <w:rFonts w:cstheme="minorHAnsi"/>
        </w:rPr>
        <w:fldChar w:fldCharType="end"/>
      </w:r>
    </w:p>
    <w:p w14:paraId="4D26DF93"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"_Toc442452060" </w:instrText>
      </w:r>
      <w:r>
        <w:fldChar w:fldCharType="separate"/>
      </w:r>
      <w:r w:rsidR="005666A1" w:rsidRPr="002573CE">
        <w:rPr>
          <w:rStyle w:val="Hyperlink"/>
          <w:rFonts w:cstheme="minorHAnsi"/>
        </w:rPr>
        <w:t>Table 6.2 — Configuration File Upload Procedure</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_Toc442452060 \h </w:instrText>
      </w:r>
      <w:r w:rsidR="005666A1" w:rsidRPr="002573CE">
        <w:rPr>
          <w:rFonts w:cstheme="minorHAnsi"/>
          <w:webHidden/>
        </w:rPr>
      </w:r>
      <w:r w:rsidR="005666A1" w:rsidRPr="002573CE">
        <w:rPr>
          <w:rFonts w:cstheme="minorHAnsi"/>
          <w:webHidden/>
        </w:rPr>
        <w:fldChar w:fldCharType="separate"/>
      </w:r>
      <w:ins w:id="1755" w:author="Smullen, Lizz" w:date="2016-02-11T09:16:00Z">
        <w:r w:rsidR="0088531C">
          <w:rPr>
            <w:rFonts w:cstheme="minorHAnsi"/>
            <w:webHidden/>
          </w:rPr>
          <w:t>6-12</w:t>
        </w:r>
      </w:ins>
      <w:del w:id="1756" w:author="Smullen, Lizz" w:date="2016-02-11T09:16:00Z">
        <w:r w:rsidR="005666A1" w:rsidRPr="002573CE" w:rsidDel="0088531C">
          <w:rPr>
            <w:rFonts w:cstheme="minorHAnsi"/>
            <w:webHidden/>
          </w:rPr>
          <w:delText>6-12</w:delText>
        </w:r>
      </w:del>
      <w:r w:rsidR="005666A1" w:rsidRPr="002573CE">
        <w:rPr>
          <w:rFonts w:cstheme="minorHAnsi"/>
          <w:webHidden/>
        </w:rPr>
        <w:fldChar w:fldCharType="end"/>
      </w:r>
      <w:r>
        <w:rPr>
          <w:rFonts w:cstheme="minorHAnsi"/>
        </w:rPr>
        <w:fldChar w:fldCharType="end"/>
      </w:r>
    </w:p>
    <w:p w14:paraId="675BDE2C" w14:textId="77777777" w:rsidR="005666A1" w:rsidRPr="002573CE" w:rsidRDefault="00155C6D">
      <w:pPr>
        <w:pStyle w:val="TableofFigures"/>
        <w:rPr>
          <w:rFonts w:eastAsiaTheme="minorEastAsia" w:cstheme="minorHAnsi"/>
          <w:sz w:val="22"/>
          <w:szCs w:val="22"/>
        </w:rPr>
      </w:pPr>
      <w:r>
        <w:lastRenderedPageBreak/>
        <w:fldChar w:fldCharType="begin"/>
      </w:r>
      <w:r>
        <w:instrText xml:space="preserve"> HYPERLINK \l "_Toc442452061" </w:instrText>
      </w:r>
      <w:r>
        <w:fldChar w:fldCharType="separate"/>
      </w:r>
      <w:r w:rsidR="005666A1" w:rsidRPr="002573CE">
        <w:rPr>
          <w:rStyle w:val="Hyperlink"/>
          <w:rFonts w:cstheme="minorHAnsi"/>
        </w:rPr>
        <w:t>Table 7</w:t>
      </w:r>
      <w:r w:rsidR="005666A1" w:rsidRPr="002573CE">
        <w:rPr>
          <w:rStyle w:val="Hyperlink"/>
          <w:rFonts w:cstheme="minorHAnsi"/>
        </w:rPr>
        <w:noBreakHyphen/>
        <w:t>1: [IR] ACMU Status Indicators</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_Toc442452061 \h </w:instrText>
      </w:r>
      <w:r w:rsidR="005666A1" w:rsidRPr="002573CE">
        <w:rPr>
          <w:rFonts w:cstheme="minorHAnsi"/>
          <w:webHidden/>
        </w:rPr>
      </w:r>
      <w:r w:rsidR="005666A1" w:rsidRPr="002573CE">
        <w:rPr>
          <w:rFonts w:cstheme="minorHAnsi"/>
          <w:webHidden/>
        </w:rPr>
        <w:fldChar w:fldCharType="separate"/>
      </w:r>
      <w:ins w:id="1757" w:author="Smullen, Lizz" w:date="2016-02-11T09:16:00Z">
        <w:r w:rsidR="0088531C">
          <w:rPr>
            <w:rFonts w:cstheme="minorHAnsi"/>
            <w:webHidden/>
          </w:rPr>
          <w:t>7-3</w:t>
        </w:r>
      </w:ins>
      <w:del w:id="1758" w:author="Smullen, Lizz" w:date="2016-02-11T09:16:00Z">
        <w:r w:rsidR="005666A1" w:rsidRPr="002573CE" w:rsidDel="0088531C">
          <w:rPr>
            <w:rFonts w:cstheme="minorHAnsi"/>
            <w:webHidden/>
          </w:rPr>
          <w:delText>7-3</w:delText>
        </w:r>
      </w:del>
      <w:r w:rsidR="005666A1" w:rsidRPr="002573CE">
        <w:rPr>
          <w:rFonts w:cstheme="minorHAnsi"/>
          <w:webHidden/>
        </w:rPr>
        <w:fldChar w:fldCharType="end"/>
      </w:r>
      <w:r>
        <w:rPr>
          <w:rFonts w:cstheme="minorHAnsi"/>
        </w:rPr>
        <w:fldChar w:fldCharType="end"/>
      </w:r>
    </w:p>
    <w:p w14:paraId="4A671AAC"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"_Toc442452062" </w:instrText>
      </w:r>
      <w:r>
        <w:fldChar w:fldCharType="separate"/>
      </w:r>
      <w:r w:rsidR="005666A1" w:rsidRPr="002573CE">
        <w:rPr>
          <w:rStyle w:val="Hyperlink"/>
          <w:rFonts w:cstheme="minorHAnsi"/>
        </w:rPr>
        <w:t>Table 7</w:t>
      </w:r>
      <w:r w:rsidR="005666A1" w:rsidRPr="002573CE">
        <w:rPr>
          <w:rStyle w:val="Hyperlink"/>
          <w:rFonts w:cstheme="minorHAnsi"/>
        </w:rPr>
        <w:noBreakHyphen/>
        <w:t>2: [B] ACMU Fault Codes Indicating ACMU Replacement</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_Toc442452062 \h </w:instrText>
      </w:r>
      <w:r w:rsidR="005666A1" w:rsidRPr="002573CE">
        <w:rPr>
          <w:rFonts w:cstheme="minorHAnsi"/>
          <w:webHidden/>
        </w:rPr>
      </w:r>
      <w:r w:rsidR="005666A1" w:rsidRPr="002573CE">
        <w:rPr>
          <w:rFonts w:cstheme="minorHAnsi"/>
          <w:webHidden/>
        </w:rPr>
        <w:fldChar w:fldCharType="separate"/>
      </w:r>
      <w:ins w:id="1759" w:author="Smullen, Lizz" w:date="2016-02-11T09:16:00Z">
        <w:r w:rsidR="0088531C">
          <w:rPr>
            <w:rFonts w:cstheme="minorHAnsi"/>
            <w:webHidden/>
          </w:rPr>
          <w:t>7-5</w:t>
        </w:r>
      </w:ins>
      <w:del w:id="1760" w:author="Smullen, Lizz" w:date="2016-02-11T09:16:00Z">
        <w:r w:rsidR="005666A1" w:rsidRPr="002573CE" w:rsidDel="0088531C">
          <w:rPr>
            <w:rFonts w:cstheme="minorHAnsi"/>
            <w:webHidden/>
          </w:rPr>
          <w:delText>7-4</w:delText>
        </w:r>
      </w:del>
      <w:r w:rsidR="005666A1" w:rsidRPr="002573CE">
        <w:rPr>
          <w:rFonts w:cstheme="minorHAnsi"/>
          <w:webHidden/>
        </w:rPr>
        <w:fldChar w:fldCharType="end"/>
      </w:r>
      <w:r>
        <w:rPr>
          <w:rFonts w:cstheme="minorHAnsi"/>
        </w:rPr>
        <w:fldChar w:fldCharType="end"/>
      </w:r>
    </w:p>
    <w:p w14:paraId="70770668" w14:textId="77777777" w:rsidR="005666A1" w:rsidRPr="002573CE" w:rsidRDefault="00155C6D">
      <w:pPr>
        <w:pStyle w:val="TableofFigures"/>
        <w:rPr>
          <w:rFonts w:eastAsiaTheme="minorEastAsia" w:cstheme="minorHAnsi"/>
          <w:sz w:val="22"/>
          <w:szCs w:val="22"/>
        </w:rPr>
      </w:pPr>
      <w:r>
        <w:fldChar w:fldCharType="begin"/>
      </w:r>
      <w:r>
        <w:instrText xml:space="preserve"> HYPERLINK \l "_Toc442452063" </w:instrText>
      </w:r>
      <w:r>
        <w:fldChar w:fldCharType="separate"/>
      </w:r>
      <w:r w:rsidR="005666A1" w:rsidRPr="002573CE">
        <w:rPr>
          <w:rStyle w:val="Hyperlink"/>
          <w:rFonts w:cstheme="minorHAnsi"/>
        </w:rPr>
        <w:t>Table 7</w:t>
      </w:r>
      <w:r w:rsidR="005666A1" w:rsidRPr="002573CE">
        <w:rPr>
          <w:rStyle w:val="Hyperlink"/>
          <w:rFonts w:cstheme="minorHAnsi"/>
        </w:rPr>
        <w:noBreakHyphen/>
        <w:t>3: [B] ACMU Fault Codes Indicating External (Cable) Problems</w:t>
      </w:r>
      <w:r w:rsidR="005666A1" w:rsidRPr="002573CE">
        <w:rPr>
          <w:rFonts w:cstheme="minorHAnsi"/>
          <w:webHidden/>
        </w:rPr>
        <w:tab/>
      </w:r>
      <w:r w:rsidR="005666A1" w:rsidRPr="002573CE">
        <w:rPr>
          <w:rFonts w:cstheme="minorHAnsi"/>
          <w:webHidden/>
        </w:rPr>
        <w:fldChar w:fldCharType="begin"/>
      </w:r>
      <w:r w:rsidR="005666A1" w:rsidRPr="002573CE">
        <w:rPr>
          <w:rFonts w:cstheme="minorHAnsi"/>
          <w:webHidden/>
        </w:rPr>
        <w:instrText xml:space="preserve"> PAGEREF _Toc442452063 \h </w:instrText>
      </w:r>
      <w:r w:rsidR="005666A1" w:rsidRPr="002573CE">
        <w:rPr>
          <w:rFonts w:cstheme="minorHAnsi"/>
          <w:webHidden/>
        </w:rPr>
      </w:r>
      <w:r w:rsidR="005666A1" w:rsidRPr="002573CE">
        <w:rPr>
          <w:rFonts w:cstheme="minorHAnsi"/>
          <w:webHidden/>
        </w:rPr>
        <w:fldChar w:fldCharType="separate"/>
      </w:r>
      <w:ins w:id="1761" w:author="Smullen, Lizz" w:date="2016-02-11T09:16:00Z">
        <w:r w:rsidR="0088531C">
          <w:rPr>
            <w:rFonts w:cstheme="minorHAnsi"/>
            <w:webHidden/>
          </w:rPr>
          <w:t>7-5</w:t>
        </w:r>
      </w:ins>
      <w:del w:id="1762" w:author="Smullen, Lizz" w:date="2016-02-11T09:16:00Z">
        <w:r w:rsidR="005666A1" w:rsidRPr="002573CE" w:rsidDel="0088531C">
          <w:rPr>
            <w:rFonts w:cstheme="minorHAnsi"/>
            <w:webHidden/>
          </w:rPr>
          <w:delText>7-5</w:delText>
        </w:r>
      </w:del>
      <w:r w:rsidR="005666A1" w:rsidRPr="002573CE">
        <w:rPr>
          <w:rFonts w:cstheme="minorHAnsi"/>
          <w:webHidden/>
        </w:rPr>
        <w:fldChar w:fldCharType="end"/>
      </w:r>
      <w:r>
        <w:rPr>
          <w:rFonts w:cstheme="minorHAnsi"/>
        </w:rPr>
        <w:fldChar w:fldCharType="end"/>
      </w:r>
    </w:p>
    <w:p w14:paraId="769AD014" w14:textId="77777777" w:rsidR="0017667D" w:rsidRPr="002573CE" w:rsidRDefault="0017667D" w:rsidP="002573CE">
      <w:pPr>
        <w:pStyle w:val="Index"/>
        <w:suppressLineNumbers w:val="0"/>
        <w:rPr>
          <w:rFonts w:cstheme="minorHAnsi"/>
        </w:rPr>
      </w:pPr>
      <w:r w:rsidRPr="002573CE">
        <w:rPr>
          <w:rFonts w:cstheme="minorHAnsi"/>
        </w:rPr>
        <w:fldChar w:fldCharType="end"/>
      </w:r>
    </w:p>
    <w:p w14:paraId="2C2D8581" w14:textId="77777777" w:rsidR="00D139E6" w:rsidRDefault="00D139E6" w:rsidP="0043491E">
      <w:pPr>
        <w:rPr>
          <w:noProof/>
        </w:rPr>
        <w:sectPr w:rsidR="00D139E6" w:rsidSect="0099213F">
          <w:headerReference w:type="default" r:id="rId10"/>
          <w:footerReference w:type="default" r:id="rId11"/>
          <w:footerReference w:type="first" r:id="rId12"/>
          <w:pgSz w:w="12240" w:h="15840" w:code="1"/>
          <w:pgMar w:top="1584" w:right="1440" w:bottom="1584" w:left="1440" w:header="720" w:footer="720" w:gutter="0"/>
          <w:pgNumType w:fmt="lowerRoman"/>
          <w:cols w:space="720"/>
          <w:titlePg/>
          <w:docGrid w:linePitch="360"/>
        </w:sectPr>
      </w:pPr>
    </w:p>
    <w:p w14:paraId="6967719D" w14:textId="1B59C255" w:rsidR="0043491E" w:rsidRPr="002A5617" w:rsidRDefault="00E01A4E" w:rsidP="002573CE">
      <w:pPr>
        <w:pStyle w:val="Heading1"/>
      </w:pPr>
      <w:bookmarkStart w:id="1810" w:name="_Ref308861175"/>
      <w:bookmarkStart w:id="1811" w:name="_Ref308861193"/>
      <w:bookmarkStart w:id="1812" w:name="_Toc442905208"/>
      <w:r w:rsidRPr="00D654E7">
        <w:lastRenderedPageBreak/>
        <w:t>[A]</w:t>
      </w:r>
      <w:r w:rsidR="00D05590" w:rsidRPr="00C97D8A">
        <w:t xml:space="preserve"> </w:t>
      </w:r>
      <w:r w:rsidR="001F20A6" w:rsidRPr="00C97D8A">
        <w:t>Int</w:t>
      </w:r>
      <w:r w:rsidR="000A0855" w:rsidRPr="00225BCC">
        <w:t>r</w:t>
      </w:r>
      <w:r w:rsidR="001F20A6" w:rsidRPr="001B2F6E">
        <w:t>oduction</w:t>
      </w:r>
      <w:bookmarkEnd w:id="1810"/>
      <w:bookmarkEnd w:id="1811"/>
      <w:bookmarkEnd w:id="1812"/>
    </w:p>
    <w:p w14:paraId="407E8660" w14:textId="266A273A" w:rsidR="0043491E" w:rsidRPr="00D07F57" w:rsidRDefault="00E01A4E" w:rsidP="00572CDF">
      <w:pPr>
        <w:pStyle w:val="Heading2"/>
      </w:pPr>
      <w:bookmarkStart w:id="1813" w:name="_Toc442905209"/>
      <w:r w:rsidRPr="00D07F57">
        <w:t>[</w:t>
      </w:r>
      <w:ins w:id="1814" w:author="Smullen, Lizz" w:date="2016-02-10T15:47:00Z">
        <w:r w:rsidR="00484E5B">
          <w:t>B</w:t>
        </w:r>
      </w:ins>
      <w:del w:id="1815" w:author="Smullen, Lizz" w:date="2016-02-10T15:47:00Z">
        <w:r w:rsidRPr="00D07F57" w:rsidDel="00484E5B">
          <w:delText>A</w:delText>
        </w:r>
      </w:del>
      <w:r w:rsidRPr="00D07F57">
        <w:t>]</w:t>
      </w:r>
      <w:r w:rsidR="00A77586">
        <w:t xml:space="preserve"> </w:t>
      </w:r>
      <w:del w:id="1816" w:author="Smullen, Lizz" w:date="2016-02-10T15:41:00Z">
        <w:r w:rsidR="001174DF" w:rsidRPr="00D07F57" w:rsidDel="00484E5B">
          <w:delText xml:space="preserve">User Manual </w:delText>
        </w:r>
      </w:del>
      <w:r w:rsidR="00922A23" w:rsidRPr="00D07F57">
        <w:t>Purpose</w:t>
      </w:r>
      <w:bookmarkEnd w:id="1813"/>
    </w:p>
    <w:p w14:paraId="58D01024" w14:textId="3B90294D" w:rsidR="00C80D06" w:rsidRDefault="00355650" w:rsidP="00C80D06">
      <w:pPr>
        <w:rPr>
          <w:ins w:id="1817" w:author="Smullen, Lizz" w:date="2016-02-10T21:24:00Z"/>
        </w:rPr>
      </w:pPr>
      <w:r>
        <w:t xml:space="preserve">The </w:t>
      </w:r>
      <w:del w:id="1818" w:author="Smullen, Lizz" w:date="2016-02-10T15:42:00Z">
        <w:r w:rsidRPr="00484E5B" w:rsidDel="00484E5B">
          <w:rPr>
            <w:b/>
            <w:rPrChange w:id="1819" w:author="Smullen, Lizz" w:date="2016-02-10T15:50:00Z">
              <w:rPr/>
            </w:rPrChange>
          </w:rPr>
          <w:delText xml:space="preserve">purpose of this </w:delText>
        </w:r>
      </w:del>
      <w:r w:rsidRPr="00484E5B">
        <w:rPr>
          <w:b/>
          <w:rPrChange w:id="1820" w:author="Smullen, Lizz" w:date="2016-02-10T15:50:00Z">
            <w:rPr/>
          </w:rPrChange>
        </w:rPr>
        <w:t>SATCOM System User</w:t>
      </w:r>
      <w:ins w:id="1821" w:author="Smullen, Lizz" w:date="2016-02-10T15:41:00Z">
        <w:r w:rsidR="00484E5B" w:rsidRPr="00484E5B">
          <w:rPr>
            <w:b/>
            <w:rPrChange w:id="1822" w:author="Smullen, Lizz" w:date="2016-02-10T15:50:00Z">
              <w:rPr/>
            </w:rPrChange>
          </w:rPr>
          <w:t xml:space="preserve"> and Troubleshooting Guide</w:t>
        </w:r>
      </w:ins>
      <w:ins w:id="1823" w:author="Smullen, Lizz" w:date="2016-02-10T15:42:00Z">
        <w:r w:rsidR="00484E5B">
          <w:t xml:space="preserve"> </w:t>
        </w:r>
      </w:ins>
      <w:ins w:id="1824" w:author="Smullen, Lizz" w:date="2016-02-10T21:17:00Z">
        <w:r w:rsidR="0054190D">
          <w:t>contain</w:t>
        </w:r>
      </w:ins>
      <w:ins w:id="1825" w:author="Smullen, Lizz" w:date="2016-02-10T21:20:00Z">
        <w:r w:rsidR="004D54A7">
          <w:t>s</w:t>
        </w:r>
      </w:ins>
      <w:ins w:id="1826" w:author="Smullen, Lizz" w:date="2016-02-10T21:17:00Z">
        <w:r w:rsidR="0054190D">
          <w:t xml:space="preserve"> </w:t>
        </w:r>
      </w:ins>
      <w:ins w:id="1827" w:author="Smullen, Lizz" w:date="2016-02-10T21:21:00Z">
        <w:r w:rsidR="004D54A7">
          <w:t>the procedures</w:t>
        </w:r>
      </w:ins>
      <w:ins w:id="1828" w:author="Smullen, Lizz" w:date="2016-02-10T21:17:00Z">
        <w:r w:rsidR="0054190D">
          <w:t xml:space="preserve"> on</w:t>
        </w:r>
      </w:ins>
      <w:ins w:id="1829" w:author="Smullen, Lizz" w:date="2016-02-10T21:05:00Z">
        <w:r w:rsidR="00256A08">
          <w:t xml:space="preserve"> how to perform a provisioning and functional checkout of the HR</w:t>
        </w:r>
        <w:r w:rsidR="0024598B">
          <w:t>133</w:t>
        </w:r>
      </w:ins>
      <w:ins w:id="1830" w:author="Smullen, Lizz" w:date="2016-02-10T22:06:00Z">
        <w:r w:rsidR="0024598B">
          <w:t xml:space="preserve"> and </w:t>
        </w:r>
      </w:ins>
      <w:ins w:id="1831" w:author="Smullen, Lizz" w:date="2016-02-10T21:05:00Z">
        <w:r w:rsidR="00256A08">
          <w:t>HR160 SATCOM System</w:t>
        </w:r>
      </w:ins>
      <w:ins w:id="1832" w:author="Smullen, Lizz" w:date="2016-02-10T22:06:00Z">
        <w:r w:rsidR="0024598B">
          <w:t>s</w:t>
        </w:r>
      </w:ins>
      <w:ins w:id="1833" w:author="Smullen, Lizz" w:date="2016-02-10T21:07:00Z">
        <w:r w:rsidR="00256A08">
          <w:t xml:space="preserve"> </w:t>
        </w:r>
      </w:ins>
      <w:ins w:id="1834" w:author="Smullen, Lizz" w:date="2016-02-10T21:09:00Z">
        <w:r w:rsidR="0003623E">
          <w:t>during</w:t>
        </w:r>
      </w:ins>
      <w:ins w:id="1835" w:author="Smullen, Lizz" w:date="2016-02-10T21:07:00Z">
        <w:r w:rsidR="00256A08">
          <w:t xml:space="preserve"> </w:t>
        </w:r>
      </w:ins>
      <w:ins w:id="1836" w:author="Smullen, Lizz" w:date="2016-02-10T22:06:00Z">
        <w:r w:rsidR="0024598B">
          <w:t xml:space="preserve">an </w:t>
        </w:r>
      </w:ins>
      <w:ins w:id="1837" w:author="Smullen, Lizz" w:date="2016-02-10T21:21:00Z">
        <w:r w:rsidR="004D54A7">
          <w:t>installation</w:t>
        </w:r>
      </w:ins>
      <w:ins w:id="1838" w:author="Smullen, Lizz" w:date="2016-02-10T21:07:00Z">
        <w:r w:rsidR="00256A08">
          <w:t xml:space="preserve">, after a software update, and after </w:t>
        </w:r>
      </w:ins>
      <w:ins w:id="1839" w:author="Smullen, Lizz" w:date="2016-02-10T21:21:00Z">
        <w:r w:rsidR="004D54A7">
          <w:t>troubleshooting</w:t>
        </w:r>
      </w:ins>
      <w:ins w:id="1840" w:author="Smullen, Lizz" w:date="2016-02-10T21:07:00Z">
        <w:r w:rsidR="0054190D">
          <w:t xml:space="preserve"> a </w:t>
        </w:r>
      </w:ins>
      <w:ins w:id="1841" w:author="Smullen, Lizz" w:date="2016-02-10T21:18:00Z">
        <w:r w:rsidR="0054190D">
          <w:t>failed l</w:t>
        </w:r>
      </w:ins>
      <w:ins w:id="1842" w:author="Smullen, Lizz" w:date="2016-02-10T21:07:00Z">
        <w:r w:rsidR="0054190D">
          <w:t xml:space="preserve">ine </w:t>
        </w:r>
      </w:ins>
      <w:ins w:id="1843" w:author="Smullen, Lizz" w:date="2016-02-10T21:18:00Z">
        <w:r w:rsidR="0054190D">
          <w:t>r</w:t>
        </w:r>
      </w:ins>
      <w:ins w:id="1844" w:author="Smullen, Lizz" w:date="2016-02-10T21:07:00Z">
        <w:r w:rsidR="0054190D">
          <w:t xml:space="preserve">eplaceable </w:t>
        </w:r>
      </w:ins>
      <w:ins w:id="1845" w:author="Smullen, Lizz" w:date="2016-02-10T21:18:00Z">
        <w:r w:rsidR="0054190D">
          <w:t>u</w:t>
        </w:r>
      </w:ins>
      <w:ins w:id="1846" w:author="Smullen, Lizz" w:date="2016-02-10T21:07:00Z">
        <w:r w:rsidR="00256A08" w:rsidRPr="00584456">
          <w:t>nit (L</w:t>
        </w:r>
        <w:r w:rsidR="00256A08">
          <w:t>RU)</w:t>
        </w:r>
        <w:r w:rsidR="00256A08" w:rsidRPr="00584456">
          <w:t>.</w:t>
        </w:r>
      </w:ins>
      <w:ins w:id="1847" w:author="Smullen, Lizz" w:date="2016-02-10T21:17:00Z">
        <w:r w:rsidR="00415A79">
          <w:t xml:space="preserve"> </w:t>
        </w:r>
      </w:ins>
    </w:p>
    <w:p w14:paraId="54283362" w14:textId="5BF4C901" w:rsidR="00415A79" w:rsidRDefault="00C80D06" w:rsidP="00415A79">
      <w:pPr>
        <w:rPr>
          <w:ins w:id="1848" w:author="Smullen, Lizz" w:date="2016-02-10T21:17:00Z"/>
        </w:rPr>
      </w:pPr>
      <w:ins w:id="1849" w:author="Smullen, Lizz" w:date="2016-02-10T21:22:00Z">
        <w:r>
          <w:t>This guide also provides</w:t>
        </w:r>
      </w:ins>
      <w:ins w:id="1850" w:author="Smullen, Lizz" w:date="2016-02-10T21:24:00Z">
        <w:r>
          <w:t xml:space="preserve"> step-by-step instructions</w:t>
        </w:r>
      </w:ins>
      <w:ins w:id="1851" w:author="Smullen, Lizz" w:date="2016-02-10T21:22:00Z">
        <w:r>
          <w:t xml:space="preserve"> on how to detect, isolate, and resolve issues</w:t>
        </w:r>
      </w:ins>
      <w:ins w:id="1852" w:author="Smullen, Lizz" w:date="2016-02-10T21:23:00Z">
        <w:r>
          <w:t xml:space="preserve"> that affect the normal operating state of the HR133/HR160 SATCOM System. </w:t>
        </w:r>
      </w:ins>
      <w:ins w:id="1853" w:author="Smullen, Lizz" w:date="2016-02-10T21:17:00Z">
        <w:r w:rsidR="00415A79">
          <w:t xml:space="preserve"> </w:t>
        </w:r>
      </w:ins>
    </w:p>
    <w:p w14:paraId="1E32F56D" w14:textId="66EDB360" w:rsidR="00452752" w:rsidDel="00452752" w:rsidRDefault="00C80D06">
      <w:pPr>
        <w:pStyle w:val="Heading2"/>
        <w:rPr>
          <w:del w:id="1854" w:author="Smullen, Lizz" w:date="2016-02-10T15:51:00Z"/>
        </w:rPr>
        <w:pPrChange w:id="1855" w:author="Smullen, Lizz" w:date="2016-02-11T09:03:00Z">
          <w:pPr/>
        </w:pPrChange>
      </w:pPr>
      <w:ins w:id="1856" w:author="Smullen, Lizz" w:date="2016-02-10T21:28:00Z">
        <w:r w:rsidDel="00484E5B">
          <w:t xml:space="preserve"> </w:t>
        </w:r>
      </w:ins>
      <w:del w:id="1857" w:author="Smullen, Lizz" w:date="2016-02-10T15:41:00Z">
        <w:r w:rsidR="00355650" w:rsidDel="00484E5B">
          <w:delText>’s Manual</w:delText>
        </w:r>
      </w:del>
      <w:del w:id="1858" w:author="Smullen, Lizz" w:date="2016-02-10T15:42:00Z">
        <w:r w:rsidR="0024175A" w:rsidDel="00484E5B">
          <w:delText xml:space="preserve"> is </w:delText>
        </w:r>
      </w:del>
      <w:del w:id="1859" w:author="Smullen, Lizz" w:date="2016-02-10T15:49:00Z">
        <w:r w:rsidR="0024175A" w:rsidDel="00484E5B">
          <w:delText xml:space="preserve">to </w:delText>
        </w:r>
        <w:r w:rsidR="00291412" w:rsidDel="00484E5B">
          <w:delText>detail</w:delText>
        </w:r>
        <w:r w:rsidR="0024175A" w:rsidDel="00484E5B">
          <w:delText xml:space="preserve"> the Functional Checkout Procedure</w:delText>
        </w:r>
        <w:r w:rsidR="00323A2C" w:rsidDel="00484E5B">
          <w:delText xml:space="preserve">s for the </w:delText>
        </w:r>
        <w:r w:rsidR="00355650" w:rsidDel="00484E5B">
          <w:delText>Astronics/</w:delText>
        </w:r>
        <w:r w:rsidR="00323A2C" w:rsidDel="00484E5B">
          <w:delText>AeroSat HR133</w:delText>
        </w:r>
        <w:r w:rsidR="00355650" w:rsidDel="00484E5B">
          <w:delText xml:space="preserve"> and H</w:delText>
        </w:r>
        <w:r w:rsidR="000A0855" w:rsidDel="00484E5B">
          <w:delText>R</w:delText>
        </w:r>
        <w:r w:rsidR="00355650" w:rsidDel="00484E5B">
          <w:delText>160</w:delText>
        </w:r>
        <w:r w:rsidR="00323A2C" w:rsidDel="00484E5B">
          <w:delText xml:space="preserve"> SATCOM S</w:delText>
        </w:r>
        <w:r w:rsidR="003410E1" w:rsidDel="00484E5B">
          <w:delText>ystem</w:delText>
        </w:r>
        <w:r w:rsidR="00355650" w:rsidDel="00484E5B">
          <w:delText>s</w:delText>
        </w:r>
        <w:r w:rsidR="003410E1" w:rsidDel="00484E5B">
          <w:delText xml:space="preserve">. </w:delText>
        </w:r>
      </w:del>
      <w:del w:id="1860" w:author="Smullen, Lizz" w:date="2016-02-10T21:16:00Z">
        <w:r w:rsidR="0024175A" w:rsidDel="00415A79">
          <w:delText>These procedures serve as the primary method for verifying that the</w:delText>
        </w:r>
      </w:del>
      <w:del w:id="1861" w:author="Smullen, Lizz" w:date="2016-02-10T15:49:00Z">
        <w:r w:rsidR="00355650" w:rsidDel="00484E5B">
          <w:delText>se</w:delText>
        </w:r>
      </w:del>
      <w:del w:id="1862" w:author="Smullen, Lizz" w:date="2016-02-10T21:16:00Z">
        <w:r w:rsidR="0024175A" w:rsidDel="00415A79">
          <w:delText xml:space="preserve"> system</w:delText>
        </w:r>
        <w:r w:rsidR="00355650" w:rsidDel="00415A79">
          <w:delText>s are</w:delText>
        </w:r>
        <w:r w:rsidR="0024175A" w:rsidDel="00415A79">
          <w:delText xml:space="preserve"> </w:delText>
        </w:r>
      </w:del>
      <w:del w:id="1863" w:author="Smullen, Lizz" w:date="2016-02-10T15:49:00Z">
        <w:r w:rsidR="0024175A" w:rsidDel="00484E5B">
          <w:delText xml:space="preserve">installed </w:delText>
        </w:r>
      </w:del>
      <w:del w:id="1864" w:author="Smullen, Lizz" w:date="2016-02-10T15:50:00Z">
        <w:r w:rsidR="0024175A" w:rsidDel="00484E5B">
          <w:delText xml:space="preserve">correctly, properly </w:delText>
        </w:r>
      </w:del>
      <w:del w:id="1865" w:author="Smullen, Lizz" w:date="2016-02-10T21:16:00Z">
        <w:r w:rsidR="0024175A" w:rsidDel="00415A79">
          <w:delText>confi</w:delText>
        </w:r>
      </w:del>
      <w:del w:id="1866" w:author="Smullen, Lizz" w:date="2016-02-10T21:03:00Z">
        <w:r w:rsidR="0024175A" w:rsidDel="00256A08">
          <w:delText>gu</w:delText>
        </w:r>
      </w:del>
      <w:del w:id="1867" w:author="Smullen, Lizz" w:date="2016-02-10T21:16:00Z">
        <w:r w:rsidR="0024175A" w:rsidDel="00415A79">
          <w:delText xml:space="preserve">red, and functioning as expected. </w:delText>
        </w:r>
      </w:del>
      <w:bookmarkStart w:id="1868" w:name="_Toc442905210"/>
      <w:bookmarkEnd w:id="1868"/>
    </w:p>
    <w:p w14:paraId="52AB7313" w14:textId="30FF2DAD" w:rsidR="001174DF" w:rsidRPr="00C97D8A" w:rsidDel="00452752" w:rsidRDefault="001174DF">
      <w:pPr>
        <w:pStyle w:val="Heading2"/>
        <w:rPr>
          <w:del w:id="1869" w:author="Smullen, Lizz" w:date="2016-02-10T15:51:00Z"/>
        </w:rPr>
      </w:pPr>
      <w:del w:id="1870" w:author="Smullen, Lizz" w:date="2016-02-10T15:51:00Z">
        <w:r w:rsidRPr="00C97D8A" w:rsidDel="00452752">
          <w:delText>[A] Troubleshooting Guide Purpose</w:delText>
        </w:r>
        <w:bookmarkStart w:id="1871" w:name="_Toc442905211"/>
        <w:bookmarkEnd w:id="1871"/>
      </w:del>
    </w:p>
    <w:p w14:paraId="166A80CA" w14:textId="77A74422" w:rsidR="001174DF" w:rsidRPr="00E376A0" w:rsidDel="00C80D06" w:rsidRDefault="001174DF">
      <w:pPr>
        <w:pStyle w:val="Heading2"/>
        <w:rPr>
          <w:del w:id="1872" w:author="Smullen, Lizz" w:date="2016-02-10T21:28:00Z"/>
        </w:rPr>
        <w:pPrChange w:id="1873" w:author="Smullen, Lizz" w:date="2016-02-11T09:03:00Z">
          <w:pPr/>
        </w:pPrChange>
      </w:pPr>
      <w:del w:id="1874" w:author="Smullen, Lizz" w:date="2016-02-10T15:51:00Z">
        <w:r w:rsidRPr="00E376A0" w:rsidDel="00452752">
          <w:delText xml:space="preserve">The purpose of this </w:delText>
        </w:r>
        <w:r w:rsidDel="00452752">
          <w:delText>section</w:delText>
        </w:r>
        <w:r w:rsidRPr="00E376A0" w:rsidDel="00452752">
          <w:delText xml:space="preserve"> is to provide a procedure for troubleshooting the HR133/HR160 SATCOM Systems in all of their configurations.</w:delText>
        </w:r>
      </w:del>
      <w:del w:id="1875" w:author="Smullen, Lizz" w:date="2016-02-10T21:28:00Z">
        <w:r w:rsidRPr="00E376A0" w:rsidDel="00C80D06">
          <w:delText xml:space="preserve"> </w:delText>
        </w:r>
      </w:del>
      <w:del w:id="1876" w:author="Smullen, Lizz" w:date="2016-02-10T15:52:00Z">
        <w:r w:rsidRPr="00E376A0" w:rsidDel="00452752">
          <w:delText xml:space="preserve">This includes </w:delText>
        </w:r>
      </w:del>
      <w:del w:id="1877" w:author="Smullen, Lizz" w:date="2016-02-10T15:51:00Z">
        <w:r w:rsidRPr="00E376A0" w:rsidDel="00452752">
          <w:delText xml:space="preserve">the </w:delText>
        </w:r>
      </w:del>
      <w:del w:id="1878" w:author="Smullen, Lizz" w:date="2016-02-10T15:52:00Z">
        <w:r w:rsidRPr="00E376A0" w:rsidDel="00452752">
          <w:delText>detailed procedure used to identify a faulty Line Replaceable Unit (LRU) in an AeroSat HR133/HR160 system after installation. The goal of this procedure is to isolate the fault with high probability, to one LRU, so that replacement can be safely accomplished in the minimum time possible.</w:delText>
        </w:r>
      </w:del>
      <w:bookmarkStart w:id="1879" w:name="_Toc442905212"/>
      <w:bookmarkEnd w:id="1879"/>
    </w:p>
    <w:p w14:paraId="06487400" w14:textId="2ABE2C4B" w:rsidR="0024175A" w:rsidRPr="002573CE" w:rsidRDefault="00E01A4E">
      <w:pPr>
        <w:pStyle w:val="Heading2"/>
      </w:pPr>
      <w:bookmarkStart w:id="1880" w:name="_Toc442423180"/>
      <w:bookmarkStart w:id="1881" w:name="_Toc442451810"/>
      <w:bookmarkStart w:id="1882" w:name="_Toc442905213"/>
      <w:bookmarkEnd w:id="1880"/>
      <w:bookmarkEnd w:id="1881"/>
      <w:r w:rsidRPr="000F6456">
        <w:t>[</w:t>
      </w:r>
      <w:ins w:id="1883" w:author="Smullen, Lizz" w:date="2016-02-10T20:28:00Z">
        <w:r w:rsidR="00302A89">
          <w:t>B</w:t>
        </w:r>
      </w:ins>
      <w:del w:id="1884" w:author="Smullen, Lizz" w:date="2016-02-10T20:28:00Z">
        <w:r w:rsidRPr="000F6456" w:rsidDel="00302A89">
          <w:delText>A</w:delText>
        </w:r>
      </w:del>
      <w:r w:rsidRPr="000F6456">
        <w:t>]</w:t>
      </w:r>
      <w:del w:id="1885" w:author="Smullen, Lizz" w:date="2016-02-10T20:28:00Z">
        <w:r w:rsidR="00D05590" w:rsidRPr="00AB5BFE" w:rsidDel="00302A89">
          <w:delText xml:space="preserve"> </w:delText>
        </w:r>
        <w:r w:rsidR="001174DF" w:rsidRPr="006966FF" w:rsidDel="00302A89">
          <w:delText>User Manual</w:delText>
        </w:r>
      </w:del>
      <w:r w:rsidR="001174DF" w:rsidRPr="006966FF">
        <w:t xml:space="preserve"> </w:t>
      </w:r>
      <w:r w:rsidR="0024175A" w:rsidRPr="002573CE">
        <w:t>Scop</w:t>
      </w:r>
      <w:ins w:id="1886" w:author="Smullen, Lizz" w:date="2016-02-10T20:58:00Z">
        <w:r w:rsidR="00D332AF">
          <w:t>e</w:t>
        </w:r>
      </w:ins>
      <w:bookmarkEnd w:id="1882"/>
      <w:del w:id="1887" w:author="Smullen, Lizz" w:date="2016-02-10T20:54:00Z">
        <w:r w:rsidR="0024175A" w:rsidRPr="002573CE" w:rsidDel="00D332AF">
          <w:delText>e</w:delText>
        </w:r>
      </w:del>
    </w:p>
    <w:p w14:paraId="34758419" w14:textId="1EC5CBEA" w:rsidR="00D332AF" w:rsidRDefault="00C80D06" w:rsidP="0024175A">
      <w:pPr>
        <w:rPr>
          <w:ins w:id="1888" w:author="Smullen, Lizz" w:date="2016-02-10T21:27:00Z"/>
        </w:rPr>
      </w:pPr>
      <w:ins w:id="1889" w:author="Smullen, Lizz" w:date="2016-02-10T21:25:00Z">
        <w:r>
          <w:t>The procedures</w:t>
        </w:r>
      </w:ins>
      <w:ins w:id="1890" w:author="Smullen, Lizz" w:date="2016-02-10T21:53:00Z">
        <w:r w:rsidR="00B61CB5">
          <w:t xml:space="preserve"> </w:t>
        </w:r>
      </w:ins>
      <w:ins w:id="1891" w:author="Smullen, Lizz" w:date="2016-02-10T21:25:00Z">
        <w:r>
          <w:t xml:space="preserve">in this guide </w:t>
        </w:r>
      </w:ins>
      <w:ins w:id="1892" w:author="Smullen, Lizz" w:date="2016-02-10T20:57:00Z">
        <w:r w:rsidR="00D332AF">
          <w:t>are</w:t>
        </w:r>
      </w:ins>
      <w:ins w:id="1893" w:author="Smullen, Lizz" w:date="2016-02-10T20:52:00Z">
        <w:r w:rsidR="00D332AF">
          <w:t xml:space="preserve"> useful for </w:t>
        </w:r>
      </w:ins>
      <w:ins w:id="1894" w:author="Smullen, Lizz" w:date="2016-02-10T20:53:00Z">
        <w:r w:rsidR="00D332AF">
          <w:t xml:space="preserve">performing a provisioning and functional checkout of the </w:t>
        </w:r>
      </w:ins>
      <w:ins w:id="1895" w:author="Smullen, Lizz" w:date="2016-02-10T20:54:00Z">
        <w:r w:rsidR="00D332AF">
          <w:t>HR</w:t>
        </w:r>
      </w:ins>
      <w:ins w:id="1896" w:author="Smullen, Lizz" w:date="2016-02-10T20:53:00Z">
        <w:r w:rsidR="00D332AF">
          <w:t>133/</w:t>
        </w:r>
      </w:ins>
      <w:ins w:id="1897" w:author="Smullen, Lizz" w:date="2016-02-10T20:54:00Z">
        <w:r w:rsidR="00D332AF">
          <w:t>HR160 SATCOM System</w:t>
        </w:r>
      </w:ins>
      <w:ins w:id="1898" w:author="Smullen, Lizz" w:date="2016-02-10T21:54:00Z">
        <w:r w:rsidR="00B61CB5">
          <w:t>s</w:t>
        </w:r>
      </w:ins>
      <w:ins w:id="1899" w:author="Smullen, Lizz" w:date="2016-02-10T20:56:00Z">
        <w:r w:rsidR="00D332AF">
          <w:t xml:space="preserve">. </w:t>
        </w:r>
      </w:ins>
      <w:ins w:id="1900" w:author="Smullen, Lizz" w:date="2016-02-10T21:01:00Z">
        <w:r w:rsidR="00256A08">
          <w:t>This includes</w:t>
        </w:r>
      </w:ins>
      <w:ins w:id="1901" w:author="Smullen, Lizz" w:date="2016-02-10T21:55:00Z">
        <w:r w:rsidR="00B61CB5">
          <w:t xml:space="preserve"> verifying system functionality for the Antenna Control Modem Unit (ACMU), the High</w:t>
        </w:r>
      </w:ins>
      <w:ins w:id="1902" w:author="Smullen, Lizz" w:date="2016-02-10T21:54:00Z">
        <w:r w:rsidR="00B61CB5">
          <w:t xml:space="preserve"> </w:t>
        </w:r>
      </w:ins>
      <w:ins w:id="1903" w:author="Smullen, Lizz" w:date="2016-02-10T21:55:00Z">
        <w:r w:rsidR="00B61CB5">
          <w:t>Power Transceiver (HPT), and the Gimbaled Antenna Unit (GAU)</w:t>
        </w:r>
      </w:ins>
      <w:ins w:id="1904" w:author="Smullen, Lizz" w:date="2016-02-10T21:56:00Z">
        <w:r w:rsidR="00B61CB5">
          <w:t>.</w:t>
        </w:r>
      </w:ins>
    </w:p>
    <w:p w14:paraId="2496D348" w14:textId="4E653DBD" w:rsidR="0043491E" w:rsidDel="00256A08" w:rsidRDefault="0024175A">
      <w:pPr>
        <w:pStyle w:val="Heading2"/>
        <w:rPr>
          <w:del w:id="1905" w:author="Smullen, Lizz" w:date="2016-02-10T21:06:00Z"/>
        </w:rPr>
        <w:pPrChange w:id="1906" w:author="Smullen, Lizz" w:date="2016-02-11T09:03:00Z">
          <w:pPr/>
        </w:pPrChange>
      </w:pPr>
      <w:del w:id="1907" w:author="Smullen, Lizz" w:date="2016-02-10T20:52:00Z">
        <w:r w:rsidRPr="00584456" w:rsidDel="00D332AF">
          <w:delText>While this document will</w:delText>
        </w:r>
        <w:r w:rsidR="00323A2C" w:rsidRPr="00584456" w:rsidDel="00D332AF">
          <w:delText xml:space="preserve"> gener</w:delText>
        </w:r>
      </w:del>
      <w:del w:id="1908" w:author="Smullen, Lizz" w:date="2016-02-10T21:27:00Z">
        <w:r w:rsidR="00323A2C" w:rsidRPr="00584456" w:rsidDel="00C80D06">
          <w:delText>ally</w:delText>
        </w:r>
        <w:r w:rsidRPr="00584456" w:rsidDel="00C80D06">
          <w:delText xml:space="preserve"> help ensure system </w:delText>
        </w:r>
        <w:r w:rsidR="00323A2C" w:rsidRPr="00584456" w:rsidDel="00C80D06">
          <w:delText>functionality</w:delText>
        </w:r>
        <w:r w:rsidRPr="00584456" w:rsidDel="00C80D06">
          <w:delText>, it will mainly focus on three prevalent scenarios</w:delText>
        </w:r>
        <w:r w:rsidR="003410E1" w:rsidRPr="00584456" w:rsidDel="00C80D06">
          <w:delText xml:space="preserve"> where validation is </w:delText>
        </w:r>
      </w:del>
      <w:del w:id="1909" w:author="Smullen, Lizz" w:date="2016-02-10T21:06:00Z">
        <w:r w:rsidR="003410E1" w:rsidRPr="00584456" w:rsidDel="00256A08">
          <w:delText xml:space="preserve">critical. </w:delText>
        </w:r>
        <w:r w:rsidRPr="00584456" w:rsidDel="00256A08">
          <w:delText xml:space="preserve">Specifically, it will cover the procedures for verifying system functionality during commissioning, </w:delText>
        </w:r>
        <w:r w:rsidR="00B465F5" w:rsidDel="00256A08">
          <w:delText>after</w:delText>
        </w:r>
        <w:r w:rsidR="00584456" w:rsidDel="00256A08">
          <w:delText xml:space="preserve"> upgra</w:delText>
        </w:r>
        <w:r w:rsidR="00B465F5" w:rsidDel="00256A08">
          <w:delText>ding software, and after</w:delText>
        </w:r>
        <w:r w:rsidR="00584456" w:rsidDel="00256A08">
          <w:delText xml:space="preserve"> </w:delText>
        </w:r>
        <w:r w:rsidRPr="00584456" w:rsidDel="00256A08">
          <w:delText>replacing a Line Replaceable Unit (L</w:delText>
        </w:r>
        <w:r w:rsidR="0057739B" w:rsidDel="00256A08">
          <w:delText>RU)</w:delText>
        </w:r>
        <w:r w:rsidRPr="00584456" w:rsidDel="00256A08">
          <w:delText>.</w:delText>
        </w:r>
        <w:bookmarkStart w:id="1910" w:name="_Toc442905214"/>
        <w:bookmarkEnd w:id="1910"/>
      </w:del>
    </w:p>
    <w:p w14:paraId="68CAD6A1" w14:textId="2D38DEA1" w:rsidR="001174DF" w:rsidRPr="00225BCC" w:rsidDel="00302A89" w:rsidRDefault="001174DF">
      <w:pPr>
        <w:pStyle w:val="Heading2"/>
        <w:rPr>
          <w:del w:id="1911" w:author="Smullen, Lizz" w:date="2016-02-10T20:28:00Z"/>
        </w:rPr>
      </w:pPr>
      <w:del w:id="1912" w:author="Smullen, Lizz" w:date="2016-02-10T20:28:00Z">
        <w:r w:rsidRPr="00C97D8A" w:rsidDel="00302A89">
          <w:delText>[A]</w:delText>
        </w:r>
        <w:r w:rsidR="00A77586" w:rsidDel="00302A89">
          <w:delText xml:space="preserve"> </w:delText>
        </w:r>
        <w:r w:rsidRPr="00C97D8A" w:rsidDel="00302A89">
          <w:delText>Troubleshooting Guide Scope</w:delText>
        </w:r>
        <w:bookmarkStart w:id="1913" w:name="_Toc442905215"/>
        <w:bookmarkEnd w:id="1913"/>
      </w:del>
    </w:p>
    <w:p w14:paraId="4898D613" w14:textId="769411AA" w:rsidR="001174DF" w:rsidRPr="00E376A0" w:rsidDel="00256A08" w:rsidRDefault="001174DF">
      <w:pPr>
        <w:pStyle w:val="Heading2"/>
        <w:rPr>
          <w:del w:id="1914" w:author="Smullen, Lizz" w:date="2016-02-10T21:06:00Z"/>
        </w:rPr>
        <w:pPrChange w:id="1915" w:author="Smullen, Lizz" w:date="2016-02-11T09:03:00Z">
          <w:pPr/>
        </w:pPrChange>
      </w:pPr>
      <w:del w:id="1916" w:author="Smullen, Lizz" w:date="2016-02-10T21:06:00Z">
        <w:r w:rsidRPr="00E376A0" w:rsidDel="00256A08">
          <w:delText>This document provides information and procedures to troubleshoot and restore operation of the HR133/HR160 SATCOM System. This document presumes:</w:delText>
        </w:r>
        <w:bookmarkStart w:id="1917" w:name="_Toc442905216"/>
        <w:bookmarkEnd w:id="1917"/>
      </w:del>
    </w:p>
    <w:p w14:paraId="2A596CD9" w14:textId="441BC94A" w:rsidR="001174DF" w:rsidRPr="00E376A0" w:rsidDel="00256A08" w:rsidRDefault="001174DF">
      <w:pPr>
        <w:pStyle w:val="Heading2"/>
        <w:rPr>
          <w:del w:id="1918" w:author="Smullen, Lizz" w:date="2016-02-10T21:06:00Z"/>
        </w:rPr>
        <w:pPrChange w:id="1919" w:author="Smullen, Lizz" w:date="2016-02-11T09:03:00Z">
          <w:pPr>
            <w:numPr>
              <w:numId w:val="87"/>
            </w:numPr>
            <w:ind w:left="720" w:hanging="360"/>
          </w:pPr>
        </w:pPrChange>
      </w:pPr>
      <w:del w:id="1920" w:author="Smullen, Lizz" w:date="2016-02-10T21:06:00Z">
        <w:r w:rsidRPr="00E376A0" w:rsidDel="00256A08">
          <w:delText xml:space="preserve">The system has been correctly installed, in service, operational and this troubleshooting activity is based on a loss of service.  </w:delText>
        </w:r>
        <w:bookmarkStart w:id="1921" w:name="_Toc442905217"/>
        <w:bookmarkEnd w:id="1921"/>
      </w:del>
    </w:p>
    <w:p w14:paraId="43B1816C" w14:textId="7905F50B" w:rsidR="001174DF" w:rsidRPr="00E376A0" w:rsidDel="00256A08" w:rsidRDefault="001174DF">
      <w:pPr>
        <w:pStyle w:val="Heading2"/>
        <w:rPr>
          <w:del w:id="1922" w:author="Smullen, Lizz" w:date="2016-02-10T21:06:00Z"/>
        </w:rPr>
        <w:pPrChange w:id="1923" w:author="Smullen, Lizz" w:date="2016-02-11T09:03:00Z">
          <w:pPr>
            <w:numPr>
              <w:numId w:val="87"/>
            </w:numPr>
            <w:ind w:left="720" w:hanging="360"/>
          </w:pPr>
        </w:pPrChange>
      </w:pPr>
      <w:del w:id="1924" w:author="Smullen, Lizz" w:date="2016-02-10T21:06:00Z">
        <w:r w:rsidRPr="00E376A0" w:rsidDel="00256A08">
          <w:delText xml:space="preserve">The HR133/HR160 System’s Line Replaceable Units under test are correctly configured to communicate with the satellite. </w:delText>
        </w:r>
        <w:bookmarkStart w:id="1925" w:name="_Toc442905218"/>
        <w:bookmarkEnd w:id="1925"/>
      </w:del>
    </w:p>
    <w:p w14:paraId="0BBED5BE" w14:textId="53795730" w:rsidR="001174DF" w:rsidRPr="00E376A0" w:rsidDel="00256A08" w:rsidRDefault="001174DF">
      <w:pPr>
        <w:pStyle w:val="Heading2"/>
        <w:rPr>
          <w:del w:id="1926" w:author="Smullen, Lizz" w:date="2016-02-10T21:06:00Z"/>
        </w:rPr>
        <w:pPrChange w:id="1927" w:author="Smullen, Lizz" w:date="2016-02-11T09:03:00Z">
          <w:pPr>
            <w:numPr>
              <w:numId w:val="87"/>
            </w:numPr>
            <w:ind w:left="720" w:hanging="360"/>
          </w:pPr>
        </w:pPrChange>
      </w:pPr>
      <w:del w:id="1928" w:author="Smullen, Lizz" w:date="2016-02-10T21:06:00Z">
        <w:r w:rsidRPr="00E376A0" w:rsidDel="00256A08">
          <w:delText>The fault is located within the HR133/HR160 Antenna System LRUs and not within the aircraft cabling or customer’s interfacing components.</w:delText>
        </w:r>
        <w:bookmarkStart w:id="1929" w:name="_Toc442905219"/>
        <w:bookmarkEnd w:id="1929"/>
      </w:del>
    </w:p>
    <w:p w14:paraId="0279B3F7" w14:textId="182EC1A2" w:rsidR="001174DF" w:rsidRPr="00C97D8A" w:rsidRDefault="001174DF" w:rsidP="00572CDF">
      <w:pPr>
        <w:pStyle w:val="Heading2"/>
      </w:pPr>
      <w:bookmarkStart w:id="1930" w:name="_Toc442905220"/>
      <w:r w:rsidRPr="00D654E7">
        <w:t>[</w:t>
      </w:r>
      <w:del w:id="1931" w:author="Smullen, Lizz" w:date="2016-02-10T20:31:00Z">
        <w:r w:rsidRPr="00D654E7" w:rsidDel="00E45805">
          <w:delText>A</w:delText>
        </w:r>
      </w:del>
      <w:ins w:id="1932" w:author="Smullen, Lizz" w:date="2016-02-10T20:31:00Z">
        <w:r w:rsidR="00E45805">
          <w:t>B</w:t>
        </w:r>
      </w:ins>
      <w:r w:rsidRPr="00D654E7">
        <w:t>] Audience</w:t>
      </w:r>
      <w:bookmarkEnd w:id="1930"/>
    </w:p>
    <w:p w14:paraId="11F9B392" w14:textId="119BC060" w:rsidR="001174DF" w:rsidRPr="00E376A0" w:rsidRDefault="001174DF" w:rsidP="001174DF">
      <w:r w:rsidRPr="00E376A0">
        <w:t xml:space="preserve">This guide is </w:t>
      </w:r>
      <w:ins w:id="1933" w:author="Smullen, Lizz" w:date="2016-02-10T20:50:00Z">
        <w:r w:rsidR="00D332AF">
          <w:t xml:space="preserve">exclusively </w:t>
        </w:r>
      </w:ins>
      <w:del w:id="1934" w:author="Smullen, Lizz" w:date="2016-02-10T20:30:00Z">
        <w:r w:rsidRPr="00E376A0" w:rsidDel="00E45805">
          <w:delText>designed to provide assistance to</w:delText>
        </w:r>
      </w:del>
      <w:ins w:id="1935" w:author="Smullen, Lizz" w:date="2016-02-10T20:30:00Z">
        <w:r w:rsidR="00E45805">
          <w:t>for</w:t>
        </w:r>
      </w:ins>
      <w:del w:id="1936" w:author="Smullen, Lizz" w:date="2016-02-10T20:30:00Z">
        <w:r w:rsidRPr="00E376A0" w:rsidDel="00E45805">
          <w:delText xml:space="preserve"> the</w:delText>
        </w:r>
      </w:del>
      <w:r w:rsidRPr="00E376A0">
        <w:t xml:space="preserve"> avionics repair technicians assigned to service installed and commissioned </w:t>
      </w:r>
      <w:ins w:id="1937" w:author="Smullen, Lizz" w:date="2016-02-10T20:29:00Z">
        <w:r w:rsidR="00302A89">
          <w:t>SATCOM s</w:t>
        </w:r>
      </w:ins>
      <w:del w:id="1938" w:author="Smullen, Lizz" w:date="2016-02-10T20:29:00Z">
        <w:r w:rsidRPr="00E376A0" w:rsidDel="00302A89">
          <w:delText>s</w:delText>
        </w:r>
      </w:del>
      <w:r w:rsidRPr="00E376A0">
        <w:t xml:space="preserve">ystems that may have a </w:t>
      </w:r>
      <w:del w:id="1939" w:author="Smullen, Lizz" w:date="2016-02-10T20:29:00Z">
        <w:r w:rsidRPr="00E376A0" w:rsidDel="00E45805">
          <w:delText>component fa</w:delText>
        </w:r>
      </w:del>
      <w:ins w:id="1940" w:author="Smullen, Lizz" w:date="2016-02-10T20:29:00Z">
        <w:r w:rsidR="00E45805">
          <w:t>line replaceable unit fa</w:t>
        </w:r>
      </w:ins>
      <w:r w:rsidRPr="00E376A0">
        <w:t>ilure.</w:t>
      </w:r>
    </w:p>
    <w:p w14:paraId="742EADC8" w14:textId="37AD3023" w:rsidR="00DF0B63" w:rsidRPr="00C97D8A" w:rsidRDefault="00DF0B63" w:rsidP="00572CDF">
      <w:pPr>
        <w:pStyle w:val="Heading2"/>
      </w:pPr>
      <w:bookmarkStart w:id="1941" w:name="_Toc442423184"/>
      <w:bookmarkStart w:id="1942" w:name="_Toc442451814"/>
      <w:bookmarkStart w:id="1943" w:name="_Toc442423185"/>
      <w:bookmarkStart w:id="1944" w:name="_Toc442451815"/>
      <w:bookmarkStart w:id="1945" w:name="_Toc441841275"/>
      <w:bookmarkStart w:id="1946" w:name="_Toc441842569"/>
      <w:bookmarkStart w:id="1947" w:name="_Toc441842618"/>
      <w:bookmarkStart w:id="1948" w:name="_Toc442423186"/>
      <w:bookmarkStart w:id="1949" w:name="_Toc442451816"/>
      <w:bookmarkStart w:id="1950" w:name="_Toc441841276"/>
      <w:bookmarkStart w:id="1951" w:name="_Toc441842570"/>
      <w:bookmarkStart w:id="1952" w:name="_Toc441842619"/>
      <w:bookmarkStart w:id="1953" w:name="_Toc442423187"/>
      <w:bookmarkStart w:id="1954" w:name="_Toc442451817"/>
      <w:bookmarkStart w:id="1955" w:name="_Toc441841277"/>
      <w:bookmarkStart w:id="1956" w:name="_Toc441842571"/>
      <w:bookmarkStart w:id="1957" w:name="_Toc441842620"/>
      <w:bookmarkStart w:id="1958" w:name="_Toc442423188"/>
      <w:bookmarkStart w:id="1959" w:name="_Toc442451818"/>
      <w:bookmarkStart w:id="1960" w:name="_Toc441841278"/>
      <w:bookmarkStart w:id="1961" w:name="_Toc441842572"/>
      <w:bookmarkStart w:id="1962" w:name="_Toc441842621"/>
      <w:bookmarkStart w:id="1963" w:name="_Toc442423189"/>
      <w:bookmarkStart w:id="1964" w:name="_Toc442451819"/>
      <w:bookmarkStart w:id="1965" w:name="_Toc441841279"/>
      <w:bookmarkStart w:id="1966" w:name="_Toc441842573"/>
      <w:bookmarkStart w:id="1967" w:name="_Toc441842622"/>
      <w:bookmarkStart w:id="1968" w:name="_Toc442423190"/>
      <w:bookmarkStart w:id="1969" w:name="_Toc442451820"/>
      <w:bookmarkStart w:id="1970" w:name="_Toc441841280"/>
      <w:bookmarkStart w:id="1971" w:name="_Toc441842574"/>
      <w:bookmarkStart w:id="1972" w:name="_Toc441842623"/>
      <w:bookmarkStart w:id="1973" w:name="_Toc442423191"/>
      <w:bookmarkStart w:id="1974" w:name="_Toc442451821"/>
      <w:bookmarkStart w:id="1975" w:name="_Toc441841281"/>
      <w:bookmarkStart w:id="1976" w:name="_Toc441842575"/>
      <w:bookmarkStart w:id="1977" w:name="_Toc441842624"/>
      <w:bookmarkStart w:id="1978" w:name="_Toc442423192"/>
      <w:bookmarkStart w:id="1979" w:name="_Toc442451822"/>
      <w:bookmarkStart w:id="1980" w:name="_Toc434415821"/>
      <w:bookmarkStart w:id="1981" w:name="_Toc434416073"/>
      <w:bookmarkStart w:id="1982" w:name="_Toc434416157"/>
      <w:bookmarkStart w:id="1983" w:name="_Toc434416241"/>
      <w:bookmarkStart w:id="1984" w:name="_Toc434415822"/>
      <w:bookmarkStart w:id="1985" w:name="_Toc434416074"/>
      <w:bookmarkStart w:id="1986" w:name="_Toc434416158"/>
      <w:bookmarkStart w:id="1987" w:name="_Toc434416242"/>
      <w:bookmarkStart w:id="1988" w:name="_Toc434415823"/>
      <w:bookmarkStart w:id="1989" w:name="_Toc434416075"/>
      <w:bookmarkStart w:id="1990" w:name="_Toc434416159"/>
      <w:bookmarkStart w:id="1991" w:name="_Toc434416243"/>
      <w:bookmarkStart w:id="1992" w:name="_Toc442423193"/>
      <w:bookmarkStart w:id="1993" w:name="_Toc442451823"/>
      <w:bookmarkStart w:id="1994" w:name="_Toc442423194"/>
      <w:bookmarkStart w:id="1995" w:name="_Toc442451794"/>
      <w:bookmarkStart w:id="1996" w:name="_Toc442451824"/>
      <w:bookmarkStart w:id="1997" w:name="_Toc442452052"/>
      <w:bookmarkStart w:id="1998" w:name="_Toc441816658"/>
      <w:bookmarkStart w:id="1999" w:name="_Toc442905221"/>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r w:rsidRPr="001F1DA6">
        <w:t>[</w:t>
      </w:r>
      <w:del w:id="2000" w:author="Smullen, Lizz" w:date="2016-02-10T20:32:00Z">
        <w:r w:rsidRPr="000B375A" w:rsidDel="005F0B8C">
          <w:delText>A</w:delText>
        </w:r>
      </w:del>
      <w:ins w:id="2001" w:author="Smullen, Lizz" w:date="2016-02-10T20:32:00Z">
        <w:r w:rsidR="005F0B8C">
          <w:t>B</w:t>
        </w:r>
      </w:ins>
      <w:r w:rsidRPr="000B375A">
        <w:t>] Reference Documentation</w:t>
      </w:r>
      <w:bookmarkEnd w:id="1998"/>
      <w:bookmarkEnd w:id="1999"/>
    </w:p>
    <w:p w14:paraId="3DCDCAAA" w14:textId="5B29657E" w:rsidR="00DF0B63" w:rsidRPr="00E376A0" w:rsidRDefault="00DF0B63" w:rsidP="002573CE">
      <w:pPr>
        <w:pStyle w:val="Caption"/>
      </w:pPr>
      <w:bookmarkStart w:id="2002" w:name="_Ref425071981"/>
      <w:bookmarkStart w:id="2003" w:name="_Toc441816721"/>
      <w:r w:rsidRPr="00E376A0">
        <w:t xml:space="preserve">Table </w:t>
      </w:r>
      <w:fldSimple w:instr=" STYLEREF 1 \s ">
        <w:r w:rsidR="0088531C">
          <w:rPr>
            <w:noProof/>
          </w:rPr>
          <w:t>1</w:t>
        </w:r>
      </w:fldSimple>
      <w:ins w:id="2004" w:author="Smullen, Lizz" w:date="2016-02-10T20:32:00Z">
        <w:r w:rsidR="00E45805">
          <w:t>.</w:t>
        </w:r>
      </w:ins>
      <w:del w:id="2005" w:author="Smullen, Lizz" w:date="2016-02-10T20:32:00Z">
        <w:r w:rsidRPr="00E376A0" w:rsidDel="00E45805">
          <w:noBreakHyphen/>
        </w:r>
      </w:del>
      <w:ins w:id="2006" w:author="Smullen, Lizz" w:date="2016-02-10T21:46:00Z">
        <w:r w:rsidR="00772D1E">
          <w:fldChar w:fldCharType="begin"/>
        </w:r>
        <w:r w:rsidR="00772D1E">
          <w:instrText xml:space="preserve"> SEQ Table \* ARABIC \s 1 </w:instrText>
        </w:r>
      </w:ins>
      <w:r w:rsidR="00772D1E">
        <w:fldChar w:fldCharType="separate"/>
      </w:r>
      <w:ins w:id="2007" w:author="Smullen, Lizz" w:date="2016-02-11T09:16:00Z">
        <w:r w:rsidR="0088531C">
          <w:rPr>
            <w:noProof/>
          </w:rPr>
          <w:t>1</w:t>
        </w:r>
      </w:ins>
      <w:ins w:id="2008" w:author="Smullen, Lizz" w:date="2016-02-10T21:46:00Z">
        <w:r w:rsidR="00772D1E">
          <w:fldChar w:fldCharType="end"/>
        </w:r>
      </w:ins>
      <w:del w:id="2009" w:author="Smullen, Lizz" w:date="2016-02-10T21:46:00Z">
        <w:r w:rsidR="003C35A2" w:rsidDel="00772D1E">
          <w:fldChar w:fldCharType="begin"/>
        </w:r>
        <w:r w:rsidR="003C35A2" w:rsidDel="00772D1E">
          <w:delInstrText xml:space="preserve"> SEQ Table \* ARABIC \s 1 </w:delInstrText>
        </w:r>
        <w:r w:rsidR="003C35A2" w:rsidDel="00772D1E">
          <w:fldChar w:fldCharType="separate"/>
        </w:r>
        <w:r w:rsidR="00805FE1" w:rsidDel="00772D1E">
          <w:rPr>
            <w:noProof/>
          </w:rPr>
          <w:delText>1</w:delText>
        </w:r>
        <w:r w:rsidR="003C35A2" w:rsidDel="00772D1E">
          <w:rPr>
            <w:noProof/>
          </w:rPr>
          <w:fldChar w:fldCharType="end"/>
        </w:r>
      </w:del>
      <w:bookmarkEnd w:id="2002"/>
      <w:ins w:id="2010" w:author="Smullen, Lizz" w:date="2016-02-10T20:32:00Z">
        <w:r w:rsidR="00E45805">
          <w:t xml:space="preserve"> </w:t>
        </w:r>
        <w:r w:rsidR="00E45805">
          <w:rPr>
            <w:rFonts w:cstheme="minorHAnsi"/>
          </w:rPr>
          <w:t>—</w:t>
        </w:r>
        <w:r w:rsidR="00E45805">
          <w:t xml:space="preserve"> </w:t>
        </w:r>
      </w:ins>
      <w:del w:id="2011" w:author="Smullen, Lizz" w:date="2016-02-10T20:32:00Z">
        <w:r w:rsidR="00583D7C" w:rsidDel="00E45805">
          <w:delText xml:space="preserve"> </w:delText>
        </w:r>
      </w:del>
      <w:r w:rsidRPr="00E376A0">
        <w:t>Reference Documentation</w:t>
      </w:r>
      <w:bookmarkEnd w:id="200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12" w:author="Smullen, Lizz" w:date="2016-02-11T09:00:00Z">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070"/>
        <w:gridCol w:w="5580"/>
        <w:tblGridChange w:id="2013">
          <w:tblGrid>
            <w:gridCol w:w="108"/>
            <w:gridCol w:w="1962"/>
            <w:gridCol w:w="108"/>
            <w:gridCol w:w="5472"/>
            <w:gridCol w:w="108"/>
          </w:tblGrid>
        </w:tblGridChange>
      </w:tblGrid>
      <w:tr w:rsidR="00DF0B63" w:rsidRPr="00E376A0" w14:paraId="51228B52" w14:textId="77777777" w:rsidTr="00155C6D">
        <w:trPr>
          <w:trHeight w:val="476"/>
          <w:trPrChange w:id="2014" w:author="Smullen, Lizz" w:date="2016-02-11T09:00:00Z">
            <w:trPr>
              <w:gridAfter w:val="0"/>
              <w:tblHeader/>
            </w:trPr>
          </w:trPrChange>
        </w:trPr>
        <w:tc>
          <w:tcPr>
            <w:tcW w:w="2070" w:type="dxa"/>
            <w:shd w:val="clear" w:color="auto" w:fill="4F81BD" w:themeFill="accent1"/>
            <w:vAlign w:val="center"/>
            <w:tcPrChange w:id="2015" w:author="Smullen, Lizz" w:date="2016-02-11T09:00:00Z">
              <w:tcPr>
                <w:tcW w:w="2070" w:type="dxa"/>
                <w:gridSpan w:val="2"/>
                <w:shd w:val="clear" w:color="auto" w:fill="4F81BD" w:themeFill="accent1"/>
              </w:tcPr>
            </w:tcPrChange>
          </w:tcPr>
          <w:p w14:paraId="1AE4C316" w14:textId="77777777" w:rsidR="00DF0B63" w:rsidRPr="00356035" w:rsidRDefault="00DF0B63" w:rsidP="00356035">
            <w:pPr>
              <w:pStyle w:val="TableHead1"/>
            </w:pPr>
            <w:r w:rsidRPr="00356035">
              <w:t>Document Number</w:t>
            </w:r>
          </w:p>
        </w:tc>
        <w:tc>
          <w:tcPr>
            <w:tcW w:w="5580" w:type="dxa"/>
            <w:shd w:val="clear" w:color="auto" w:fill="4F81BD" w:themeFill="accent1"/>
            <w:vAlign w:val="center"/>
            <w:tcPrChange w:id="2016" w:author="Smullen, Lizz" w:date="2016-02-11T09:00:00Z">
              <w:tcPr>
                <w:tcW w:w="5580" w:type="dxa"/>
                <w:gridSpan w:val="2"/>
                <w:shd w:val="clear" w:color="auto" w:fill="4F81BD" w:themeFill="accent1"/>
              </w:tcPr>
            </w:tcPrChange>
          </w:tcPr>
          <w:p w14:paraId="551CE8F9" w14:textId="77777777" w:rsidR="00DF0B63" w:rsidRPr="00356035" w:rsidRDefault="00DF0B63" w:rsidP="00356035">
            <w:pPr>
              <w:pStyle w:val="TableHead1"/>
            </w:pPr>
            <w:r w:rsidRPr="00356035">
              <w:t>Document Title</w:t>
            </w:r>
          </w:p>
        </w:tc>
      </w:tr>
      <w:tr w:rsidR="00DF0B63" w:rsidRPr="00E376A0" w14:paraId="67597ACE" w14:textId="77777777" w:rsidTr="005F0B8C">
        <w:trPr>
          <w:trPrChange w:id="2017" w:author="Smullen, Lizz" w:date="2016-02-10T20:34:00Z">
            <w:trPr>
              <w:gridBefore w:val="1"/>
            </w:trPr>
          </w:trPrChange>
        </w:trPr>
        <w:tc>
          <w:tcPr>
            <w:tcW w:w="2070" w:type="dxa"/>
            <w:shd w:val="clear" w:color="auto" w:fill="auto"/>
            <w:tcPrChange w:id="2018" w:author="Smullen, Lizz" w:date="2016-02-10T20:34:00Z">
              <w:tcPr>
                <w:tcW w:w="2070" w:type="dxa"/>
                <w:gridSpan w:val="2"/>
                <w:shd w:val="clear" w:color="auto" w:fill="auto"/>
              </w:tcPr>
            </w:tcPrChange>
          </w:tcPr>
          <w:p w14:paraId="3547B416" w14:textId="77777777" w:rsidR="00DF0B63" w:rsidRPr="00E376A0" w:rsidRDefault="00DF0B63" w:rsidP="007E2FD7">
            <w:pPr>
              <w:spacing w:before="60" w:after="60"/>
            </w:pPr>
            <w:r w:rsidRPr="00E376A0">
              <w:t>10951-ICD</w:t>
            </w:r>
          </w:p>
        </w:tc>
        <w:tc>
          <w:tcPr>
            <w:tcW w:w="5580" w:type="dxa"/>
            <w:shd w:val="clear" w:color="auto" w:fill="auto"/>
            <w:tcPrChange w:id="2019" w:author="Smullen, Lizz" w:date="2016-02-10T20:34:00Z">
              <w:tcPr>
                <w:tcW w:w="5580" w:type="dxa"/>
                <w:gridSpan w:val="2"/>
                <w:shd w:val="clear" w:color="auto" w:fill="auto"/>
              </w:tcPr>
            </w:tcPrChange>
          </w:tcPr>
          <w:p w14:paraId="1AD48E08" w14:textId="77777777" w:rsidR="00DF0B63" w:rsidRPr="00E376A0" w:rsidRDefault="00DF0B63" w:rsidP="007E2FD7">
            <w:pPr>
              <w:spacing w:before="60" w:after="60"/>
            </w:pPr>
            <w:r w:rsidRPr="00E376A0">
              <w:t>ICD, Antenna Control Unit, Integrated Modem Rev B</w:t>
            </w:r>
          </w:p>
        </w:tc>
      </w:tr>
      <w:tr w:rsidR="00DF0B63" w:rsidRPr="00E376A0" w14:paraId="3CAACD0C" w14:textId="77777777" w:rsidTr="005F0B8C">
        <w:trPr>
          <w:trPrChange w:id="2020" w:author="Smullen, Lizz" w:date="2016-02-10T20:34:00Z">
            <w:trPr>
              <w:gridBefore w:val="1"/>
            </w:trPr>
          </w:trPrChange>
        </w:trPr>
        <w:tc>
          <w:tcPr>
            <w:tcW w:w="2070" w:type="dxa"/>
            <w:shd w:val="clear" w:color="auto" w:fill="auto"/>
            <w:tcPrChange w:id="2021" w:author="Smullen, Lizz" w:date="2016-02-10T20:34:00Z">
              <w:tcPr>
                <w:tcW w:w="2070" w:type="dxa"/>
                <w:gridSpan w:val="2"/>
                <w:shd w:val="clear" w:color="auto" w:fill="auto"/>
              </w:tcPr>
            </w:tcPrChange>
          </w:tcPr>
          <w:p w14:paraId="06AC5F87" w14:textId="65BAB099" w:rsidR="00DF0B63" w:rsidRPr="00E376A0" w:rsidRDefault="00DF0B63" w:rsidP="007E2FD7">
            <w:pPr>
              <w:spacing w:before="60" w:after="60"/>
            </w:pPr>
            <w:r>
              <w:t>10951-IDD</w:t>
            </w:r>
          </w:p>
        </w:tc>
        <w:tc>
          <w:tcPr>
            <w:tcW w:w="5580" w:type="dxa"/>
            <w:shd w:val="clear" w:color="auto" w:fill="auto"/>
            <w:vAlign w:val="center"/>
            <w:tcPrChange w:id="2022" w:author="Smullen, Lizz" w:date="2016-02-10T20:34:00Z">
              <w:tcPr>
                <w:tcW w:w="5580" w:type="dxa"/>
                <w:gridSpan w:val="2"/>
                <w:shd w:val="clear" w:color="auto" w:fill="auto"/>
                <w:vAlign w:val="center"/>
              </w:tcPr>
            </w:tcPrChange>
          </w:tcPr>
          <w:p w14:paraId="1DD98407" w14:textId="67AFFE46" w:rsidR="00DF0B63" w:rsidRPr="00E376A0" w:rsidRDefault="00DF0B63" w:rsidP="007E2FD7">
            <w:pPr>
              <w:spacing w:before="60" w:after="60"/>
            </w:pPr>
            <w:r w:rsidRPr="00D217F9">
              <w:t>A</w:t>
            </w:r>
            <w:r>
              <w:t xml:space="preserve">ntenna </w:t>
            </w:r>
            <w:r w:rsidRPr="00D217F9">
              <w:t>C</w:t>
            </w:r>
            <w:r>
              <w:t xml:space="preserve">ontrol </w:t>
            </w:r>
            <w:r w:rsidRPr="00D217F9">
              <w:t>M</w:t>
            </w:r>
            <w:r>
              <w:t xml:space="preserve">odem </w:t>
            </w:r>
            <w:r w:rsidRPr="00D217F9">
              <w:t>U</w:t>
            </w:r>
            <w:r>
              <w:t>nit</w:t>
            </w:r>
            <w:r w:rsidRPr="00D217F9">
              <w:t xml:space="preserve"> I</w:t>
            </w:r>
            <w:r>
              <w:t xml:space="preserve">nterface </w:t>
            </w:r>
            <w:r w:rsidRPr="00D217F9">
              <w:t>D</w:t>
            </w:r>
            <w:r>
              <w:t>escription Document</w:t>
            </w:r>
          </w:p>
        </w:tc>
      </w:tr>
      <w:tr w:rsidR="00DF0B63" w:rsidRPr="00E376A0" w14:paraId="1B9CA542" w14:textId="77777777" w:rsidTr="005F0B8C">
        <w:trPr>
          <w:trPrChange w:id="2023" w:author="Smullen, Lizz" w:date="2016-02-10T20:34:00Z">
            <w:trPr>
              <w:gridBefore w:val="1"/>
            </w:trPr>
          </w:trPrChange>
        </w:trPr>
        <w:tc>
          <w:tcPr>
            <w:tcW w:w="2070" w:type="dxa"/>
            <w:shd w:val="clear" w:color="auto" w:fill="auto"/>
            <w:tcPrChange w:id="2024" w:author="Smullen, Lizz" w:date="2016-02-10T20:34:00Z">
              <w:tcPr>
                <w:tcW w:w="2070" w:type="dxa"/>
                <w:gridSpan w:val="2"/>
                <w:shd w:val="clear" w:color="auto" w:fill="auto"/>
              </w:tcPr>
            </w:tcPrChange>
          </w:tcPr>
          <w:p w14:paraId="6EC92FFD" w14:textId="77777777" w:rsidR="00DF0B63" w:rsidRPr="00E376A0" w:rsidRDefault="00DF0B63" w:rsidP="007E2FD7">
            <w:pPr>
              <w:spacing w:before="60" w:after="60"/>
              <w:rPr>
                <w:highlight w:val="yellow"/>
              </w:rPr>
            </w:pPr>
            <w:r w:rsidRPr="00E376A0">
              <w:t>10952-ICD</w:t>
            </w:r>
          </w:p>
        </w:tc>
        <w:tc>
          <w:tcPr>
            <w:tcW w:w="5580" w:type="dxa"/>
            <w:shd w:val="clear" w:color="auto" w:fill="auto"/>
            <w:tcPrChange w:id="2025" w:author="Smullen, Lizz" w:date="2016-02-10T20:34:00Z">
              <w:tcPr>
                <w:tcW w:w="5580" w:type="dxa"/>
                <w:gridSpan w:val="2"/>
                <w:shd w:val="clear" w:color="auto" w:fill="auto"/>
              </w:tcPr>
            </w:tcPrChange>
          </w:tcPr>
          <w:p w14:paraId="3742E01E" w14:textId="21F2DE1C" w:rsidR="00DF0B63" w:rsidRPr="00E376A0" w:rsidRDefault="00DF0B63">
            <w:pPr>
              <w:pStyle w:val="Index"/>
              <w:suppressLineNumbers w:val="0"/>
              <w:spacing w:before="60" w:after="60"/>
              <w:rPr>
                <w:highlight w:val="yellow"/>
              </w:rPr>
              <w:pPrChange w:id="2026" w:author="Smullen, Lizz" w:date="2016-02-10T11:06:00Z">
                <w:pPr>
                  <w:spacing w:before="60" w:after="60"/>
                  <w:ind w:left="360"/>
                </w:pPr>
              </w:pPrChange>
            </w:pPr>
            <w:r w:rsidRPr="00E376A0">
              <w:t xml:space="preserve">ICD, High Power </w:t>
            </w:r>
            <w:r w:rsidR="00D5117D">
              <w:t>T</w:t>
            </w:r>
            <w:r w:rsidRPr="00E376A0">
              <w:t xml:space="preserve">ransceiver </w:t>
            </w:r>
          </w:p>
        </w:tc>
      </w:tr>
      <w:tr w:rsidR="00DF0B63" w:rsidRPr="00E376A0" w14:paraId="16D60A93" w14:textId="77777777" w:rsidTr="005F0B8C">
        <w:trPr>
          <w:trPrChange w:id="2027" w:author="Smullen, Lizz" w:date="2016-02-10T20:34:00Z">
            <w:trPr>
              <w:gridBefore w:val="1"/>
            </w:trPr>
          </w:trPrChange>
        </w:trPr>
        <w:tc>
          <w:tcPr>
            <w:tcW w:w="2070" w:type="dxa"/>
            <w:shd w:val="clear" w:color="auto" w:fill="auto"/>
            <w:tcPrChange w:id="2028" w:author="Smullen, Lizz" w:date="2016-02-10T20:34:00Z">
              <w:tcPr>
                <w:tcW w:w="2070" w:type="dxa"/>
                <w:gridSpan w:val="2"/>
                <w:shd w:val="clear" w:color="auto" w:fill="auto"/>
              </w:tcPr>
            </w:tcPrChange>
          </w:tcPr>
          <w:p w14:paraId="637C9DF4" w14:textId="77777777" w:rsidR="00DF0B63" w:rsidRPr="00E376A0" w:rsidRDefault="00DF0B63" w:rsidP="007E2FD7">
            <w:pPr>
              <w:spacing w:before="60" w:after="60"/>
              <w:rPr>
                <w:highlight w:val="yellow"/>
              </w:rPr>
            </w:pPr>
            <w:r w:rsidRPr="00E376A0">
              <w:t>10950-ICD</w:t>
            </w:r>
          </w:p>
        </w:tc>
        <w:tc>
          <w:tcPr>
            <w:tcW w:w="5580" w:type="dxa"/>
            <w:shd w:val="clear" w:color="auto" w:fill="auto"/>
            <w:tcPrChange w:id="2029" w:author="Smullen, Lizz" w:date="2016-02-10T20:34:00Z">
              <w:tcPr>
                <w:tcW w:w="5580" w:type="dxa"/>
                <w:gridSpan w:val="2"/>
                <w:shd w:val="clear" w:color="auto" w:fill="auto"/>
              </w:tcPr>
            </w:tcPrChange>
          </w:tcPr>
          <w:p w14:paraId="3EC496B2" w14:textId="7D3FAA71" w:rsidR="00DF0B63" w:rsidRPr="00E376A0" w:rsidRDefault="00DF0B63" w:rsidP="002573CE">
            <w:pPr>
              <w:spacing w:before="60" w:after="60"/>
            </w:pPr>
            <w:r w:rsidRPr="00E376A0">
              <w:t>ICD, Gimbal Antenna Unit</w:t>
            </w:r>
            <w:r w:rsidR="00D5117D">
              <w:t>,</w:t>
            </w:r>
            <w:r w:rsidRPr="00E376A0">
              <w:t xml:space="preserve"> HR133 </w:t>
            </w:r>
          </w:p>
        </w:tc>
      </w:tr>
      <w:tr w:rsidR="00DF0B63" w:rsidRPr="00E376A0" w14:paraId="49587A8B" w14:textId="77777777" w:rsidTr="005F0B8C">
        <w:trPr>
          <w:trPrChange w:id="2030" w:author="Smullen, Lizz" w:date="2016-02-10T20:34:00Z">
            <w:trPr>
              <w:gridBefore w:val="1"/>
            </w:trPr>
          </w:trPrChange>
        </w:trPr>
        <w:tc>
          <w:tcPr>
            <w:tcW w:w="2070" w:type="dxa"/>
            <w:shd w:val="clear" w:color="auto" w:fill="auto"/>
            <w:tcPrChange w:id="2031" w:author="Smullen, Lizz" w:date="2016-02-10T20:34:00Z">
              <w:tcPr>
                <w:tcW w:w="2070" w:type="dxa"/>
                <w:gridSpan w:val="2"/>
                <w:shd w:val="clear" w:color="auto" w:fill="auto"/>
              </w:tcPr>
            </w:tcPrChange>
          </w:tcPr>
          <w:p w14:paraId="2C607010" w14:textId="77777777" w:rsidR="00DF0B63" w:rsidRPr="00E376A0" w:rsidRDefault="00DF0B63" w:rsidP="007E2FD7">
            <w:pPr>
              <w:spacing w:before="60" w:after="60"/>
            </w:pPr>
            <w:r w:rsidRPr="00E376A0">
              <w:t>15997-ICD</w:t>
            </w:r>
          </w:p>
        </w:tc>
        <w:tc>
          <w:tcPr>
            <w:tcW w:w="5580" w:type="dxa"/>
            <w:shd w:val="clear" w:color="auto" w:fill="auto"/>
            <w:tcPrChange w:id="2032" w:author="Smullen, Lizz" w:date="2016-02-10T20:34:00Z">
              <w:tcPr>
                <w:tcW w:w="5580" w:type="dxa"/>
                <w:gridSpan w:val="2"/>
                <w:shd w:val="clear" w:color="auto" w:fill="auto"/>
              </w:tcPr>
            </w:tcPrChange>
          </w:tcPr>
          <w:p w14:paraId="0AB7D44E" w14:textId="0E7A9BD4" w:rsidR="00DF0B63" w:rsidRPr="00E376A0" w:rsidRDefault="00DF0B63" w:rsidP="002573CE">
            <w:pPr>
              <w:spacing w:before="60" w:after="60"/>
            </w:pPr>
            <w:r w:rsidRPr="00E376A0">
              <w:t xml:space="preserve">ICD, Inverter, Static 1KVA </w:t>
            </w:r>
          </w:p>
        </w:tc>
      </w:tr>
      <w:tr w:rsidR="00DF0B63" w:rsidRPr="00E376A0" w14:paraId="5EF8155A" w14:textId="77777777" w:rsidTr="005F0B8C">
        <w:trPr>
          <w:trPrChange w:id="2033" w:author="Smullen, Lizz" w:date="2016-02-10T20:34:00Z">
            <w:trPr>
              <w:gridBefore w:val="1"/>
            </w:trPr>
          </w:trPrChange>
        </w:trPr>
        <w:tc>
          <w:tcPr>
            <w:tcW w:w="2070" w:type="dxa"/>
            <w:shd w:val="clear" w:color="auto" w:fill="auto"/>
            <w:tcPrChange w:id="2034" w:author="Smullen, Lizz" w:date="2016-02-10T20:34:00Z">
              <w:tcPr>
                <w:tcW w:w="2070" w:type="dxa"/>
                <w:gridSpan w:val="2"/>
                <w:shd w:val="clear" w:color="auto" w:fill="auto"/>
              </w:tcPr>
            </w:tcPrChange>
          </w:tcPr>
          <w:p w14:paraId="626207E7" w14:textId="77777777" w:rsidR="00DF0B63" w:rsidRPr="00E376A0" w:rsidRDefault="00DF0B63" w:rsidP="007E2FD7">
            <w:pPr>
              <w:spacing w:before="60" w:after="60"/>
            </w:pPr>
            <w:r w:rsidRPr="00E376A0">
              <w:t>19857</w:t>
            </w:r>
          </w:p>
        </w:tc>
        <w:tc>
          <w:tcPr>
            <w:tcW w:w="5580" w:type="dxa"/>
            <w:shd w:val="clear" w:color="auto" w:fill="auto"/>
            <w:tcPrChange w:id="2035" w:author="Smullen, Lizz" w:date="2016-02-10T20:34:00Z">
              <w:tcPr>
                <w:tcW w:w="5580" w:type="dxa"/>
                <w:gridSpan w:val="2"/>
                <w:shd w:val="clear" w:color="auto" w:fill="auto"/>
              </w:tcPr>
            </w:tcPrChange>
          </w:tcPr>
          <w:p w14:paraId="65D607DA" w14:textId="5CA549C5" w:rsidR="00DF0B63" w:rsidRPr="00E376A0" w:rsidRDefault="00D5117D" w:rsidP="002573CE">
            <w:pPr>
              <w:spacing w:before="60" w:after="60"/>
              <w:rPr>
                <w:highlight w:val="yellow"/>
              </w:rPr>
            </w:pPr>
            <w:r>
              <w:t>HR133 Wiring Diagram</w:t>
            </w:r>
          </w:p>
        </w:tc>
      </w:tr>
      <w:tr w:rsidR="00DF0B63" w:rsidRPr="00E376A0" w14:paraId="3843F7B2" w14:textId="77777777" w:rsidTr="005F0B8C">
        <w:trPr>
          <w:trHeight w:val="341"/>
          <w:trPrChange w:id="2036" w:author="Smullen, Lizz" w:date="2016-02-10T20:34:00Z">
            <w:trPr>
              <w:gridBefore w:val="1"/>
              <w:trHeight w:val="341"/>
            </w:trPr>
          </w:trPrChange>
        </w:trPr>
        <w:tc>
          <w:tcPr>
            <w:tcW w:w="2070" w:type="dxa"/>
            <w:tcBorders>
              <w:bottom w:val="single" w:sz="4" w:space="0" w:color="auto"/>
            </w:tcBorders>
            <w:shd w:val="clear" w:color="auto" w:fill="auto"/>
            <w:tcPrChange w:id="2037" w:author="Smullen, Lizz" w:date="2016-02-10T20:34:00Z">
              <w:tcPr>
                <w:tcW w:w="2070" w:type="dxa"/>
                <w:gridSpan w:val="2"/>
                <w:tcBorders>
                  <w:bottom w:val="single" w:sz="4" w:space="0" w:color="auto"/>
                </w:tcBorders>
                <w:shd w:val="clear" w:color="auto" w:fill="auto"/>
              </w:tcPr>
            </w:tcPrChange>
          </w:tcPr>
          <w:p w14:paraId="43AE272D" w14:textId="7EADE24E" w:rsidR="00DF0B63" w:rsidRPr="00E376A0" w:rsidRDefault="00DF0B63">
            <w:pPr>
              <w:spacing w:before="60" w:after="60"/>
              <w:rPr>
                <w:color w:val="FF0000"/>
                <w:highlight w:val="yellow"/>
              </w:rPr>
            </w:pPr>
            <w:r w:rsidRPr="00E376A0">
              <w:t>000-133-IP</w:t>
            </w:r>
          </w:p>
        </w:tc>
        <w:tc>
          <w:tcPr>
            <w:tcW w:w="5580" w:type="dxa"/>
            <w:tcBorders>
              <w:bottom w:val="single" w:sz="4" w:space="0" w:color="auto"/>
            </w:tcBorders>
            <w:shd w:val="clear" w:color="auto" w:fill="auto"/>
            <w:tcPrChange w:id="2038" w:author="Smullen, Lizz" w:date="2016-02-10T20:34:00Z">
              <w:tcPr>
                <w:tcW w:w="5580" w:type="dxa"/>
                <w:gridSpan w:val="2"/>
                <w:tcBorders>
                  <w:bottom w:val="single" w:sz="4" w:space="0" w:color="auto"/>
                </w:tcBorders>
                <w:shd w:val="clear" w:color="auto" w:fill="auto"/>
              </w:tcPr>
            </w:tcPrChange>
          </w:tcPr>
          <w:p w14:paraId="2B88C03F" w14:textId="20A30920" w:rsidR="00DF0B63" w:rsidRPr="00E376A0" w:rsidRDefault="00DF0B63" w:rsidP="002573CE">
            <w:pPr>
              <w:spacing w:before="60" w:after="60"/>
              <w:rPr>
                <w:color w:val="FF0000"/>
                <w:highlight w:val="yellow"/>
              </w:rPr>
            </w:pPr>
            <w:r w:rsidRPr="00E376A0">
              <w:t xml:space="preserve">Dornier 228 Installation Procedure, HR133 SATCOM System </w:t>
            </w:r>
          </w:p>
        </w:tc>
      </w:tr>
      <w:tr w:rsidR="00DF0B63" w:rsidRPr="00E376A0" w14:paraId="61792DBB" w14:textId="77777777" w:rsidTr="005F0B8C">
        <w:trPr>
          <w:trPrChange w:id="2039" w:author="Smullen, Lizz" w:date="2016-02-10T20:34:00Z">
            <w:trPr>
              <w:gridBefore w:val="1"/>
            </w:trPr>
          </w:trPrChange>
        </w:trPr>
        <w:tc>
          <w:tcPr>
            <w:tcW w:w="2070" w:type="dxa"/>
            <w:tcBorders>
              <w:bottom w:val="single" w:sz="4" w:space="0" w:color="auto"/>
            </w:tcBorders>
            <w:shd w:val="clear" w:color="auto" w:fill="auto"/>
            <w:tcPrChange w:id="2040" w:author="Smullen, Lizz" w:date="2016-02-10T20:34:00Z">
              <w:tcPr>
                <w:tcW w:w="2070" w:type="dxa"/>
                <w:gridSpan w:val="2"/>
                <w:tcBorders>
                  <w:bottom w:val="single" w:sz="4" w:space="0" w:color="auto"/>
                </w:tcBorders>
                <w:shd w:val="clear" w:color="auto" w:fill="auto"/>
              </w:tcPr>
            </w:tcPrChange>
          </w:tcPr>
          <w:p w14:paraId="22823418" w14:textId="123864D3" w:rsidR="00DF0B63" w:rsidRPr="00E376A0" w:rsidRDefault="00D5117D">
            <w:pPr>
              <w:spacing w:before="60" w:after="60"/>
            </w:pPr>
            <w:r w:rsidRPr="002573CE">
              <w:t>000-160-IP</w:t>
            </w:r>
            <w:r w:rsidRPr="002573CE">
              <w:rPr>
                <w:color w:val="FF0000"/>
              </w:rPr>
              <w:t xml:space="preserve"> </w:t>
            </w:r>
            <w:r>
              <w:rPr>
                <w:color w:val="FF0000"/>
              </w:rPr>
              <w:t>TBD</w:t>
            </w:r>
          </w:p>
        </w:tc>
        <w:tc>
          <w:tcPr>
            <w:tcW w:w="5580" w:type="dxa"/>
            <w:tcBorders>
              <w:bottom w:val="single" w:sz="4" w:space="0" w:color="auto"/>
            </w:tcBorders>
            <w:shd w:val="clear" w:color="auto" w:fill="auto"/>
            <w:tcPrChange w:id="2041" w:author="Smullen, Lizz" w:date="2016-02-10T20:34:00Z">
              <w:tcPr>
                <w:tcW w:w="5580" w:type="dxa"/>
                <w:gridSpan w:val="2"/>
                <w:tcBorders>
                  <w:bottom w:val="single" w:sz="4" w:space="0" w:color="auto"/>
                </w:tcBorders>
                <w:shd w:val="clear" w:color="auto" w:fill="auto"/>
              </w:tcPr>
            </w:tcPrChange>
          </w:tcPr>
          <w:p w14:paraId="78153AAE" w14:textId="505DC0D3" w:rsidR="00DF0B63" w:rsidRPr="00D5117D" w:rsidRDefault="00D5117D">
            <w:pPr>
              <w:pStyle w:val="Index"/>
              <w:suppressLineNumbers w:val="0"/>
              <w:spacing w:before="60" w:after="60"/>
              <w:pPrChange w:id="2042" w:author="Smullen, Lizz" w:date="2016-02-10T12:05:00Z">
                <w:pPr>
                  <w:spacing w:before="60" w:after="60"/>
                  <w:ind w:left="360"/>
                </w:pPr>
              </w:pPrChange>
            </w:pPr>
            <w:r w:rsidRPr="002573CE">
              <w:t>Ilyushin IL-38 Installation Procedure, HR160 SATCOM System</w:t>
            </w:r>
          </w:p>
        </w:tc>
      </w:tr>
      <w:tr w:rsidR="00DF0B63" w:rsidRPr="00E376A0" w:rsidDel="005F0B8C" w14:paraId="7BC760F5" w14:textId="0BE8F03E" w:rsidTr="005F0B8C">
        <w:trPr>
          <w:del w:id="2043" w:author="Smullen, Lizz" w:date="2016-02-10T20:33:00Z"/>
          <w:trPrChange w:id="2044" w:author="Smullen, Lizz" w:date="2016-02-10T20:34:00Z">
            <w:trPr>
              <w:gridBefore w:val="1"/>
            </w:trPr>
          </w:trPrChange>
        </w:trPr>
        <w:tc>
          <w:tcPr>
            <w:tcW w:w="2070" w:type="dxa"/>
            <w:tcBorders>
              <w:top w:val="single" w:sz="4" w:space="0" w:color="auto"/>
              <w:left w:val="nil"/>
              <w:bottom w:val="nil"/>
              <w:right w:val="nil"/>
            </w:tcBorders>
            <w:shd w:val="clear" w:color="auto" w:fill="auto"/>
            <w:tcPrChange w:id="2045" w:author="Smullen, Lizz" w:date="2016-02-10T20:34:00Z">
              <w:tcPr>
                <w:tcW w:w="2070" w:type="dxa"/>
                <w:gridSpan w:val="2"/>
                <w:tcBorders>
                  <w:top w:val="single" w:sz="4" w:space="0" w:color="auto"/>
                  <w:left w:val="nil"/>
                  <w:bottom w:val="nil"/>
                  <w:right w:val="nil"/>
                </w:tcBorders>
                <w:shd w:val="clear" w:color="auto" w:fill="auto"/>
              </w:tcPr>
            </w:tcPrChange>
          </w:tcPr>
          <w:p w14:paraId="323B3E2E" w14:textId="77777777" w:rsidR="00DF0B63" w:rsidDel="00B91378" w:rsidRDefault="00B91378">
            <w:pPr>
              <w:tabs>
                <w:tab w:val="left" w:pos="1140"/>
                <w:tab w:val="center" w:pos="3717"/>
              </w:tabs>
              <w:spacing w:before="60" w:after="60"/>
              <w:jc w:val="center"/>
              <w:rPr>
                <w:del w:id="2046" w:author="Smullen, Lizz" w:date="2016-02-10T20:33:00Z"/>
              </w:rPr>
              <w:pPrChange w:id="2047" w:author="Smullen, Lizz" w:date="2016-02-10T20:38:00Z">
                <w:pPr>
                  <w:spacing w:before="60" w:after="60"/>
                  <w:jc w:val="center"/>
                </w:pPr>
              </w:pPrChange>
            </w:pPr>
            <w:ins w:id="2048" w:author="Smullen, Lizz" w:date="2016-02-10T20:40:00Z">
              <w:r>
                <w:br/>
              </w:r>
            </w:ins>
          </w:p>
          <w:p w14:paraId="25CD3125" w14:textId="77777777" w:rsidR="00B91378" w:rsidRDefault="00B91378" w:rsidP="007E2FD7">
            <w:pPr>
              <w:spacing w:before="60" w:after="60"/>
              <w:rPr>
                <w:ins w:id="2049" w:author="Smullen, Lizz" w:date="2016-02-10T20:40:00Z"/>
              </w:rPr>
            </w:pPr>
          </w:p>
          <w:p w14:paraId="4BE32864" w14:textId="77777777" w:rsidR="00B91378" w:rsidRDefault="00B91378" w:rsidP="007E2FD7">
            <w:pPr>
              <w:spacing w:before="60" w:after="60"/>
              <w:rPr>
                <w:ins w:id="2050" w:author="Smullen, Lizz" w:date="2016-02-10T20:40:00Z"/>
              </w:rPr>
            </w:pPr>
          </w:p>
          <w:p w14:paraId="649156E6" w14:textId="77777777" w:rsidR="00B91378" w:rsidRDefault="00B91378" w:rsidP="007E2FD7">
            <w:pPr>
              <w:spacing w:before="60" w:after="60"/>
              <w:rPr>
                <w:ins w:id="2051" w:author="Smullen, Lizz" w:date="2016-02-10T20:40:00Z"/>
              </w:rPr>
            </w:pPr>
          </w:p>
          <w:p w14:paraId="00DC36FB" w14:textId="06E8F63D" w:rsidR="00B91378" w:rsidRPr="00E376A0" w:rsidRDefault="00B91378" w:rsidP="007E2FD7">
            <w:pPr>
              <w:spacing w:before="60" w:after="60"/>
              <w:rPr>
                <w:ins w:id="2052" w:author="Smullen, Lizz" w:date="2016-02-10T20:40:00Z"/>
              </w:rPr>
            </w:pPr>
          </w:p>
        </w:tc>
        <w:tc>
          <w:tcPr>
            <w:tcW w:w="5580" w:type="dxa"/>
            <w:tcBorders>
              <w:top w:val="single" w:sz="4" w:space="0" w:color="auto"/>
              <w:left w:val="nil"/>
              <w:bottom w:val="nil"/>
              <w:right w:val="nil"/>
            </w:tcBorders>
            <w:shd w:val="clear" w:color="auto" w:fill="auto"/>
            <w:tcPrChange w:id="2053" w:author="Smullen, Lizz" w:date="2016-02-10T20:34:00Z">
              <w:tcPr>
                <w:tcW w:w="5580" w:type="dxa"/>
                <w:gridSpan w:val="2"/>
                <w:tcBorders>
                  <w:top w:val="single" w:sz="4" w:space="0" w:color="auto"/>
                  <w:left w:val="nil"/>
                  <w:bottom w:val="nil"/>
                  <w:right w:val="nil"/>
                </w:tcBorders>
                <w:shd w:val="clear" w:color="auto" w:fill="auto"/>
              </w:tcPr>
            </w:tcPrChange>
          </w:tcPr>
          <w:p w14:paraId="1B35D8B5" w14:textId="6839C935" w:rsidR="00DF0B63" w:rsidRPr="00E376A0" w:rsidDel="005F0B8C" w:rsidRDefault="00DF0B63">
            <w:pPr>
              <w:pStyle w:val="Heading2"/>
              <w:rPr>
                <w:del w:id="2054" w:author="Smullen, Lizz" w:date="2016-02-10T20:33:00Z"/>
              </w:rPr>
              <w:pPrChange w:id="2055" w:author="Smullen, Lizz" w:date="2016-02-11T09:03:00Z">
                <w:pPr>
                  <w:spacing w:before="60" w:after="60"/>
                </w:pPr>
              </w:pPrChange>
            </w:pPr>
            <w:bookmarkStart w:id="2056" w:name="_Toc442905222"/>
            <w:bookmarkEnd w:id="2056"/>
          </w:p>
        </w:tc>
        <w:bookmarkStart w:id="2057" w:name="_Toc442905223"/>
        <w:bookmarkEnd w:id="2057"/>
      </w:tr>
      <w:tr w:rsidR="00DF0B63" w:rsidRPr="00E376A0" w14:paraId="5D5B5DAD" w14:textId="77777777" w:rsidTr="005F0B8C">
        <w:trPr>
          <w:trPrChange w:id="2058" w:author="Smullen, Lizz" w:date="2016-02-10T20:34:00Z">
            <w:trPr>
              <w:gridBefore w:val="1"/>
            </w:trPr>
          </w:trPrChange>
        </w:trPr>
        <w:tc>
          <w:tcPr>
            <w:tcW w:w="7650" w:type="dxa"/>
            <w:gridSpan w:val="2"/>
            <w:tcBorders>
              <w:top w:val="nil"/>
              <w:left w:val="nil"/>
              <w:bottom w:val="single" w:sz="4" w:space="0" w:color="auto"/>
              <w:right w:val="nil"/>
            </w:tcBorders>
            <w:shd w:val="clear" w:color="auto" w:fill="auto"/>
            <w:tcPrChange w:id="2059" w:author="Smullen, Lizz" w:date="2016-02-10T20:34:00Z">
              <w:tcPr>
                <w:tcW w:w="7650" w:type="dxa"/>
                <w:gridSpan w:val="4"/>
                <w:tcBorders>
                  <w:top w:val="nil"/>
                  <w:left w:val="nil"/>
                  <w:bottom w:val="single" w:sz="4" w:space="0" w:color="auto"/>
                  <w:right w:val="nil"/>
                </w:tcBorders>
                <w:shd w:val="clear" w:color="auto" w:fill="auto"/>
              </w:tcPr>
            </w:tcPrChange>
          </w:tcPr>
          <w:p w14:paraId="1648C55B" w14:textId="4D10D1E5" w:rsidR="00B91378" w:rsidRDefault="00B91378">
            <w:pPr>
              <w:pStyle w:val="Heading2"/>
              <w:rPr>
                <w:ins w:id="2060" w:author="Smullen, Lizz" w:date="2016-02-10T20:40:00Z"/>
              </w:rPr>
              <w:pPrChange w:id="2061" w:author="Smullen, Lizz" w:date="2016-02-11T09:03:00Z">
                <w:pPr>
                  <w:spacing w:before="60" w:after="60"/>
                  <w:jc w:val="center"/>
                </w:pPr>
              </w:pPrChange>
            </w:pPr>
            <w:bookmarkStart w:id="2062" w:name="_Toc442905224"/>
            <w:ins w:id="2063" w:author="Smullen, Lizz" w:date="2016-02-10T20:42:00Z">
              <w:r>
                <w:t>Third-Party Reference Documentation</w:t>
              </w:r>
            </w:ins>
            <w:bookmarkEnd w:id="2062"/>
          </w:p>
          <w:p w14:paraId="2ADF8E1B" w14:textId="6D465421" w:rsidR="00DF0B63" w:rsidRPr="00E376A0" w:rsidRDefault="00DF0B63">
            <w:pPr>
              <w:pStyle w:val="Caption"/>
              <w:pPrChange w:id="2064" w:author="Smullen, Lizz" w:date="2016-02-10T20:41:00Z">
                <w:pPr>
                  <w:spacing w:before="60" w:after="60"/>
                  <w:jc w:val="center"/>
                </w:pPr>
              </w:pPrChange>
            </w:pPr>
            <w:r w:rsidRPr="00E376A0">
              <w:t>Table 1</w:t>
            </w:r>
            <w:ins w:id="2065" w:author="Smullen, Lizz" w:date="2016-02-10T20:33:00Z">
              <w:r w:rsidR="005F0B8C">
                <w:t>.</w:t>
              </w:r>
            </w:ins>
            <w:del w:id="2066" w:author="Smullen, Lizz" w:date="2016-02-10T20:33:00Z">
              <w:r w:rsidRPr="00E376A0" w:rsidDel="005F0B8C">
                <w:delText>-</w:delText>
              </w:r>
            </w:del>
            <w:r w:rsidRPr="00E376A0">
              <w:t xml:space="preserve">2 </w:t>
            </w:r>
            <w:ins w:id="2067" w:author="Smullen, Lizz" w:date="2016-02-10T20:33:00Z">
              <w:r w:rsidR="005F0B8C">
                <w:t xml:space="preserve">— </w:t>
              </w:r>
            </w:ins>
            <w:del w:id="2068" w:author="Smullen, Lizz" w:date="2016-02-10T20:33:00Z">
              <w:r w:rsidRPr="00E376A0" w:rsidDel="005F0B8C">
                <w:delText xml:space="preserve">[1] </w:delText>
              </w:r>
            </w:del>
            <w:r w:rsidR="00D5117D">
              <w:t>Third-</w:t>
            </w:r>
            <w:r w:rsidRPr="00E376A0">
              <w:t>Party Reference Documentation</w:t>
            </w:r>
          </w:p>
        </w:tc>
      </w:tr>
      <w:tr w:rsidR="00DF0B63" w:rsidRPr="00E376A0" w14:paraId="2C2504BD" w14:textId="77777777" w:rsidTr="00155C6D">
        <w:trPr>
          <w:trHeight w:val="458"/>
          <w:trPrChange w:id="2069" w:author="Smullen, Lizz" w:date="2016-02-11T09:00:00Z">
            <w:trPr>
              <w:gridAfter w:val="0"/>
            </w:trPr>
          </w:trPrChange>
        </w:trPr>
        <w:tc>
          <w:tcPr>
            <w:tcW w:w="2070" w:type="dxa"/>
            <w:tcBorders>
              <w:top w:val="single" w:sz="4" w:space="0" w:color="auto"/>
            </w:tcBorders>
            <w:shd w:val="clear" w:color="auto" w:fill="4F81BD" w:themeFill="accent1"/>
            <w:vAlign w:val="center"/>
            <w:tcPrChange w:id="2070" w:author="Smullen, Lizz" w:date="2016-02-11T09:00:00Z">
              <w:tcPr>
                <w:tcW w:w="2070" w:type="dxa"/>
                <w:gridSpan w:val="2"/>
                <w:tcBorders>
                  <w:top w:val="single" w:sz="4" w:space="0" w:color="auto"/>
                </w:tcBorders>
                <w:shd w:val="clear" w:color="auto" w:fill="4F81BD" w:themeFill="accent1"/>
              </w:tcPr>
            </w:tcPrChange>
          </w:tcPr>
          <w:p w14:paraId="152594B6" w14:textId="77777777" w:rsidR="00DF0B63" w:rsidRPr="00E376A0" w:rsidRDefault="00DF0B63">
            <w:pPr>
              <w:pStyle w:val="TableHead1"/>
            </w:pPr>
            <w:r w:rsidRPr="00E376A0">
              <w:t>Document Number</w:t>
            </w:r>
          </w:p>
        </w:tc>
        <w:tc>
          <w:tcPr>
            <w:tcW w:w="5580" w:type="dxa"/>
            <w:tcBorders>
              <w:top w:val="single" w:sz="4" w:space="0" w:color="auto"/>
            </w:tcBorders>
            <w:shd w:val="clear" w:color="auto" w:fill="4F81BD" w:themeFill="accent1"/>
            <w:vAlign w:val="center"/>
            <w:tcPrChange w:id="2071" w:author="Smullen, Lizz" w:date="2016-02-11T09:00:00Z">
              <w:tcPr>
                <w:tcW w:w="5580" w:type="dxa"/>
                <w:gridSpan w:val="2"/>
                <w:tcBorders>
                  <w:top w:val="single" w:sz="4" w:space="0" w:color="auto"/>
                </w:tcBorders>
                <w:shd w:val="clear" w:color="auto" w:fill="4F81BD" w:themeFill="accent1"/>
              </w:tcPr>
            </w:tcPrChange>
          </w:tcPr>
          <w:p w14:paraId="5DC6BBF1" w14:textId="77777777" w:rsidR="00DF0B63" w:rsidRPr="00E376A0" w:rsidRDefault="00DF0B63">
            <w:pPr>
              <w:pStyle w:val="TableHead1"/>
              <w:pPrChange w:id="2072" w:author="Smullen, Lizz" w:date="2016-02-10T20:38:00Z">
                <w:pPr>
                  <w:pStyle w:val="TableHead1"/>
                  <w:ind w:left="360"/>
                </w:pPr>
              </w:pPrChange>
            </w:pPr>
            <w:r w:rsidRPr="00E376A0">
              <w:t>Document Title</w:t>
            </w:r>
          </w:p>
        </w:tc>
      </w:tr>
      <w:tr w:rsidR="00DF0B63" w:rsidRPr="00E376A0" w14:paraId="530ABDAC" w14:textId="77777777" w:rsidTr="005F0B8C">
        <w:trPr>
          <w:trPrChange w:id="2073" w:author="Smullen, Lizz" w:date="2016-02-10T20:34:00Z">
            <w:trPr>
              <w:gridBefore w:val="1"/>
            </w:trPr>
          </w:trPrChange>
        </w:trPr>
        <w:tc>
          <w:tcPr>
            <w:tcW w:w="2070" w:type="dxa"/>
            <w:shd w:val="clear" w:color="auto" w:fill="auto"/>
            <w:tcPrChange w:id="2074" w:author="Smullen, Lizz" w:date="2016-02-10T20:34:00Z">
              <w:tcPr>
                <w:tcW w:w="2070" w:type="dxa"/>
                <w:gridSpan w:val="2"/>
                <w:shd w:val="clear" w:color="auto" w:fill="auto"/>
              </w:tcPr>
            </w:tcPrChange>
          </w:tcPr>
          <w:p w14:paraId="233387A0" w14:textId="77777777" w:rsidR="00DF0B63" w:rsidRPr="00E376A0" w:rsidRDefault="00DF0B63">
            <w:pPr>
              <w:pStyle w:val="Index"/>
              <w:suppressLineNumbers w:val="0"/>
              <w:spacing w:before="60" w:after="60"/>
              <w:pPrChange w:id="2075" w:author="Smullen, Lizz" w:date="2016-02-10T20:38:00Z">
                <w:pPr>
                  <w:spacing w:before="60" w:after="60"/>
                </w:pPr>
              </w:pPrChange>
            </w:pPr>
            <w:r w:rsidRPr="00E376A0">
              <w:t>C-AZ01-13851-001</w:t>
            </w:r>
          </w:p>
        </w:tc>
        <w:tc>
          <w:tcPr>
            <w:tcW w:w="5580" w:type="dxa"/>
            <w:shd w:val="clear" w:color="auto" w:fill="auto"/>
            <w:tcPrChange w:id="2076" w:author="Smullen, Lizz" w:date="2016-02-10T20:34:00Z">
              <w:tcPr>
                <w:tcW w:w="5580" w:type="dxa"/>
                <w:gridSpan w:val="2"/>
                <w:shd w:val="clear" w:color="auto" w:fill="auto"/>
              </w:tcPr>
            </w:tcPrChange>
          </w:tcPr>
          <w:p w14:paraId="0AE6CB1D" w14:textId="3F93781B" w:rsidR="00DF0B63" w:rsidRPr="00E376A0" w:rsidRDefault="00DF0B63">
            <w:pPr>
              <w:spacing w:before="60" w:after="60"/>
              <w:pPrChange w:id="2077" w:author="Smullen, Lizz" w:date="2016-02-10T20:38:00Z">
                <w:pPr>
                  <w:spacing w:before="60" w:after="60"/>
                  <w:ind w:left="360"/>
                </w:pPr>
              </w:pPrChange>
            </w:pPr>
            <w:r w:rsidRPr="00E376A0">
              <w:t>Composite Inspection and Structural Repair Methods</w:t>
            </w:r>
          </w:p>
        </w:tc>
      </w:tr>
      <w:tr w:rsidR="00DF0B63" w:rsidRPr="00E376A0" w14:paraId="1066C692" w14:textId="77777777" w:rsidTr="005F0B8C">
        <w:trPr>
          <w:trPrChange w:id="2078" w:author="Smullen, Lizz" w:date="2016-02-10T20:34:00Z">
            <w:trPr>
              <w:gridBefore w:val="1"/>
            </w:trPr>
          </w:trPrChange>
        </w:trPr>
        <w:tc>
          <w:tcPr>
            <w:tcW w:w="2070" w:type="dxa"/>
            <w:shd w:val="clear" w:color="auto" w:fill="auto"/>
            <w:tcPrChange w:id="2079" w:author="Smullen, Lizz" w:date="2016-02-10T20:34:00Z">
              <w:tcPr>
                <w:tcW w:w="2070" w:type="dxa"/>
                <w:gridSpan w:val="2"/>
                <w:shd w:val="clear" w:color="auto" w:fill="auto"/>
              </w:tcPr>
            </w:tcPrChange>
          </w:tcPr>
          <w:p w14:paraId="5E1B5AC8" w14:textId="77777777" w:rsidR="00DF0B63" w:rsidRPr="00E376A0" w:rsidRDefault="00DF0B63">
            <w:pPr>
              <w:spacing w:before="60" w:after="60"/>
            </w:pPr>
            <w:r w:rsidRPr="00E376A0">
              <w:t>AC43.13-1B</w:t>
            </w:r>
          </w:p>
        </w:tc>
        <w:tc>
          <w:tcPr>
            <w:tcW w:w="5580" w:type="dxa"/>
            <w:shd w:val="clear" w:color="auto" w:fill="auto"/>
            <w:tcPrChange w:id="2080" w:author="Smullen, Lizz" w:date="2016-02-10T20:34:00Z">
              <w:tcPr>
                <w:tcW w:w="5580" w:type="dxa"/>
                <w:gridSpan w:val="2"/>
                <w:shd w:val="clear" w:color="auto" w:fill="auto"/>
              </w:tcPr>
            </w:tcPrChange>
          </w:tcPr>
          <w:p w14:paraId="5A7688B1" w14:textId="3B80F359" w:rsidR="00DF0B63" w:rsidRPr="00E376A0" w:rsidRDefault="00DF0B63">
            <w:pPr>
              <w:spacing w:before="60" w:after="60"/>
              <w:pPrChange w:id="2081" w:author="Smullen, Lizz" w:date="2016-02-10T20:38:00Z">
                <w:pPr>
                  <w:spacing w:before="60" w:after="60"/>
                  <w:ind w:left="360"/>
                </w:pPr>
              </w:pPrChange>
            </w:pPr>
            <w:r w:rsidRPr="00E376A0">
              <w:t>Acceptable Methods, Techniques and Practices – Aircraft Inspection and Repair</w:t>
            </w:r>
            <w:ins w:id="2082" w:author="Smullen, Lizz" w:date="2016-02-10T12:04:00Z">
              <w:r w:rsidR="003D52D3">
                <w:t>.\</w:t>
              </w:r>
            </w:ins>
            <w:del w:id="2083" w:author="Smullen, Lizz" w:date="2016-02-10T12:04:00Z">
              <w:r w:rsidRPr="00E376A0" w:rsidDel="003D52D3">
                <w:delText xml:space="preserve">,  </w:delText>
              </w:r>
              <w:r w:rsidRPr="002573CE" w:rsidDel="003D52D3">
                <w:rPr>
                  <w:color w:val="FF0000"/>
                </w:rPr>
                <w:delText>Dated 9/8/98 with Change 1</w:delText>
              </w:r>
            </w:del>
          </w:p>
        </w:tc>
      </w:tr>
    </w:tbl>
    <w:p w14:paraId="4A128557" w14:textId="732EA728" w:rsidR="00DF0B63" w:rsidRPr="00AF3D1C" w:rsidRDefault="00DF0B63" w:rsidP="00572CDF">
      <w:pPr>
        <w:pStyle w:val="Heading2"/>
      </w:pPr>
      <w:bookmarkStart w:id="2084" w:name="_Toc441816659"/>
      <w:bookmarkStart w:id="2085" w:name="_Toc442905225"/>
      <w:r w:rsidRPr="000B375A">
        <w:lastRenderedPageBreak/>
        <w:t>[</w:t>
      </w:r>
      <w:del w:id="2086" w:author="Smullen, Lizz" w:date="2016-02-10T20:35:00Z">
        <w:r w:rsidR="00C01A6E" w:rsidRPr="00AB5BFE" w:rsidDel="00E403F5">
          <w:delText>A</w:delText>
        </w:r>
      </w:del>
      <w:ins w:id="2087" w:author="Smullen, Lizz" w:date="2016-02-10T20:35:00Z">
        <w:r w:rsidR="00E403F5">
          <w:t>B</w:t>
        </w:r>
      </w:ins>
      <w:r w:rsidRPr="006966FF">
        <w:t xml:space="preserve">] </w:t>
      </w:r>
      <w:del w:id="2088" w:author="Smullen, Lizz" w:date="2016-02-10T20:42:00Z">
        <w:r w:rsidRPr="006966FF" w:rsidDel="00B91378">
          <w:delText>D</w:delText>
        </w:r>
      </w:del>
      <w:del w:id="2089" w:author="Smullen, Lizz" w:date="2016-02-10T20:41:00Z">
        <w:r w:rsidRPr="006966FF" w:rsidDel="00B91378">
          <w:delText xml:space="preserve">ocument </w:delText>
        </w:r>
      </w:del>
      <w:del w:id="2090" w:author="Smullen, Lizz" w:date="2016-02-10T20:35:00Z">
        <w:r w:rsidRPr="006966FF" w:rsidDel="00E403F5">
          <w:delText>Conventions</w:delText>
        </w:r>
      </w:del>
      <w:bookmarkEnd w:id="2084"/>
      <w:ins w:id="2091" w:author="Smullen, Lizz" w:date="2016-02-10T20:35:00Z">
        <w:r w:rsidR="00E403F5">
          <w:t xml:space="preserve">Symbols and </w:t>
        </w:r>
      </w:ins>
      <w:ins w:id="2092" w:author="Smullen, Lizz" w:date="2016-02-10T20:36:00Z">
        <w:r w:rsidR="00E403F5">
          <w:t>Style Conventions</w:t>
        </w:r>
      </w:ins>
      <w:bookmarkEnd w:id="2085"/>
    </w:p>
    <w:p w14:paraId="4392314C" w14:textId="437EDCDA" w:rsidR="00DF0B63" w:rsidRPr="00E376A0" w:rsidRDefault="00DF0B63" w:rsidP="00DF0B63">
      <w:r w:rsidRPr="00E376A0">
        <w:t xml:space="preserve">The </w:t>
      </w:r>
      <w:ins w:id="2093" w:author="Smullen, Lizz" w:date="2016-02-10T20:35:00Z">
        <w:r w:rsidR="00E403F5">
          <w:t xml:space="preserve">following </w:t>
        </w:r>
      </w:ins>
      <w:ins w:id="2094" w:author="Smullen, Lizz" w:date="2016-02-10T20:36:00Z">
        <w:r w:rsidR="00E403F5">
          <w:t xml:space="preserve">symbols and style </w:t>
        </w:r>
      </w:ins>
      <w:r w:rsidRPr="00E376A0">
        <w:t xml:space="preserve">conventions </w:t>
      </w:r>
      <w:del w:id="2095" w:author="Smullen, Lizz" w:date="2016-02-10T20:36:00Z">
        <w:r w:rsidRPr="00E376A0" w:rsidDel="00E403F5">
          <w:delText xml:space="preserve">listed in </w:delText>
        </w:r>
        <w:r w:rsidRPr="00E376A0" w:rsidDel="00E403F5">
          <w:fldChar w:fldCharType="begin"/>
        </w:r>
        <w:r w:rsidRPr="00E376A0" w:rsidDel="00E403F5">
          <w:delInstrText xml:space="preserve"> REF _Ref425066912 \h </w:delInstrText>
        </w:r>
        <w:r w:rsidRPr="00E376A0" w:rsidDel="00E403F5">
          <w:fldChar w:fldCharType="separate"/>
        </w:r>
        <w:r w:rsidR="00805FE1" w:rsidRPr="00E376A0" w:rsidDel="00E403F5">
          <w:rPr>
            <w:rFonts w:ascii="Arial" w:hAnsi="Arial" w:cs="Arial"/>
            <w:b/>
            <w:sz w:val="18"/>
          </w:rPr>
          <w:delText xml:space="preserve">Table </w:delText>
        </w:r>
        <w:r w:rsidR="00805FE1" w:rsidDel="00E403F5">
          <w:rPr>
            <w:rFonts w:ascii="Arial" w:hAnsi="Arial" w:cs="Arial"/>
            <w:b/>
            <w:noProof/>
            <w:sz w:val="18"/>
          </w:rPr>
          <w:delText>1</w:delText>
        </w:r>
        <w:r w:rsidR="00805FE1" w:rsidRPr="00E376A0" w:rsidDel="00E403F5">
          <w:rPr>
            <w:rFonts w:ascii="Arial" w:hAnsi="Arial" w:cs="Arial"/>
            <w:b/>
            <w:sz w:val="18"/>
          </w:rPr>
          <w:noBreakHyphen/>
        </w:r>
        <w:r w:rsidR="00805FE1" w:rsidDel="00E403F5">
          <w:rPr>
            <w:rFonts w:ascii="Arial" w:hAnsi="Arial" w:cs="Arial"/>
            <w:b/>
            <w:noProof/>
            <w:sz w:val="18"/>
          </w:rPr>
          <w:delText>2</w:delText>
        </w:r>
        <w:r w:rsidRPr="00E376A0" w:rsidDel="00E403F5">
          <w:fldChar w:fldCharType="end"/>
        </w:r>
        <w:r w:rsidRPr="00E376A0" w:rsidDel="00E403F5">
          <w:delText xml:space="preserve"> </w:delText>
        </w:r>
      </w:del>
      <w:r w:rsidRPr="00E376A0">
        <w:t xml:space="preserve">are used </w:t>
      </w:r>
      <w:ins w:id="2096" w:author="Smullen, Lizz" w:date="2016-02-10T20:37:00Z">
        <w:r w:rsidR="00E403F5">
          <w:t>to emphasize specific information in</w:t>
        </w:r>
      </w:ins>
      <w:del w:id="2097" w:author="Smullen, Lizz" w:date="2016-02-10T20:37:00Z">
        <w:r w:rsidRPr="00E376A0" w:rsidDel="00E403F5">
          <w:delText>throughout</w:delText>
        </w:r>
      </w:del>
      <w:r w:rsidRPr="00E376A0">
        <w:t xml:space="preserve"> this document.</w:t>
      </w:r>
    </w:p>
    <w:p w14:paraId="5A7A1084" w14:textId="2B267743" w:rsidR="00DF0B63" w:rsidRPr="00E376A0" w:rsidRDefault="00DF0B63" w:rsidP="00DF0B63">
      <w:pPr>
        <w:keepNext/>
        <w:jc w:val="center"/>
        <w:rPr>
          <w:rFonts w:ascii="Arial" w:hAnsi="Arial" w:cs="Arial"/>
          <w:b/>
          <w:sz w:val="18"/>
        </w:rPr>
      </w:pPr>
      <w:bookmarkStart w:id="2098" w:name="_Ref425066912"/>
      <w:bookmarkStart w:id="2099" w:name="_Toc441816722"/>
      <w:r w:rsidRPr="00E376A0">
        <w:rPr>
          <w:rFonts w:ascii="Arial" w:hAnsi="Arial" w:cs="Arial"/>
          <w:b/>
          <w:sz w:val="18"/>
        </w:rPr>
        <w:t xml:space="preserve">Table </w:t>
      </w:r>
      <w:r w:rsidRPr="00E376A0">
        <w:rPr>
          <w:rFonts w:ascii="Arial" w:hAnsi="Arial" w:cs="Arial"/>
          <w:b/>
          <w:sz w:val="18"/>
        </w:rPr>
        <w:fldChar w:fldCharType="begin"/>
      </w:r>
      <w:r w:rsidRPr="00E376A0">
        <w:rPr>
          <w:rFonts w:ascii="Arial" w:hAnsi="Arial" w:cs="Arial"/>
          <w:b/>
          <w:sz w:val="18"/>
        </w:rPr>
        <w:instrText xml:space="preserve"> STYLEREF 1 \s </w:instrText>
      </w:r>
      <w:r w:rsidRPr="00E376A0">
        <w:rPr>
          <w:rFonts w:ascii="Arial" w:hAnsi="Arial" w:cs="Arial"/>
          <w:b/>
          <w:sz w:val="18"/>
        </w:rPr>
        <w:fldChar w:fldCharType="separate"/>
      </w:r>
      <w:r w:rsidR="0088531C">
        <w:rPr>
          <w:rFonts w:ascii="Arial" w:hAnsi="Arial" w:cs="Arial"/>
          <w:b/>
          <w:noProof/>
          <w:sz w:val="18"/>
        </w:rPr>
        <w:t>1</w:t>
      </w:r>
      <w:r w:rsidRPr="00E376A0">
        <w:rPr>
          <w:rFonts w:ascii="Arial" w:hAnsi="Arial" w:cs="Arial"/>
          <w:b/>
          <w:sz w:val="18"/>
        </w:rPr>
        <w:fldChar w:fldCharType="end"/>
      </w:r>
      <w:ins w:id="2100" w:author="Smullen, Lizz" w:date="2016-02-10T20:35:00Z">
        <w:r w:rsidR="00E403F5">
          <w:rPr>
            <w:rFonts w:ascii="Arial" w:hAnsi="Arial" w:cs="Arial"/>
            <w:b/>
            <w:sz w:val="18"/>
          </w:rPr>
          <w:t>.</w:t>
        </w:r>
      </w:ins>
      <w:del w:id="2101" w:author="Smullen, Lizz" w:date="2016-02-10T20:35:00Z">
        <w:r w:rsidRPr="00E376A0" w:rsidDel="00E403F5">
          <w:rPr>
            <w:rFonts w:ascii="Arial" w:hAnsi="Arial" w:cs="Arial"/>
            <w:b/>
            <w:sz w:val="18"/>
          </w:rPr>
          <w:noBreakHyphen/>
        </w:r>
      </w:del>
      <w:ins w:id="2102" w:author="Smullen, Lizz" w:date="2016-02-10T21:46:00Z">
        <w:r w:rsidR="00772D1E">
          <w:rPr>
            <w:rFonts w:ascii="Arial" w:hAnsi="Arial" w:cs="Arial"/>
            <w:b/>
            <w:sz w:val="18"/>
          </w:rPr>
          <w:fldChar w:fldCharType="begin"/>
        </w:r>
        <w:r w:rsidR="00772D1E">
          <w:rPr>
            <w:rFonts w:ascii="Arial" w:hAnsi="Arial" w:cs="Arial"/>
            <w:b/>
            <w:sz w:val="18"/>
          </w:rPr>
          <w:instrText xml:space="preserve"> STYLEREF 1 \s </w:instrText>
        </w:r>
      </w:ins>
      <w:r w:rsidR="00772D1E">
        <w:rPr>
          <w:rFonts w:ascii="Arial" w:hAnsi="Arial" w:cs="Arial"/>
          <w:b/>
          <w:sz w:val="18"/>
        </w:rPr>
        <w:fldChar w:fldCharType="separate"/>
      </w:r>
      <w:r w:rsidR="0088531C">
        <w:rPr>
          <w:rFonts w:ascii="Arial" w:hAnsi="Arial" w:cs="Arial"/>
          <w:b/>
          <w:noProof/>
          <w:sz w:val="18"/>
        </w:rPr>
        <w:t>1</w:t>
      </w:r>
      <w:ins w:id="2103" w:author="Smullen, Lizz" w:date="2016-02-10T21:46:00Z">
        <w:r w:rsidR="00772D1E">
          <w:rPr>
            <w:rFonts w:ascii="Arial" w:hAnsi="Arial" w:cs="Arial"/>
            <w:b/>
            <w:sz w:val="18"/>
          </w:rPr>
          <w:fldChar w:fldCharType="end"/>
        </w:r>
      </w:ins>
      <w:del w:id="2104" w:author="Smullen, Lizz" w:date="2016-02-10T21:46:00Z">
        <w:r w:rsidRPr="00E376A0" w:rsidDel="00772D1E">
          <w:rPr>
            <w:rFonts w:ascii="Arial" w:hAnsi="Arial" w:cs="Arial"/>
            <w:b/>
            <w:sz w:val="18"/>
          </w:rPr>
          <w:fldChar w:fldCharType="begin"/>
        </w:r>
        <w:r w:rsidRPr="00E376A0" w:rsidDel="00772D1E">
          <w:rPr>
            <w:rFonts w:ascii="Arial" w:hAnsi="Arial" w:cs="Arial"/>
            <w:b/>
            <w:sz w:val="18"/>
          </w:rPr>
          <w:delInstrText xml:space="preserve"> SEQ Table \* ARABIC \s 1 </w:delInstrText>
        </w:r>
        <w:r w:rsidRPr="00E376A0" w:rsidDel="00772D1E">
          <w:rPr>
            <w:rFonts w:ascii="Arial" w:hAnsi="Arial" w:cs="Arial"/>
            <w:b/>
            <w:sz w:val="18"/>
          </w:rPr>
          <w:fldChar w:fldCharType="separate"/>
        </w:r>
        <w:r w:rsidR="00805FE1" w:rsidDel="00772D1E">
          <w:rPr>
            <w:rFonts w:ascii="Arial" w:hAnsi="Arial" w:cs="Arial"/>
            <w:b/>
            <w:noProof/>
            <w:sz w:val="18"/>
          </w:rPr>
          <w:delText>2</w:delText>
        </w:r>
        <w:r w:rsidRPr="00E376A0" w:rsidDel="00772D1E">
          <w:rPr>
            <w:rFonts w:ascii="Arial" w:hAnsi="Arial" w:cs="Arial"/>
            <w:b/>
            <w:sz w:val="18"/>
          </w:rPr>
          <w:fldChar w:fldCharType="end"/>
        </w:r>
      </w:del>
      <w:bookmarkEnd w:id="2098"/>
      <w:del w:id="2105" w:author="Smullen, Lizz" w:date="2016-02-10T20:34:00Z">
        <w:r w:rsidRPr="00E376A0" w:rsidDel="005F0B8C">
          <w:rPr>
            <w:rFonts w:ascii="Arial" w:hAnsi="Arial" w:cs="Arial"/>
            <w:b/>
            <w:sz w:val="18"/>
          </w:rPr>
          <w:delText>:</w:delText>
        </w:r>
      </w:del>
      <w:del w:id="2106" w:author="Smullen, Lizz" w:date="2016-02-10T20:35:00Z">
        <w:r w:rsidRPr="00E376A0" w:rsidDel="00E403F5">
          <w:rPr>
            <w:rFonts w:ascii="Arial" w:hAnsi="Arial" w:cs="Arial"/>
            <w:b/>
            <w:sz w:val="18"/>
          </w:rPr>
          <w:delText xml:space="preserve"> </w:delText>
        </w:r>
      </w:del>
      <w:ins w:id="2107" w:author="Smullen, Lizz" w:date="2016-02-10T20:35:00Z">
        <w:r w:rsidR="00E403F5">
          <w:rPr>
            <w:rFonts w:ascii="Arial" w:hAnsi="Arial" w:cs="Arial"/>
            <w:b/>
            <w:sz w:val="18"/>
          </w:rPr>
          <w:t xml:space="preserve"> — </w:t>
        </w:r>
      </w:ins>
      <w:r w:rsidRPr="00E376A0">
        <w:rPr>
          <w:rFonts w:ascii="Arial" w:hAnsi="Arial" w:cs="Arial"/>
          <w:b/>
          <w:sz w:val="18"/>
        </w:rPr>
        <w:t>[</w:t>
      </w:r>
      <w:ins w:id="2108" w:author="Smullen, Lizz" w:date="2016-02-10T20:35:00Z">
        <w:r w:rsidR="00E403F5">
          <w:rPr>
            <w:rFonts w:ascii="Arial" w:hAnsi="Arial" w:cs="Arial"/>
            <w:b/>
            <w:sz w:val="18"/>
          </w:rPr>
          <w:t>B</w:t>
        </w:r>
      </w:ins>
      <w:del w:id="2109" w:author="Smullen, Lizz" w:date="2016-02-10T20:35:00Z">
        <w:r w:rsidR="00C01A6E" w:rsidDel="00E403F5">
          <w:rPr>
            <w:rFonts w:ascii="Arial" w:hAnsi="Arial" w:cs="Arial"/>
            <w:b/>
            <w:sz w:val="18"/>
          </w:rPr>
          <w:delText>A</w:delText>
        </w:r>
      </w:del>
      <w:r w:rsidRPr="00E376A0">
        <w:rPr>
          <w:rFonts w:ascii="Arial" w:hAnsi="Arial" w:cs="Arial"/>
          <w:b/>
          <w:sz w:val="18"/>
        </w:rPr>
        <w:t>] Document Conventions</w:t>
      </w:r>
      <w:bookmarkEnd w:id="20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110" w:author="Smullen, Lizz" w:date="2016-02-11T09:00:00Z">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316"/>
        <w:gridCol w:w="6538"/>
        <w:tblGridChange w:id="2111">
          <w:tblGrid>
            <w:gridCol w:w="1316"/>
            <w:gridCol w:w="6538"/>
          </w:tblGrid>
        </w:tblGridChange>
      </w:tblGrid>
      <w:tr w:rsidR="00DF0B63" w:rsidRPr="00E376A0" w14:paraId="7EA7A844" w14:textId="77777777" w:rsidTr="00155C6D">
        <w:trPr>
          <w:trHeight w:val="593"/>
          <w:jc w:val="center"/>
          <w:trPrChange w:id="2112" w:author="Smullen, Lizz" w:date="2016-02-11T09:00:00Z">
            <w:trPr>
              <w:jc w:val="center"/>
            </w:trPr>
          </w:trPrChange>
        </w:trPr>
        <w:tc>
          <w:tcPr>
            <w:tcW w:w="1316" w:type="dxa"/>
            <w:shd w:val="clear" w:color="auto" w:fill="4F81BD" w:themeFill="accent1"/>
            <w:vAlign w:val="center"/>
            <w:tcPrChange w:id="2113" w:author="Smullen, Lizz" w:date="2016-02-11T09:00:00Z">
              <w:tcPr>
                <w:tcW w:w="1316" w:type="dxa"/>
                <w:shd w:val="clear" w:color="auto" w:fill="4F81BD" w:themeFill="accent1"/>
              </w:tcPr>
            </w:tcPrChange>
          </w:tcPr>
          <w:p w14:paraId="17D884FA" w14:textId="77777777" w:rsidR="00DF0B63" w:rsidRPr="00572CDF" w:rsidRDefault="00DF0B63">
            <w:pPr>
              <w:pStyle w:val="TableHead1"/>
              <w:rPr>
                <w:noProof/>
              </w:rPr>
            </w:pPr>
            <w:r w:rsidRPr="00572CDF">
              <w:rPr>
                <w:noProof/>
              </w:rPr>
              <w:t>Convention</w:t>
            </w:r>
          </w:p>
        </w:tc>
        <w:tc>
          <w:tcPr>
            <w:tcW w:w="6538" w:type="dxa"/>
            <w:shd w:val="clear" w:color="auto" w:fill="4F81BD" w:themeFill="accent1"/>
            <w:vAlign w:val="center"/>
            <w:tcPrChange w:id="2114" w:author="Smullen, Lizz" w:date="2016-02-11T09:00:00Z">
              <w:tcPr>
                <w:tcW w:w="6538" w:type="dxa"/>
                <w:shd w:val="clear" w:color="auto" w:fill="4F81BD" w:themeFill="accent1"/>
              </w:tcPr>
            </w:tcPrChange>
          </w:tcPr>
          <w:p w14:paraId="6872294F" w14:textId="77777777" w:rsidR="00DF0B63" w:rsidRPr="00155C6D" w:rsidRDefault="00DF0B63">
            <w:pPr>
              <w:pStyle w:val="TableHead1"/>
              <w:rPr>
                <w:noProof/>
              </w:rPr>
            </w:pPr>
            <w:r w:rsidRPr="00155C6D">
              <w:rPr>
                <w:noProof/>
              </w:rPr>
              <w:t>Description</w:t>
            </w:r>
          </w:p>
        </w:tc>
      </w:tr>
      <w:tr w:rsidR="00DF0B63" w:rsidRPr="00E376A0" w14:paraId="2D8B49FD" w14:textId="77777777" w:rsidTr="002573CE">
        <w:trPr>
          <w:jc w:val="center"/>
        </w:trPr>
        <w:tc>
          <w:tcPr>
            <w:tcW w:w="1316" w:type="dxa"/>
            <w:vAlign w:val="center"/>
          </w:tcPr>
          <w:p w14:paraId="00EF407A" w14:textId="25B50B29" w:rsidR="00DF0B63" w:rsidRPr="00155C6D" w:rsidRDefault="00DF0B63" w:rsidP="002573CE">
            <w:pPr>
              <w:spacing w:before="60" w:after="60"/>
              <w:jc w:val="center"/>
              <w:rPr>
                <w:b/>
                <w:noProof/>
              </w:rPr>
            </w:pPr>
            <w:r w:rsidRPr="00572CDF">
              <w:rPr>
                <w:b/>
                <w:noProof/>
                <w:color w:val="4F81BD" w:themeColor="accent1"/>
              </w:rPr>
              <w:t>NOTE</w:t>
            </w:r>
            <w:r w:rsidR="00C01A6E" w:rsidRPr="00155C6D">
              <w:rPr>
                <w:b/>
                <w:noProof/>
                <w:color w:val="4F81BD" w:themeColor="accent1"/>
              </w:rPr>
              <w:t>:</w:t>
            </w:r>
          </w:p>
        </w:tc>
        <w:tc>
          <w:tcPr>
            <w:tcW w:w="6538" w:type="dxa"/>
          </w:tcPr>
          <w:p w14:paraId="758940E3" w14:textId="6E117580" w:rsidR="00DF0B63" w:rsidRPr="00E376A0" w:rsidRDefault="00C01A6E" w:rsidP="002573CE">
            <w:pPr>
              <w:spacing w:before="60" w:after="60"/>
              <w:rPr>
                <w:noProof/>
              </w:rPr>
            </w:pPr>
            <w:r>
              <w:rPr>
                <w:noProof/>
              </w:rPr>
              <w:t>Identifies</w:t>
            </w:r>
            <w:r w:rsidR="00DF0B63" w:rsidRPr="00E376A0">
              <w:rPr>
                <w:noProof/>
              </w:rPr>
              <w:t xml:space="preserve"> additional information or comments that may be useful to the user.</w:t>
            </w:r>
          </w:p>
        </w:tc>
      </w:tr>
      <w:tr w:rsidR="00DF0B63" w:rsidRPr="00E376A0" w14:paraId="65021C7F" w14:textId="77777777" w:rsidTr="002573CE">
        <w:trPr>
          <w:jc w:val="center"/>
        </w:trPr>
        <w:tc>
          <w:tcPr>
            <w:tcW w:w="1316" w:type="dxa"/>
            <w:vAlign w:val="center"/>
          </w:tcPr>
          <w:p w14:paraId="53A24826" w14:textId="2ED5AB6F" w:rsidR="00DF0B63" w:rsidRPr="00D07F57" w:rsidRDefault="00077D13" w:rsidP="002573CE">
            <w:pPr>
              <w:pStyle w:val="TableTitle"/>
              <w:spacing w:before="60"/>
              <w:rPr>
                <w:noProof/>
              </w:rPr>
            </w:pPr>
            <w:r w:rsidRPr="002573CE">
              <w:rPr>
                <w:rFonts w:ascii="Calibri" w:hAnsi="Calibri"/>
                <w:noProof/>
              </w:rPr>
              <w:drawing>
                <wp:inline distT="0" distB="0" distL="0" distR="0" wp14:anchorId="09C4F64F" wp14:editId="745D931A">
                  <wp:extent cx="411480" cy="4114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jpg"/>
                          <pic:cNvPicPr/>
                        </pic:nvPicPr>
                        <pic:blipFill>
                          <a:blip r:embed="rId13">
                            <a:extLst>
                              <a:ext uri="{28A0092B-C50C-407E-A947-70E740481C1C}">
                                <a14:useLocalDpi xmlns:a14="http://schemas.microsoft.com/office/drawing/2010/main" val="0"/>
                              </a:ext>
                            </a:extLst>
                          </a:blip>
                          <a:stretch>
                            <a:fillRect/>
                          </a:stretch>
                        </pic:blipFill>
                        <pic:spPr>
                          <a:xfrm>
                            <a:off x="0" y="0"/>
                            <a:ext cx="411480" cy="411480"/>
                          </a:xfrm>
                          <a:prstGeom prst="rect">
                            <a:avLst/>
                          </a:prstGeom>
                        </pic:spPr>
                      </pic:pic>
                    </a:graphicData>
                  </a:graphic>
                </wp:inline>
              </w:drawing>
            </w:r>
          </w:p>
        </w:tc>
        <w:tc>
          <w:tcPr>
            <w:tcW w:w="6538" w:type="dxa"/>
          </w:tcPr>
          <w:p w14:paraId="13B6C076" w14:textId="561E90F9" w:rsidR="00DF0B63" w:rsidRPr="00E376A0" w:rsidRDefault="00C01A6E" w:rsidP="007E2FD7">
            <w:pPr>
              <w:spacing w:before="60" w:after="60"/>
              <w:rPr>
                <w:noProof/>
              </w:rPr>
            </w:pPr>
            <w:r>
              <w:rPr>
                <w:noProof/>
              </w:rPr>
              <w:t xml:space="preserve">The </w:t>
            </w:r>
            <w:r w:rsidRPr="002573CE">
              <w:rPr>
                <w:b/>
                <w:noProof/>
              </w:rPr>
              <w:t>Caution</w:t>
            </w:r>
            <w:r>
              <w:rPr>
                <w:noProof/>
              </w:rPr>
              <w:t xml:space="preserve"> symbol i</w:t>
            </w:r>
            <w:r w:rsidR="00DF0B63" w:rsidRPr="00E376A0">
              <w:rPr>
                <w:noProof/>
              </w:rPr>
              <w:t>ndicate</w:t>
            </w:r>
            <w:r>
              <w:rPr>
                <w:noProof/>
              </w:rPr>
              <w:t>s</w:t>
            </w:r>
            <w:r w:rsidR="00DF0B63" w:rsidRPr="00E376A0">
              <w:rPr>
                <w:noProof/>
              </w:rPr>
              <w:t xml:space="preserve"> conditions or practices that could cause damage to equipment or property, for information that is crucial to preventing loss of data or damage to hardware or software, and actions that could result in catastrophic equipment failure.</w:t>
            </w:r>
          </w:p>
        </w:tc>
      </w:tr>
      <w:tr w:rsidR="00DF0B63" w:rsidRPr="00E376A0" w14:paraId="67543780" w14:textId="77777777" w:rsidTr="002573CE">
        <w:trPr>
          <w:jc w:val="center"/>
        </w:trPr>
        <w:tc>
          <w:tcPr>
            <w:tcW w:w="1316" w:type="dxa"/>
            <w:vAlign w:val="center"/>
          </w:tcPr>
          <w:p w14:paraId="1D0C25BB" w14:textId="6DAC7D84" w:rsidR="00DF0B63" w:rsidRPr="00D07F57" w:rsidRDefault="00077D13" w:rsidP="002573CE">
            <w:pPr>
              <w:pStyle w:val="TableTitle"/>
              <w:spacing w:before="60"/>
              <w:rPr>
                <w:noProof/>
              </w:rPr>
            </w:pPr>
            <w:r w:rsidRPr="002573CE">
              <w:rPr>
                <w:rFonts w:ascii="Calibri" w:hAnsi="Calibri"/>
                <w:noProof/>
              </w:rPr>
              <w:drawing>
                <wp:inline distT="0" distB="0" distL="0" distR="0" wp14:anchorId="4CBAB8FE" wp14:editId="44E151E5">
                  <wp:extent cx="393192" cy="393192"/>
                  <wp:effectExtent l="0" t="0" r="698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blue.png"/>
                          <pic:cNvPicPr/>
                        </pic:nvPicPr>
                        <pic:blipFill>
                          <a:blip r:embed="rId14">
                            <a:extLst>
                              <a:ext uri="{28A0092B-C50C-407E-A947-70E740481C1C}">
                                <a14:useLocalDpi xmlns:a14="http://schemas.microsoft.com/office/drawing/2010/main" val="0"/>
                              </a:ext>
                            </a:extLst>
                          </a:blip>
                          <a:stretch>
                            <a:fillRect/>
                          </a:stretch>
                        </pic:blipFill>
                        <pic:spPr>
                          <a:xfrm>
                            <a:off x="0" y="0"/>
                            <a:ext cx="393192" cy="393192"/>
                          </a:xfrm>
                          <a:prstGeom prst="rect">
                            <a:avLst/>
                          </a:prstGeom>
                        </pic:spPr>
                      </pic:pic>
                    </a:graphicData>
                  </a:graphic>
                </wp:inline>
              </w:drawing>
            </w:r>
          </w:p>
        </w:tc>
        <w:tc>
          <w:tcPr>
            <w:tcW w:w="6538" w:type="dxa"/>
          </w:tcPr>
          <w:p w14:paraId="7610387E" w14:textId="091277EC" w:rsidR="00DF0B63" w:rsidRPr="00E376A0" w:rsidRDefault="00C01A6E" w:rsidP="002573CE">
            <w:pPr>
              <w:spacing w:before="60" w:after="60"/>
              <w:rPr>
                <w:noProof/>
              </w:rPr>
            </w:pPr>
            <w:r>
              <w:rPr>
                <w:noProof/>
              </w:rPr>
              <w:t xml:space="preserve">The </w:t>
            </w:r>
            <w:r w:rsidRPr="002573CE">
              <w:rPr>
                <w:b/>
                <w:noProof/>
              </w:rPr>
              <w:t>Warning</w:t>
            </w:r>
            <w:r>
              <w:rPr>
                <w:noProof/>
              </w:rPr>
              <w:t xml:space="preserve"> symbol indicates</w:t>
            </w:r>
            <w:r w:rsidR="00DF0B63" w:rsidRPr="00E376A0">
              <w:rPr>
                <w:noProof/>
              </w:rPr>
              <w:t xml:space="preserve"> conditions or practices that could cause personal injury or death.</w:t>
            </w:r>
          </w:p>
        </w:tc>
      </w:tr>
      <w:tr w:rsidR="00DF0B63" w:rsidRPr="00E376A0" w14:paraId="18E22A93" w14:textId="77777777" w:rsidTr="002573CE">
        <w:trPr>
          <w:jc w:val="center"/>
        </w:trPr>
        <w:tc>
          <w:tcPr>
            <w:tcW w:w="1316" w:type="dxa"/>
            <w:vAlign w:val="center"/>
          </w:tcPr>
          <w:p w14:paraId="24E221E9" w14:textId="248F57AD" w:rsidR="00DF0B63" w:rsidRPr="00D07F57" w:rsidRDefault="007715BB" w:rsidP="002573CE">
            <w:pPr>
              <w:pStyle w:val="TableTitle"/>
              <w:spacing w:before="60"/>
              <w:rPr>
                <w:noProof/>
              </w:rPr>
            </w:pPr>
            <w:r w:rsidRPr="002573CE">
              <w:rPr>
                <w:rFonts w:ascii="Calibri" w:hAnsi="Calibri"/>
                <w:noProof/>
              </w:rPr>
              <w:drawing>
                <wp:inline distT="0" distB="0" distL="0" distR="0" wp14:anchorId="1906AD7C" wp14:editId="70BCC429">
                  <wp:extent cx="603504" cy="155448"/>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 icon.JPG"/>
                          <pic:cNvPicPr/>
                        </pic:nvPicPr>
                        <pic:blipFill>
                          <a:blip r:embed="rId15">
                            <a:extLst>
                              <a:ext uri="{28A0092B-C50C-407E-A947-70E740481C1C}">
                                <a14:useLocalDpi xmlns:a14="http://schemas.microsoft.com/office/drawing/2010/main" val="0"/>
                              </a:ext>
                            </a:extLst>
                          </a:blip>
                          <a:stretch>
                            <a:fillRect/>
                          </a:stretch>
                        </pic:blipFill>
                        <pic:spPr>
                          <a:xfrm>
                            <a:off x="0" y="0"/>
                            <a:ext cx="603504" cy="155448"/>
                          </a:xfrm>
                          <a:prstGeom prst="rect">
                            <a:avLst/>
                          </a:prstGeom>
                        </pic:spPr>
                      </pic:pic>
                    </a:graphicData>
                  </a:graphic>
                </wp:inline>
              </w:drawing>
            </w:r>
          </w:p>
        </w:tc>
        <w:tc>
          <w:tcPr>
            <w:tcW w:w="6538" w:type="dxa"/>
          </w:tcPr>
          <w:p w14:paraId="123BBD84" w14:textId="2A235181" w:rsidR="00DF0B63" w:rsidRPr="00E376A0" w:rsidRDefault="00C01A6E" w:rsidP="007E2FD7">
            <w:pPr>
              <w:spacing w:before="60" w:after="60"/>
              <w:rPr>
                <w:noProof/>
              </w:rPr>
            </w:pPr>
            <w:r>
              <w:rPr>
                <w:noProof/>
              </w:rPr>
              <w:t xml:space="preserve">The </w:t>
            </w:r>
            <w:r>
              <w:rPr>
                <w:b/>
                <w:noProof/>
              </w:rPr>
              <w:t xml:space="preserve">Danger </w:t>
            </w:r>
            <w:r>
              <w:rPr>
                <w:noProof/>
              </w:rPr>
              <w:t>symbol i</w:t>
            </w:r>
            <w:r w:rsidR="00DF0B63" w:rsidRPr="00E376A0">
              <w:rPr>
                <w:noProof/>
              </w:rPr>
              <w:t>ndicate</w:t>
            </w:r>
            <w:r>
              <w:rPr>
                <w:noProof/>
              </w:rPr>
              <w:t>s</w:t>
            </w:r>
            <w:r w:rsidR="00DF0B63" w:rsidRPr="00E376A0">
              <w:rPr>
                <w:noProof/>
              </w:rPr>
              <w:t xml:space="preserve"> conditions or practices that will cause personal injury or death.</w:t>
            </w:r>
          </w:p>
        </w:tc>
      </w:tr>
      <w:tr w:rsidR="00DF0B63" w:rsidRPr="00E376A0" w14:paraId="3C299260" w14:textId="77777777" w:rsidTr="002573CE">
        <w:trPr>
          <w:jc w:val="center"/>
        </w:trPr>
        <w:tc>
          <w:tcPr>
            <w:tcW w:w="1316" w:type="dxa"/>
            <w:vAlign w:val="center"/>
          </w:tcPr>
          <w:p w14:paraId="37881707" w14:textId="77777777" w:rsidR="00DF0B63" w:rsidRPr="00D07F57" w:rsidRDefault="00DF0B63" w:rsidP="002573CE">
            <w:pPr>
              <w:pStyle w:val="TableTitle"/>
              <w:spacing w:before="60"/>
              <w:rPr>
                <w:noProof/>
              </w:rPr>
            </w:pPr>
            <w:r w:rsidRPr="00D07F57">
              <w:rPr>
                <w:rFonts w:ascii="Calibri" w:hAnsi="Calibri"/>
                <w:noProof/>
              </w:rPr>
              <w:t>Bold</w:t>
            </w:r>
          </w:p>
        </w:tc>
        <w:tc>
          <w:tcPr>
            <w:tcW w:w="6538" w:type="dxa"/>
          </w:tcPr>
          <w:p w14:paraId="7AE84846" w14:textId="27FA8A8C" w:rsidR="00DF0B63" w:rsidRPr="00E376A0" w:rsidRDefault="00DF0B63" w:rsidP="007E2FD7">
            <w:pPr>
              <w:spacing w:before="60" w:after="60"/>
              <w:rPr>
                <w:noProof/>
              </w:rPr>
            </w:pPr>
            <w:r w:rsidRPr="002573CE">
              <w:rPr>
                <w:b/>
                <w:noProof/>
              </w:rPr>
              <w:t>Bold</w:t>
            </w:r>
            <w:r w:rsidRPr="00E376A0">
              <w:rPr>
                <w:noProof/>
              </w:rPr>
              <w:t xml:space="preserve"> typeface i</w:t>
            </w:r>
            <w:r w:rsidR="00C01A6E">
              <w:rPr>
                <w:noProof/>
              </w:rPr>
              <w:t>dentifies</w:t>
            </w:r>
            <w:r w:rsidRPr="00E376A0">
              <w:rPr>
                <w:noProof/>
              </w:rPr>
              <w:t xml:space="preserve"> commands, buttons, user interface elements, and provides emphasis</w:t>
            </w:r>
            <w:r w:rsidR="00C01A6E">
              <w:rPr>
                <w:noProof/>
              </w:rPr>
              <w:t xml:space="preserve"> to text</w:t>
            </w:r>
            <w:r w:rsidRPr="00E376A0">
              <w:rPr>
                <w:noProof/>
              </w:rPr>
              <w:t>.</w:t>
            </w:r>
          </w:p>
        </w:tc>
      </w:tr>
    </w:tbl>
    <w:p w14:paraId="2DA96E3E" w14:textId="2F947112" w:rsidR="00DF0B63" w:rsidRPr="00E376A0" w:rsidRDefault="00DF0B63" w:rsidP="00572CDF">
      <w:pPr>
        <w:pStyle w:val="Heading2"/>
      </w:pPr>
      <w:bookmarkStart w:id="2115" w:name="_Toc442423206"/>
      <w:bookmarkStart w:id="2116" w:name="_Toc442451836"/>
      <w:bookmarkStart w:id="2117" w:name="_Toc442423207"/>
      <w:bookmarkStart w:id="2118" w:name="_Toc442451837"/>
      <w:bookmarkStart w:id="2119" w:name="_Toc414366782"/>
      <w:bookmarkStart w:id="2120" w:name="_Ref414539076"/>
      <w:bookmarkStart w:id="2121" w:name="_Toc415488481"/>
      <w:bookmarkStart w:id="2122" w:name="_Ref415584755"/>
      <w:bookmarkStart w:id="2123" w:name="_Ref415584764"/>
      <w:bookmarkStart w:id="2124" w:name="_Ref420403317"/>
      <w:bookmarkStart w:id="2125" w:name="_Ref420403325"/>
      <w:bookmarkStart w:id="2126" w:name="_Ref422127565"/>
      <w:bookmarkStart w:id="2127" w:name="_Ref424907518"/>
      <w:bookmarkStart w:id="2128" w:name="_Toc441816690"/>
      <w:bookmarkStart w:id="2129" w:name="_Toc442905226"/>
      <w:bookmarkEnd w:id="2115"/>
      <w:bookmarkEnd w:id="2116"/>
      <w:bookmarkEnd w:id="2117"/>
      <w:bookmarkEnd w:id="2118"/>
      <w:r w:rsidRPr="00E376A0">
        <w:t>[</w:t>
      </w:r>
      <w:r w:rsidR="00E244F2">
        <w:t>A</w:t>
      </w:r>
      <w:r w:rsidRPr="00E376A0">
        <w:t xml:space="preserve">] </w:t>
      </w:r>
      <w:r w:rsidR="00E244F2">
        <w:t>Acronym and Term Definitions</w:t>
      </w:r>
      <w:bookmarkEnd w:id="2119"/>
      <w:bookmarkEnd w:id="2120"/>
      <w:bookmarkEnd w:id="2121"/>
      <w:bookmarkEnd w:id="2122"/>
      <w:bookmarkEnd w:id="2123"/>
      <w:bookmarkEnd w:id="2124"/>
      <w:bookmarkEnd w:id="2125"/>
      <w:bookmarkEnd w:id="2126"/>
      <w:bookmarkEnd w:id="2127"/>
      <w:bookmarkEnd w:id="2128"/>
      <w:bookmarkEnd w:id="2129"/>
    </w:p>
    <w:p w14:paraId="57F71CC2" w14:textId="167DE2ED" w:rsidR="00DF0B63" w:rsidRPr="00E376A0" w:rsidRDefault="00B91378" w:rsidP="00DF0B63">
      <w:ins w:id="2130" w:author="Smullen, Lizz" w:date="2016-02-10T20:45:00Z">
        <w:r w:rsidRPr="00155C6D">
          <w:rPr>
            <w:color w:val="4F81BD" w:themeColor="accent1"/>
            <w:rPrChange w:id="2131" w:author="Smullen, Lizz" w:date="2016-02-11T09:01:00Z">
              <w:rPr/>
            </w:rPrChange>
          </w:rPr>
          <w:fldChar w:fldCharType="begin"/>
        </w:r>
        <w:r w:rsidRPr="00155C6D">
          <w:rPr>
            <w:color w:val="4F81BD" w:themeColor="accent1"/>
            <w:rPrChange w:id="2132" w:author="Smullen, Lizz" w:date="2016-02-11T09:01:00Z">
              <w:rPr/>
            </w:rPrChange>
          </w:rPr>
          <w:instrText xml:space="preserve"> REF _Ref442900436 \h </w:instrText>
        </w:r>
      </w:ins>
      <w:r w:rsidRPr="00155C6D">
        <w:rPr>
          <w:color w:val="4F81BD" w:themeColor="accent1"/>
          <w:rPrChange w:id="2133" w:author="Smullen, Lizz" w:date="2016-02-11T09:01:00Z">
            <w:rPr>
              <w:color w:val="4F81BD" w:themeColor="accent1"/>
            </w:rPr>
          </w:rPrChange>
        </w:rPr>
      </w:r>
      <w:r w:rsidRPr="00155C6D">
        <w:rPr>
          <w:color w:val="4F81BD" w:themeColor="accent1"/>
          <w:rPrChange w:id="2134" w:author="Smullen, Lizz" w:date="2016-02-11T09:01:00Z">
            <w:rPr/>
          </w:rPrChange>
        </w:rPr>
        <w:fldChar w:fldCharType="separate"/>
      </w:r>
      <w:ins w:id="2135" w:author="Smullen, Lizz" w:date="2016-02-11T09:16:00Z">
        <w:r w:rsidR="0088531C" w:rsidRPr="00E376A0">
          <w:rPr>
            <w:rFonts w:ascii="Arial" w:hAnsi="Arial" w:cs="Arial"/>
            <w:b/>
            <w:sz w:val="18"/>
          </w:rPr>
          <w:t xml:space="preserve">Table </w:t>
        </w:r>
        <w:r w:rsidR="0088531C">
          <w:rPr>
            <w:rFonts w:ascii="Arial" w:hAnsi="Arial" w:cs="Arial"/>
            <w:b/>
            <w:noProof/>
            <w:sz w:val="18"/>
          </w:rPr>
          <w:t>1</w:t>
        </w:r>
        <w:r w:rsidR="0088531C">
          <w:rPr>
            <w:rFonts w:ascii="Arial" w:hAnsi="Arial" w:cs="Arial"/>
            <w:b/>
            <w:sz w:val="18"/>
          </w:rPr>
          <w:t>.</w:t>
        </w:r>
        <w:r w:rsidR="0088531C">
          <w:rPr>
            <w:rFonts w:ascii="Arial" w:hAnsi="Arial" w:cs="Arial"/>
            <w:b/>
            <w:noProof/>
            <w:sz w:val="18"/>
          </w:rPr>
          <w:t>1</w:t>
        </w:r>
        <w:r w:rsidR="0088531C">
          <w:rPr>
            <w:rFonts w:ascii="Arial" w:hAnsi="Arial" w:cs="Arial"/>
            <w:b/>
            <w:sz w:val="18"/>
          </w:rPr>
          <w:t>.</w:t>
        </w:r>
        <w:r w:rsidR="0088531C">
          <w:rPr>
            <w:rFonts w:ascii="Arial" w:hAnsi="Arial" w:cs="Arial"/>
            <w:b/>
            <w:noProof/>
            <w:sz w:val="18"/>
          </w:rPr>
          <w:t>2</w:t>
        </w:r>
        <w:r w:rsidR="0088531C" w:rsidRPr="00E376A0">
          <w:rPr>
            <w:rFonts w:ascii="Arial" w:hAnsi="Arial" w:cs="Arial"/>
            <w:b/>
            <w:sz w:val="18"/>
          </w:rPr>
          <w:t xml:space="preserve"> </w:t>
        </w:r>
        <w:r w:rsidR="0088531C">
          <w:rPr>
            <w:rFonts w:ascii="Arial" w:hAnsi="Arial" w:cs="Arial"/>
            <w:b/>
            <w:sz w:val="18"/>
          </w:rPr>
          <w:t xml:space="preserve">— </w:t>
        </w:r>
        <w:r w:rsidR="0088531C" w:rsidRPr="00E376A0">
          <w:rPr>
            <w:rFonts w:ascii="Arial" w:hAnsi="Arial" w:cs="Arial"/>
            <w:b/>
            <w:noProof/>
            <w:sz w:val="18"/>
          </w:rPr>
          <w:t>[</w:t>
        </w:r>
        <w:r w:rsidR="0088531C">
          <w:rPr>
            <w:rFonts w:ascii="Arial" w:hAnsi="Arial" w:cs="Arial"/>
            <w:b/>
            <w:noProof/>
            <w:sz w:val="18"/>
          </w:rPr>
          <w:t>B</w:t>
        </w:r>
        <w:r w:rsidR="0088531C" w:rsidRPr="00E376A0">
          <w:rPr>
            <w:rFonts w:ascii="Arial" w:hAnsi="Arial" w:cs="Arial"/>
            <w:b/>
            <w:noProof/>
            <w:sz w:val="18"/>
          </w:rPr>
          <w:t xml:space="preserve">] </w:t>
        </w:r>
        <w:r w:rsidR="0088531C" w:rsidRPr="00E376A0">
          <w:rPr>
            <w:rFonts w:ascii="Arial" w:hAnsi="Arial" w:cs="Arial"/>
            <w:b/>
            <w:sz w:val="18"/>
          </w:rPr>
          <w:t>Acronyms and Abbreviations</w:t>
        </w:r>
      </w:ins>
      <w:ins w:id="2136" w:author="Smullen, Lizz" w:date="2016-02-10T20:45:00Z">
        <w:r w:rsidRPr="00155C6D">
          <w:rPr>
            <w:color w:val="4F81BD" w:themeColor="accent1"/>
            <w:rPrChange w:id="2137" w:author="Smullen, Lizz" w:date="2016-02-11T09:01:00Z">
              <w:rPr/>
            </w:rPrChange>
          </w:rPr>
          <w:fldChar w:fldCharType="end"/>
        </w:r>
        <w:r>
          <w:t xml:space="preserve"> </w:t>
        </w:r>
      </w:ins>
      <w:ins w:id="2138" w:author="Smullen, Lizz" w:date="2016-02-10T20:46:00Z">
        <w:r>
          <w:t>defines</w:t>
        </w:r>
      </w:ins>
      <w:ins w:id="2139" w:author="Smullen, Lizz" w:date="2016-02-10T20:45:00Z">
        <w:r>
          <w:t xml:space="preserve"> the </w:t>
        </w:r>
      </w:ins>
      <w:del w:id="2140" w:author="Smullen, Lizz" w:date="2016-02-10T20:45:00Z">
        <w:r w:rsidR="00583D7C" w:rsidDel="00B91378">
          <w:delText xml:space="preserve">A </w:delText>
        </w:r>
      </w:del>
      <w:del w:id="2141" w:author="Smullen, Lizz" w:date="2016-02-10T20:44:00Z">
        <w:r w:rsidR="00583D7C" w:rsidDel="00B91378">
          <w:delText xml:space="preserve">definition </w:delText>
        </w:r>
      </w:del>
      <w:ins w:id="2142" w:author="Smullen, Lizz" w:date="2016-02-10T20:45:00Z">
        <w:r>
          <w:t>a</w:t>
        </w:r>
      </w:ins>
      <w:ins w:id="2143" w:author="Smullen, Lizz" w:date="2016-02-10T20:44:00Z">
        <w:r>
          <w:t>cronym</w:t>
        </w:r>
      </w:ins>
      <w:ins w:id="2144" w:author="Smullen, Lizz" w:date="2016-02-10T20:45:00Z">
        <w:r>
          <w:t>s</w:t>
        </w:r>
      </w:ins>
      <w:ins w:id="2145" w:author="Smullen, Lizz" w:date="2016-02-10T20:46:00Z">
        <w:r>
          <w:t xml:space="preserve"> </w:t>
        </w:r>
      </w:ins>
      <w:ins w:id="2146" w:author="Smullen, Lizz" w:date="2016-02-10T20:44:00Z">
        <w:r>
          <w:t>abbreviation</w:t>
        </w:r>
      </w:ins>
      <w:ins w:id="2147" w:author="Smullen, Lizz" w:date="2016-02-10T20:45:00Z">
        <w:r>
          <w:t>s</w:t>
        </w:r>
      </w:ins>
      <w:ins w:id="2148" w:author="Smullen, Lizz" w:date="2016-02-10T20:44:00Z">
        <w:r>
          <w:t xml:space="preserve"> used in this document</w:t>
        </w:r>
      </w:ins>
      <w:del w:id="2149" w:author="Smullen, Lizz" w:date="2016-02-10T20:46:00Z">
        <w:r w:rsidR="00583D7C" w:rsidDel="00B91378">
          <w:delText xml:space="preserve">of each acronyms and abbreviations used </w:delText>
        </w:r>
        <w:r w:rsidR="00DF0B63" w:rsidRPr="00E376A0" w:rsidDel="00B91378">
          <w:delText>in this document</w:delText>
        </w:r>
        <w:r w:rsidR="00583D7C" w:rsidDel="00B91378">
          <w:delText xml:space="preserve"> are as follows</w:delText>
        </w:r>
      </w:del>
      <w:r w:rsidR="00077D13">
        <w:t>.</w:t>
      </w:r>
    </w:p>
    <w:p w14:paraId="3E172F52" w14:textId="134A3A86" w:rsidR="00DF0B63" w:rsidRPr="00E376A0" w:rsidRDefault="00DF0B63" w:rsidP="00DF0B63">
      <w:pPr>
        <w:keepNext/>
        <w:jc w:val="center"/>
        <w:rPr>
          <w:rFonts w:ascii="Arial" w:hAnsi="Arial" w:cs="Arial"/>
          <w:b/>
          <w:sz w:val="18"/>
        </w:rPr>
      </w:pPr>
      <w:bookmarkStart w:id="2150" w:name="_Ref420921540"/>
      <w:bookmarkStart w:id="2151" w:name="_Toc441816726"/>
      <w:bookmarkStart w:id="2152" w:name="_Toc442452053"/>
      <w:bookmarkStart w:id="2153" w:name="_Ref442900436"/>
      <w:r w:rsidRPr="00E376A0">
        <w:rPr>
          <w:rFonts w:ascii="Arial" w:hAnsi="Arial" w:cs="Arial"/>
          <w:b/>
          <w:sz w:val="18"/>
        </w:rPr>
        <w:t xml:space="preserve">Table </w:t>
      </w:r>
      <w:r w:rsidRPr="00E376A0">
        <w:rPr>
          <w:rFonts w:ascii="Arial" w:hAnsi="Arial" w:cs="Arial"/>
          <w:b/>
          <w:sz w:val="18"/>
        </w:rPr>
        <w:fldChar w:fldCharType="begin"/>
      </w:r>
      <w:r w:rsidRPr="00E376A0">
        <w:rPr>
          <w:rFonts w:ascii="Arial" w:hAnsi="Arial" w:cs="Arial"/>
          <w:b/>
          <w:sz w:val="18"/>
        </w:rPr>
        <w:instrText xml:space="preserve"> STYLEREF 1 \s </w:instrText>
      </w:r>
      <w:r w:rsidRPr="00E376A0">
        <w:rPr>
          <w:rFonts w:ascii="Arial" w:hAnsi="Arial" w:cs="Arial"/>
          <w:b/>
          <w:sz w:val="18"/>
        </w:rPr>
        <w:fldChar w:fldCharType="separate"/>
      </w:r>
      <w:r w:rsidR="0088531C">
        <w:rPr>
          <w:rFonts w:ascii="Arial" w:hAnsi="Arial" w:cs="Arial"/>
          <w:b/>
          <w:noProof/>
          <w:sz w:val="18"/>
        </w:rPr>
        <w:t>1</w:t>
      </w:r>
      <w:r w:rsidRPr="00E376A0">
        <w:rPr>
          <w:rFonts w:ascii="Arial" w:hAnsi="Arial" w:cs="Arial"/>
          <w:b/>
          <w:sz w:val="18"/>
        </w:rPr>
        <w:fldChar w:fldCharType="end"/>
      </w:r>
      <w:ins w:id="2154" w:author="Smullen, Lizz" w:date="2016-02-10T11:08:00Z">
        <w:r w:rsidR="00D36F31">
          <w:rPr>
            <w:rFonts w:ascii="Arial" w:hAnsi="Arial" w:cs="Arial"/>
            <w:b/>
            <w:sz w:val="18"/>
          </w:rPr>
          <w:t>.</w:t>
        </w:r>
      </w:ins>
      <w:del w:id="2155" w:author="Smullen, Lizz" w:date="2016-02-10T11:08:00Z">
        <w:r w:rsidRPr="00E376A0" w:rsidDel="00D36F31">
          <w:rPr>
            <w:rFonts w:ascii="Arial" w:hAnsi="Arial" w:cs="Arial"/>
            <w:b/>
            <w:sz w:val="18"/>
          </w:rPr>
          <w:noBreakHyphen/>
        </w:r>
      </w:del>
      <w:ins w:id="2156" w:author="Smullen, Lizz" w:date="2016-02-10T21:46:00Z">
        <w:r w:rsidR="00772D1E">
          <w:rPr>
            <w:rFonts w:ascii="Arial" w:hAnsi="Arial" w:cs="Arial"/>
            <w:b/>
            <w:sz w:val="18"/>
          </w:rPr>
          <w:fldChar w:fldCharType="begin"/>
        </w:r>
        <w:r w:rsidR="00772D1E">
          <w:rPr>
            <w:rFonts w:ascii="Arial" w:hAnsi="Arial" w:cs="Arial"/>
            <w:b/>
            <w:sz w:val="18"/>
          </w:rPr>
          <w:instrText xml:space="preserve"> STYLEREF 1 \s </w:instrText>
        </w:r>
      </w:ins>
      <w:r w:rsidR="00772D1E">
        <w:rPr>
          <w:rFonts w:ascii="Arial" w:hAnsi="Arial" w:cs="Arial"/>
          <w:b/>
          <w:sz w:val="18"/>
        </w:rPr>
        <w:fldChar w:fldCharType="separate"/>
      </w:r>
      <w:r w:rsidR="0088531C">
        <w:rPr>
          <w:rFonts w:ascii="Arial" w:hAnsi="Arial" w:cs="Arial"/>
          <w:b/>
          <w:noProof/>
          <w:sz w:val="18"/>
        </w:rPr>
        <w:t>1</w:t>
      </w:r>
      <w:ins w:id="2157" w:author="Smullen, Lizz" w:date="2016-02-10T21:46:00Z">
        <w:r w:rsidR="00772D1E">
          <w:rPr>
            <w:rFonts w:ascii="Arial" w:hAnsi="Arial" w:cs="Arial"/>
            <w:b/>
            <w:sz w:val="18"/>
          </w:rPr>
          <w:fldChar w:fldCharType="end"/>
        </w:r>
        <w:r w:rsidR="00772D1E">
          <w:rPr>
            <w:rFonts w:ascii="Arial" w:hAnsi="Arial" w:cs="Arial"/>
            <w:b/>
            <w:sz w:val="18"/>
          </w:rPr>
          <w:t>.</w:t>
        </w:r>
        <w:r w:rsidR="00772D1E">
          <w:rPr>
            <w:rFonts w:ascii="Arial" w:hAnsi="Arial" w:cs="Arial"/>
            <w:b/>
            <w:sz w:val="18"/>
          </w:rPr>
          <w:fldChar w:fldCharType="begin"/>
        </w:r>
        <w:r w:rsidR="00772D1E">
          <w:rPr>
            <w:rFonts w:ascii="Arial" w:hAnsi="Arial" w:cs="Arial"/>
            <w:b/>
            <w:sz w:val="18"/>
          </w:rPr>
          <w:instrText xml:space="preserve"> SEQ Table \* ARABIC \s 1 </w:instrText>
        </w:r>
      </w:ins>
      <w:r w:rsidR="00772D1E">
        <w:rPr>
          <w:rFonts w:ascii="Arial" w:hAnsi="Arial" w:cs="Arial"/>
          <w:b/>
          <w:sz w:val="18"/>
        </w:rPr>
        <w:fldChar w:fldCharType="separate"/>
      </w:r>
      <w:ins w:id="2158" w:author="Smullen, Lizz" w:date="2016-02-11T09:16:00Z">
        <w:r w:rsidR="0088531C">
          <w:rPr>
            <w:rFonts w:ascii="Arial" w:hAnsi="Arial" w:cs="Arial"/>
            <w:b/>
            <w:noProof/>
            <w:sz w:val="18"/>
          </w:rPr>
          <w:t>2</w:t>
        </w:r>
      </w:ins>
      <w:ins w:id="2159" w:author="Smullen, Lizz" w:date="2016-02-10T21:46:00Z">
        <w:r w:rsidR="00772D1E">
          <w:rPr>
            <w:rFonts w:ascii="Arial" w:hAnsi="Arial" w:cs="Arial"/>
            <w:b/>
            <w:sz w:val="18"/>
          </w:rPr>
          <w:fldChar w:fldCharType="end"/>
        </w:r>
      </w:ins>
      <w:del w:id="2160" w:author="Smullen, Lizz" w:date="2016-02-10T21:46:00Z">
        <w:r w:rsidRPr="00E376A0" w:rsidDel="00772D1E">
          <w:rPr>
            <w:rFonts w:ascii="Arial" w:hAnsi="Arial" w:cs="Arial"/>
            <w:b/>
            <w:sz w:val="18"/>
          </w:rPr>
          <w:fldChar w:fldCharType="begin"/>
        </w:r>
        <w:r w:rsidRPr="00E376A0" w:rsidDel="00772D1E">
          <w:rPr>
            <w:rFonts w:ascii="Arial" w:hAnsi="Arial" w:cs="Arial"/>
            <w:b/>
            <w:sz w:val="18"/>
          </w:rPr>
          <w:delInstrText xml:space="preserve"> SEQ Table \* ARABIC \s 1 </w:delInstrText>
        </w:r>
        <w:r w:rsidRPr="00E376A0" w:rsidDel="00772D1E">
          <w:rPr>
            <w:rFonts w:ascii="Arial" w:hAnsi="Arial" w:cs="Arial"/>
            <w:b/>
            <w:sz w:val="18"/>
          </w:rPr>
          <w:fldChar w:fldCharType="separate"/>
        </w:r>
        <w:r w:rsidR="00805FE1" w:rsidDel="00772D1E">
          <w:rPr>
            <w:rFonts w:ascii="Arial" w:hAnsi="Arial" w:cs="Arial"/>
            <w:b/>
            <w:noProof/>
            <w:sz w:val="18"/>
          </w:rPr>
          <w:delText>3</w:delText>
        </w:r>
        <w:r w:rsidRPr="00E376A0" w:rsidDel="00772D1E">
          <w:rPr>
            <w:rFonts w:ascii="Arial" w:hAnsi="Arial" w:cs="Arial"/>
            <w:b/>
            <w:sz w:val="18"/>
          </w:rPr>
          <w:fldChar w:fldCharType="end"/>
        </w:r>
      </w:del>
      <w:bookmarkEnd w:id="2150"/>
      <w:del w:id="2161" w:author="Smullen, Lizz" w:date="2016-02-10T11:08:00Z">
        <w:r w:rsidRPr="00E376A0" w:rsidDel="00D36F31">
          <w:rPr>
            <w:rFonts w:ascii="Arial" w:hAnsi="Arial" w:cs="Arial"/>
            <w:b/>
            <w:sz w:val="18"/>
          </w:rPr>
          <w:delText>:</w:delText>
        </w:r>
      </w:del>
      <w:r w:rsidRPr="00E376A0">
        <w:rPr>
          <w:rFonts w:ascii="Arial" w:hAnsi="Arial" w:cs="Arial"/>
          <w:b/>
          <w:sz w:val="18"/>
        </w:rPr>
        <w:t xml:space="preserve"> </w:t>
      </w:r>
      <w:ins w:id="2162" w:author="Smullen, Lizz" w:date="2016-02-10T11:08:00Z">
        <w:r w:rsidR="00D36F31">
          <w:rPr>
            <w:rFonts w:ascii="Arial" w:hAnsi="Arial" w:cs="Arial"/>
            <w:b/>
            <w:sz w:val="18"/>
          </w:rPr>
          <w:t xml:space="preserve">— </w:t>
        </w:r>
      </w:ins>
      <w:r w:rsidRPr="00E376A0">
        <w:rPr>
          <w:rFonts w:ascii="Arial" w:hAnsi="Arial" w:cs="Arial"/>
          <w:b/>
          <w:noProof/>
          <w:sz w:val="18"/>
        </w:rPr>
        <w:t>[</w:t>
      </w:r>
      <w:r w:rsidR="00077D13">
        <w:rPr>
          <w:rFonts w:ascii="Arial" w:hAnsi="Arial" w:cs="Arial"/>
          <w:b/>
          <w:noProof/>
          <w:sz w:val="18"/>
        </w:rPr>
        <w:t>B</w:t>
      </w:r>
      <w:r w:rsidRPr="00E376A0">
        <w:rPr>
          <w:rFonts w:ascii="Arial" w:hAnsi="Arial" w:cs="Arial"/>
          <w:b/>
          <w:noProof/>
          <w:sz w:val="18"/>
        </w:rPr>
        <w:t xml:space="preserve">] </w:t>
      </w:r>
      <w:r w:rsidRPr="00E376A0">
        <w:rPr>
          <w:rFonts w:ascii="Arial" w:hAnsi="Arial" w:cs="Arial"/>
          <w:b/>
          <w:sz w:val="18"/>
        </w:rPr>
        <w:t>Acronyms and Abbreviations</w:t>
      </w:r>
      <w:bookmarkEnd w:id="2151"/>
      <w:bookmarkEnd w:id="2152"/>
      <w:bookmarkEnd w:id="2153"/>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63" w:author="Smullen, Lizz" w:date="2016-02-11T09:02: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70"/>
        <w:gridCol w:w="3600"/>
        <w:tblGridChange w:id="2164">
          <w:tblGrid>
            <w:gridCol w:w="108"/>
            <w:gridCol w:w="1062"/>
            <w:gridCol w:w="108"/>
            <w:gridCol w:w="3492"/>
            <w:gridCol w:w="108"/>
          </w:tblGrid>
        </w:tblGridChange>
      </w:tblGrid>
      <w:tr w:rsidR="00DF0B63" w:rsidRPr="00E376A0" w14:paraId="62E72B6E" w14:textId="77777777" w:rsidTr="00155C6D">
        <w:trPr>
          <w:cantSplit/>
          <w:trHeight w:val="494"/>
          <w:tblHeader/>
          <w:jc w:val="center"/>
          <w:trPrChange w:id="2165" w:author="Smullen, Lizz" w:date="2016-02-11T09:02:00Z">
            <w:trPr>
              <w:gridAfter w:val="0"/>
              <w:cantSplit/>
              <w:tblHeader/>
              <w:jc w:val="center"/>
            </w:trPr>
          </w:trPrChange>
        </w:trPr>
        <w:tc>
          <w:tcPr>
            <w:tcW w:w="1170" w:type="dxa"/>
            <w:shd w:val="clear" w:color="auto" w:fill="4F81BD" w:themeFill="accent1"/>
            <w:vAlign w:val="center"/>
            <w:tcPrChange w:id="2166" w:author="Smullen, Lizz" w:date="2016-02-11T09:02:00Z">
              <w:tcPr>
                <w:tcW w:w="1170" w:type="dxa"/>
                <w:gridSpan w:val="2"/>
                <w:shd w:val="clear" w:color="auto" w:fill="4F81BD" w:themeFill="accent1"/>
              </w:tcPr>
            </w:tcPrChange>
          </w:tcPr>
          <w:p w14:paraId="1A7F2566" w14:textId="77777777" w:rsidR="00DF0B63" w:rsidRPr="00356035" w:rsidRDefault="00DF0B63" w:rsidP="00356035">
            <w:pPr>
              <w:pStyle w:val="TableHead1"/>
            </w:pPr>
            <w:r w:rsidRPr="00356035">
              <w:t>Term</w:t>
            </w:r>
          </w:p>
        </w:tc>
        <w:tc>
          <w:tcPr>
            <w:tcW w:w="3600" w:type="dxa"/>
            <w:shd w:val="clear" w:color="auto" w:fill="4F81BD" w:themeFill="accent1"/>
            <w:vAlign w:val="center"/>
            <w:tcPrChange w:id="2167" w:author="Smullen, Lizz" w:date="2016-02-11T09:02:00Z">
              <w:tcPr>
                <w:tcW w:w="3600" w:type="dxa"/>
                <w:gridSpan w:val="2"/>
                <w:shd w:val="clear" w:color="auto" w:fill="4F81BD" w:themeFill="accent1"/>
              </w:tcPr>
            </w:tcPrChange>
          </w:tcPr>
          <w:p w14:paraId="1ACA6DE8" w14:textId="3F3B1061" w:rsidR="00DF0B63" w:rsidRPr="00356035" w:rsidRDefault="00DF0B63">
            <w:pPr>
              <w:pStyle w:val="TableHead1"/>
            </w:pPr>
            <w:del w:id="2168" w:author="Smullen, Lizz" w:date="2016-02-10T20:46:00Z">
              <w:r w:rsidRPr="00356035" w:rsidDel="00B91378">
                <w:delText>Description</w:delText>
              </w:r>
            </w:del>
            <w:ins w:id="2169" w:author="Smullen, Lizz" w:date="2016-02-10T20:46:00Z">
              <w:r w:rsidR="00B91378" w:rsidRPr="00356035">
                <w:t>De</w:t>
              </w:r>
              <w:r w:rsidR="00B91378">
                <w:t>finition</w:t>
              </w:r>
            </w:ins>
          </w:p>
        </w:tc>
      </w:tr>
      <w:tr w:rsidR="00DF0B63" w:rsidRPr="00E376A0" w14:paraId="47CDA793" w14:textId="77777777" w:rsidTr="002573CE">
        <w:trPr>
          <w:cantSplit/>
          <w:jc w:val="center"/>
        </w:trPr>
        <w:tc>
          <w:tcPr>
            <w:tcW w:w="1170" w:type="dxa"/>
            <w:shd w:val="clear" w:color="auto" w:fill="auto"/>
          </w:tcPr>
          <w:p w14:paraId="597A061B" w14:textId="77777777" w:rsidR="00DF0B63" w:rsidRPr="00E376A0" w:rsidRDefault="00DF0B63" w:rsidP="007E2FD7">
            <w:pPr>
              <w:spacing w:before="60" w:after="60"/>
              <w:rPr>
                <w:rFonts w:ascii="Times" w:hAnsi="Times"/>
              </w:rPr>
            </w:pPr>
            <w:r w:rsidRPr="00E376A0">
              <w:t>ACMU</w:t>
            </w:r>
          </w:p>
        </w:tc>
        <w:tc>
          <w:tcPr>
            <w:tcW w:w="3600" w:type="dxa"/>
            <w:shd w:val="clear" w:color="auto" w:fill="auto"/>
          </w:tcPr>
          <w:p w14:paraId="39493045" w14:textId="77777777" w:rsidR="00DF0B63" w:rsidRPr="00E376A0" w:rsidRDefault="00DF0B63" w:rsidP="007E2FD7">
            <w:pPr>
              <w:spacing w:before="60" w:after="60"/>
              <w:rPr>
                <w:rFonts w:ascii="Times" w:hAnsi="Times"/>
              </w:rPr>
            </w:pPr>
            <w:r w:rsidRPr="00E376A0">
              <w:t>Antenna Control Modem Unit</w:t>
            </w:r>
          </w:p>
        </w:tc>
      </w:tr>
      <w:tr w:rsidR="00DF0B63" w:rsidRPr="00E376A0" w14:paraId="07A6822E" w14:textId="77777777" w:rsidTr="002573CE">
        <w:trPr>
          <w:cantSplit/>
          <w:jc w:val="center"/>
        </w:trPr>
        <w:tc>
          <w:tcPr>
            <w:tcW w:w="1170" w:type="dxa"/>
            <w:shd w:val="clear" w:color="auto" w:fill="auto"/>
          </w:tcPr>
          <w:p w14:paraId="37A28A72" w14:textId="77777777" w:rsidR="00DF0B63" w:rsidRPr="00E376A0" w:rsidRDefault="00DF0B63" w:rsidP="007E2FD7">
            <w:pPr>
              <w:spacing w:before="60" w:after="60"/>
              <w:rPr>
                <w:rFonts w:ascii="Times" w:hAnsi="Times"/>
              </w:rPr>
            </w:pPr>
            <w:r w:rsidRPr="00E376A0">
              <w:t>ARINC</w:t>
            </w:r>
          </w:p>
        </w:tc>
        <w:tc>
          <w:tcPr>
            <w:tcW w:w="3600" w:type="dxa"/>
            <w:shd w:val="clear" w:color="auto" w:fill="auto"/>
          </w:tcPr>
          <w:p w14:paraId="71A5FB4C" w14:textId="77777777" w:rsidR="00DF0B63" w:rsidRPr="00E376A0" w:rsidRDefault="00DF0B63" w:rsidP="007E2FD7">
            <w:pPr>
              <w:spacing w:before="60" w:after="60"/>
              <w:rPr>
                <w:rFonts w:ascii="Times" w:hAnsi="Times"/>
              </w:rPr>
            </w:pPr>
            <w:r w:rsidRPr="00E376A0">
              <w:t>Aeronautical Radio, Incorporated</w:t>
            </w:r>
          </w:p>
        </w:tc>
      </w:tr>
      <w:tr w:rsidR="00DF0B63" w:rsidRPr="00E376A0" w14:paraId="72A97689" w14:textId="77777777" w:rsidTr="002573CE">
        <w:trPr>
          <w:cantSplit/>
          <w:jc w:val="center"/>
        </w:trPr>
        <w:tc>
          <w:tcPr>
            <w:tcW w:w="1170" w:type="dxa"/>
            <w:shd w:val="clear" w:color="auto" w:fill="auto"/>
          </w:tcPr>
          <w:p w14:paraId="19DCE406" w14:textId="77777777" w:rsidR="00DF0B63" w:rsidRPr="00E376A0" w:rsidRDefault="00DF0B63" w:rsidP="007E2FD7">
            <w:pPr>
              <w:spacing w:before="60" w:after="60"/>
              <w:rPr>
                <w:rFonts w:ascii="Times" w:hAnsi="Times"/>
              </w:rPr>
            </w:pPr>
            <w:r w:rsidRPr="00E376A0">
              <w:t>AZ</w:t>
            </w:r>
          </w:p>
        </w:tc>
        <w:tc>
          <w:tcPr>
            <w:tcW w:w="3600" w:type="dxa"/>
            <w:shd w:val="clear" w:color="auto" w:fill="auto"/>
          </w:tcPr>
          <w:p w14:paraId="4A246E54" w14:textId="77777777" w:rsidR="00DF0B63" w:rsidRPr="00E376A0" w:rsidRDefault="00DF0B63" w:rsidP="007E2FD7">
            <w:pPr>
              <w:spacing w:before="60" w:after="60"/>
              <w:rPr>
                <w:rFonts w:ascii="Times" w:hAnsi="Times"/>
              </w:rPr>
            </w:pPr>
            <w:r w:rsidRPr="00E376A0">
              <w:t>Azimuth</w:t>
            </w:r>
          </w:p>
        </w:tc>
      </w:tr>
      <w:tr w:rsidR="00DF0B63" w:rsidRPr="00E376A0" w14:paraId="54DDBEEA" w14:textId="77777777" w:rsidTr="002573CE">
        <w:trPr>
          <w:cantSplit/>
          <w:jc w:val="center"/>
        </w:trPr>
        <w:tc>
          <w:tcPr>
            <w:tcW w:w="1170" w:type="dxa"/>
            <w:shd w:val="clear" w:color="auto" w:fill="auto"/>
          </w:tcPr>
          <w:p w14:paraId="6A3566CB" w14:textId="77777777" w:rsidR="00DF0B63" w:rsidRPr="00E376A0" w:rsidRDefault="00DF0B63" w:rsidP="007E2FD7">
            <w:pPr>
              <w:spacing w:before="60" w:after="60"/>
            </w:pPr>
            <w:r w:rsidRPr="00E376A0">
              <w:t>BIT</w:t>
            </w:r>
          </w:p>
        </w:tc>
        <w:tc>
          <w:tcPr>
            <w:tcW w:w="3600" w:type="dxa"/>
            <w:shd w:val="clear" w:color="auto" w:fill="auto"/>
          </w:tcPr>
          <w:p w14:paraId="1DB571DC" w14:textId="77777777" w:rsidR="00DF0B63" w:rsidRPr="00E376A0" w:rsidRDefault="00DF0B63" w:rsidP="007E2FD7">
            <w:pPr>
              <w:spacing w:before="60" w:after="60"/>
            </w:pPr>
            <w:r w:rsidRPr="00E376A0">
              <w:t>Built-in Test</w:t>
            </w:r>
          </w:p>
        </w:tc>
      </w:tr>
      <w:tr w:rsidR="00DF0B63" w:rsidRPr="00E376A0" w14:paraId="1992C73C" w14:textId="77777777" w:rsidTr="002573CE">
        <w:trPr>
          <w:cantSplit/>
          <w:jc w:val="center"/>
        </w:trPr>
        <w:tc>
          <w:tcPr>
            <w:tcW w:w="1170" w:type="dxa"/>
            <w:shd w:val="clear" w:color="auto" w:fill="auto"/>
          </w:tcPr>
          <w:p w14:paraId="59F20779" w14:textId="77777777" w:rsidR="00DF0B63" w:rsidRPr="00E376A0" w:rsidRDefault="00DF0B63" w:rsidP="007E2FD7">
            <w:pPr>
              <w:spacing w:before="60" w:after="60"/>
            </w:pPr>
            <w:r w:rsidRPr="00E376A0">
              <w:t>EL</w:t>
            </w:r>
          </w:p>
        </w:tc>
        <w:tc>
          <w:tcPr>
            <w:tcW w:w="3600" w:type="dxa"/>
            <w:shd w:val="clear" w:color="auto" w:fill="auto"/>
          </w:tcPr>
          <w:p w14:paraId="35159F73" w14:textId="77777777" w:rsidR="00DF0B63" w:rsidRPr="00E376A0" w:rsidRDefault="00DF0B63" w:rsidP="007E2FD7">
            <w:pPr>
              <w:spacing w:before="60" w:after="60"/>
            </w:pPr>
            <w:r w:rsidRPr="00E376A0">
              <w:t>Elevation</w:t>
            </w:r>
          </w:p>
        </w:tc>
      </w:tr>
      <w:tr w:rsidR="00DF0B63" w:rsidRPr="00E376A0" w14:paraId="045837A6" w14:textId="77777777" w:rsidTr="002573CE">
        <w:trPr>
          <w:cantSplit/>
          <w:jc w:val="center"/>
        </w:trPr>
        <w:tc>
          <w:tcPr>
            <w:tcW w:w="1170" w:type="dxa"/>
            <w:shd w:val="clear" w:color="auto" w:fill="auto"/>
          </w:tcPr>
          <w:p w14:paraId="2EF21513" w14:textId="77777777" w:rsidR="00DF0B63" w:rsidRPr="00E376A0" w:rsidRDefault="00DF0B63" w:rsidP="007E2FD7">
            <w:pPr>
              <w:spacing w:before="60" w:after="60"/>
            </w:pPr>
            <w:r w:rsidRPr="00E376A0">
              <w:t>GAU</w:t>
            </w:r>
          </w:p>
        </w:tc>
        <w:tc>
          <w:tcPr>
            <w:tcW w:w="3600" w:type="dxa"/>
            <w:shd w:val="clear" w:color="auto" w:fill="auto"/>
          </w:tcPr>
          <w:p w14:paraId="181F504C" w14:textId="77777777" w:rsidR="00DF0B63" w:rsidRPr="00E376A0" w:rsidRDefault="00DF0B63">
            <w:pPr>
              <w:pStyle w:val="Index"/>
              <w:suppressLineNumbers w:val="0"/>
              <w:spacing w:before="60" w:after="60"/>
              <w:pPrChange w:id="2170" w:author="Smullen, Lizz" w:date="2016-02-10T11:20:00Z">
                <w:pPr>
                  <w:spacing w:before="60" w:after="60"/>
                  <w:ind w:left="360"/>
                </w:pPr>
              </w:pPrChange>
            </w:pPr>
            <w:r w:rsidRPr="00E376A0">
              <w:t>Gimbal Antenna Unit</w:t>
            </w:r>
          </w:p>
        </w:tc>
      </w:tr>
      <w:tr w:rsidR="00DF0B63" w:rsidRPr="00E376A0" w14:paraId="62726BD7" w14:textId="77777777" w:rsidTr="002573CE">
        <w:trPr>
          <w:cantSplit/>
          <w:jc w:val="center"/>
        </w:trPr>
        <w:tc>
          <w:tcPr>
            <w:tcW w:w="1170" w:type="dxa"/>
            <w:shd w:val="clear" w:color="auto" w:fill="auto"/>
          </w:tcPr>
          <w:p w14:paraId="475B8C15" w14:textId="77777777" w:rsidR="00DF0B63" w:rsidRPr="00E376A0" w:rsidRDefault="00DF0B63" w:rsidP="007E2FD7">
            <w:pPr>
              <w:spacing w:before="60" w:after="60"/>
            </w:pPr>
            <w:r w:rsidRPr="00E376A0">
              <w:t>GHz</w:t>
            </w:r>
          </w:p>
        </w:tc>
        <w:tc>
          <w:tcPr>
            <w:tcW w:w="3600" w:type="dxa"/>
            <w:shd w:val="clear" w:color="auto" w:fill="auto"/>
          </w:tcPr>
          <w:p w14:paraId="1E19E4FC" w14:textId="77777777" w:rsidR="00DF0B63" w:rsidRPr="00E376A0" w:rsidRDefault="00DF0B63" w:rsidP="007E2FD7">
            <w:pPr>
              <w:spacing w:before="60" w:after="60"/>
            </w:pPr>
            <w:r w:rsidRPr="00E376A0">
              <w:t>Gigahertz</w:t>
            </w:r>
          </w:p>
        </w:tc>
      </w:tr>
      <w:tr w:rsidR="00DF0B63" w:rsidRPr="00E376A0" w14:paraId="4F889B87" w14:textId="77777777" w:rsidTr="002573CE">
        <w:trPr>
          <w:cantSplit/>
          <w:jc w:val="center"/>
        </w:trPr>
        <w:tc>
          <w:tcPr>
            <w:tcW w:w="1170" w:type="dxa"/>
            <w:shd w:val="clear" w:color="auto" w:fill="auto"/>
          </w:tcPr>
          <w:p w14:paraId="5A9FFE35" w14:textId="77777777" w:rsidR="00DF0B63" w:rsidRPr="00E376A0" w:rsidRDefault="00DF0B63" w:rsidP="007E2FD7">
            <w:pPr>
              <w:spacing w:before="60" w:after="60"/>
            </w:pPr>
            <w:r w:rsidRPr="00E376A0">
              <w:t>GUI</w:t>
            </w:r>
          </w:p>
        </w:tc>
        <w:tc>
          <w:tcPr>
            <w:tcW w:w="3600" w:type="dxa"/>
            <w:shd w:val="clear" w:color="auto" w:fill="auto"/>
          </w:tcPr>
          <w:p w14:paraId="46E80EB2" w14:textId="77777777" w:rsidR="00DF0B63" w:rsidRPr="00E376A0" w:rsidRDefault="00DF0B63" w:rsidP="007E2FD7">
            <w:pPr>
              <w:spacing w:before="60" w:after="60"/>
            </w:pPr>
            <w:r w:rsidRPr="00E376A0">
              <w:t>Graphical User Interface</w:t>
            </w:r>
          </w:p>
        </w:tc>
      </w:tr>
      <w:tr w:rsidR="00DF0B63" w:rsidRPr="00E376A0" w14:paraId="7D8FFF7B" w14:textId="77777777" w:rsidTr="002573CE">
        <w:trPr>
          <w:cantSplit/>
          <w:jc w:val="center"/>
        </w:trPr>
        <w:tc>
          <w:tcPr>
            <w:tcW w:w="1170" w:type="dxa"/>
            <w:shd w:val="clear" w:color="auto" w:fill="auto"/>
          </w:tcPr>
          <w:p w14:paraId="46C37437" w14:textId="77777777" w:rsidR="00DF0B63" w:rsidRPr="00E376A0" w:rsidRDefault="00DF0B63" w:rsidP="007E2FD7">
            <w:pPr>
              <w:spacing w:before="60" w:after="60"/>
              <w:rPr>
                <w:rFonts w:ascii="Times" w:hAnsi="Times"/>
              </w:rPr>
            </w:pPr>
            <w:r w:rsidRPr="00E376A0">
              <w:t>HPT</w:t>
            </w:r>
          </w:p>
        </w:tc>
        <w:tc>
          <w:tcPr>
            <w:tcW w:w="3600" w:type="dxa"/>
            <w:shd w:val="clear" w:color="auto" w:fill="auto"/>
          </w:tcPr>
          <w:p w14:paraId="534E4A94" w14:textId="77777777" w:rsidR="00DF0B63" w:rsidRPr="00E376A0" w:rsidRDefault="00DF0B63" w:rsidP="007E2FD7">
            <w:pPr>
              <w:spacing w:before="60" w:after="60"/>
              <w:rPr>
                <w:rFonts w:ascii="Times" w:hAnsi="Times"/>
              </w:rPr>
            </w:pPr>
            <w:r w:rsidRPr="00E376A0">
              <w:t>High Power Transceiver</w:t>
            </w:r>
          </w:p>
        </w:tc>
      </w:tr>
      <w:tr w:rsidR="00DF0B63" w:rsidRPr="00E376A0" w14:paraId="4A501E94" w14:textId="77777777" w:rsidTr="002573CE">
        <w:trPr>
          <w:cantSplit/>
          <w:jc w:val="center"/>
        </w:trPr>
        <w:tc>
          <w:tcPr>
            <w:tcW w:w="1170" w:type="dxa"/>
            <w:shd w:val="clear" w:color="auto" w:fill="auto"/>
          </w:tcPr>
          <w:p w14:paraId="18490B38" w14:textId="77777777" w:rsidR="00DF0B63" w:rsidRPr="00E376A0" w:rsidRDefault="00DF0B63" w:rsidP="007E2FD7">
            <w:pPr>
              <w:spacing w:before="60" w:after="60"/>
            </w:pPr>
            <w:r w:rsidRPr="00E376A0">
              <w:t>Hz</w:t>
            </w:r>
          </w:p>
        </w:tc>
        <w:tc>
          <w:tcPr>
            <w:tcW w:w="3600" w:type="dxa"/>
            <w:shd w:val="clear" w:color="auto" w:fill="auto"/>
          </w:tcPr>
          <w:p w14:paraId="45402ECC" w14:textId="77777777" w:rsidR="00DF0B63" w:rsidRPr="00E376A0" w:rsidRDefault="00DF0B63" w:rsidP="007E2FD7">
            <w:pPr>
              <w:spacing w:before="60" w:after="60"/>
            </w:pPr>
            <w:r w:rsidRPr="00E376A0">
              <w:t>Hertz</w:t>
            </w:r>
          </w:p>
        </w:tc>
      </w:tr>
      <w:tr w:rsidR="00DF0B63" w:rsidRPr="00E376A0" w14:paraId="2F22A439"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7EB1DEC4" w14:textId="77777777" w:rsidR="00DF0B63" w:rsidRPr="00E376A0" w:rsidRDefault="00DF0B63" w:rsidP="007E2FD7">
            <w:pPr>
              <w:spacing w:before="60" w:after="60"/>
            </w:pPr>
            <w:r w:rsidRPr="00E376A0">
              <w:t>ICD</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8BBFE97" w14:textId="77777777" w:rsidR="00DF0B63" w:rsidRPr="00E376A0" w:rsidRDefault="00DF0B63" w:rsidP="007E2FD7">
            <w:pPr>
              <w:spacing w:before="60" w:after="60"/>
            </w:pPr>
            <w:r w:rsidRPr="00E376A0">
              <w:t>Interface Control Drawing</w:t>
            </w:r>
          </w:p>
        </w:tc>
      </w:tr>
      <w:tr w:rsidR="00DF0B63" w:rsidRPr="00E376A0" w14:paraId="2DD50207"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5F02EF7A" w14:textId="77777777" w:rsidR="00DF0B63" w:rsidRPr="00E376A0" w:rsidRDefault="00DF0B63" w:rsidP="007E2FD7">
            <w:pPr>
              <w:spacing w:before="60" w:after="60"/>
            </w:pPr>
            <w:r w:rsidRPr="00E376A0">
              <w:t>IF</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EAA142F" w14:textId="77777777" w:rsidR="00DF0B63" w:rsidRPr="00E376A0" w:rsidRDefault="00DF0B63" w:rsidP="007E2FD7">
            <w:pPr>
              <w:spacing w:before="60" w:after="60"/>
            </w:pPr>
            <w:r w:rsidRPr="00E376A0">
              <w:t>Intermediate Frequency</w:t>
            </w:r>
          </w:p>
        </w:tc>
      </w:tr>
      <w:tr w:rsidR="00DF0B63" w:rsidRPr="00E376A0" w14:paraId="44753EEF"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5FBB8DCC" w14:textId="77777777" w:rsidR="00DF0B63" w:rsidRPr="00E376A0" w:rsidRDefault="00DF0B63" w:rsidP="007E2FD7">
            <w:pPr>
              <w:spacing w:before="60" w:after="60"/>
            </w:pPr>
            <w:r w:rsidRPr="00E376A0">
              <w:t>INS</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393BC159" w14:textId="77777777" w:rsidR="00DF0B63" w:rsidRPr="00E376A0" w:rsidRDefault="00DF0B63" w:rsidP="007E2FD7">
            <w:pPr>
              <w:spacing w:before="60" w:after="60"/>
            </w:pPr>
            <w:r w:rsidRPr="00E376A0">
              <w:t>Inertial Navigation System</w:t>
            </w:r>
          </w:p>
        </w:tc>
      </w:tr>
      <w:tr w:rsidR="00DF0B63" w:rsidRPr="00E376A0" w14:paraId="096296F0"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60FC3B3A" w14:textId="77777777" w:rsidR="00DF0B63" w:rsidRPr="00E376A0" w:rsidRDefault="00DF0B63" w:rsidP="007E2FD7">
            <w:pPr>
              <w:spacing w:before="60" w:after="60"/>
              <w:rPr>
                <w:rFonts w:ascii="Times" w:hAnsi="Times"/>
              </w:rPr>
            </w:pPr>
            <w:r w:rsidRPr="00E376A0">
              <w:lastRenderedPageBreak/>
              <w:t>IP</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7790932" w14:textId="77777777" w:rsidR="00DF0B63" w:rsidRPr="00E376A0" w:rsidRDefault="00DF0B63" w:rsidP="007E2FD7">
            <w:pPr>
              <w:spacing w:before="60" w:after="60"/>
              <w:rPr>
                <w:rFonts w:ascii="Times" w:hAnsi="Times"/>
              </w:rPr>
            </w:pPr>
            <w:r w:rsidRPr="00E376A0">
              <w:t>Internet Protocol</w:t>
            </w:r>
          </w:p>
        </w:tc>
      </w:tr>
      <w:tr w:rsidR="00DF0B63" w:rsidRPr="00E376A0" w14:paraId="7870B431"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26452B83" w14:textId="77777777" w:rsidR="00DF0B63" w:rsidRPr="00E376A0" w:rsidRDefault="00DF0B63" w:rsidP="007E2FD7">
            <w:pPr>
              <w:spacing w:before="60" w:after="60"/>
              <w:rPr>
                <w:rFonts w:ascii="Times" w:hAnsi="Times"/>
              </w:rPr>
            </w:pPr>
            <w:r w:rsidRPr="00E376A0">
              <w:t>LAT</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6A30E84" w14:textId="77777777" w:rsidR="00DF0B63" w:rsidRPr="00E376A0" w:rsidRDefault="00DF0B63" w:rsidP="007E2FD7">
            <w:pPr>
              <w:spacing w:before="60" w:after="60"/>
              <w:rPr>
                <w:rFonts w:ascii="Times" w:hAnsi="Times"/>
              </w:rPr>
            </w:pPr>
            <w:r w:rsidRPr="00E376A0">
              <w:t>Latitude</w:t>
            </w:r>
          </w:p>
        </w:tc>
      </w:tr>
      <w:tr w:rsidR="00DF0B63" w:rsidRPr="00E376A0" w14:paraId="21FF2093" w14:textId="77777777" w:rsidTr="002573CE">
        <w:trPr>
          <w:cantSplit/>
          <w:jc w:val="center"/>
        </w:trPr>
        <w:tc>
          <w:tcPr>
            <w:tcW w:w="1170" w:type="dxa"/>
            <w:shd w:val="clear" w:color="auto" w:fill="auto"/>
          </w:tcPr>
          <w:p w14:paraId="16BDBEA1" w14:textId="77777777" w:rsidR="00DF0B63" w:rsidRPr="00E376A0" w:rsidRDefault="00DF0B63" w:rsidP="007E2FD7">
            <w:pPr>
              <w:spacing w:before="60" w:after="60"/>
              <w:rPr>
                <w:rFonts w:ascii="Times" w:hAnsi="Times"/>
              </w:rPr>
            </w:pPr>
            <w:r w:rsidRPr="00E376A0">
              <w:t>LED</w:t>
            </w:r>
          </w:p>
        </w:tc>
        <w:tc>
          <w:tcPr>
            <w:tcW w:w="3600" w:type="dxa"/>
            <w:shd w:val="clear" w:color="auto" w:fill="auto"/>
          </w:tcPr>
          <w:p w14:paraId="0846DFAA" w14:textId="77777777" w:rsidR="00DF0B63" w:rsidRPr="00E376A0" w:rsidRDefault="00DF0B63" w:rsidP="007E2FD7">
            <w:pPr>
              <w:spacing w:before="60" w:after="60"/>
              <w:rPr>
                <w:rFonts w:ascii="Times" w:hAnsi="Times"/>
              </w:rPr>
            </w:pPr>
            <w:r w:rsidRPr="00E376A0">
              <w:t>Light Emitting Diode</w:t>
            </w:r>
          </w:p>
        </w:tc>
      </w:tr>
      <w:tr w:rsidR="00DF0B63" w:rsidRPr="00E376A0" w14:paraId="3DFE9265" w14:textId="77777777" w:rsidTr="002573CE">
        <w:trPr>
          <w:cantSplit/>
          <w:jc w:val="center"/>
        </w:trPr>
        <w:tc>
          <w:tcPr>
            <w:tcW w:w="1170" w:type="dxa"/>
            <w:shd w:val="clear" w:color="auto" w:fill="auto"/>
          </w:tcPr>
          <w:p w14:paraId="53917A7F" w14:textId="77777777" w:rsidR="00DF0B63" w:rsidRPr="00E376A0" w:rsidRDefault="00DF0B63" w:rsidP="007E2FD7">
            <w:pPr>
              <w:spacing w:before="60" w:after="60"/>
            </w:pPr>
            <w:r w:rsidRPr="00E376A0">
              <w:t>LO</w:t>
            </w:r>
          </w:p>
        </w:tc>
        <w:tc>
          <w:tcPr>
            <w:tcW w:w="3600" w:type="dxa"/>
            <w:shd w:val="clear" w:color="auto" w:fill="auto"/>
          </w:tcPr>
          <w:p w14:paraId="0F1544D7" w14:textId="77777777" w:rsidR="00DF0B63" w:rsidRPr="00E376A0" w:rsidRDefault="00DF0B63" w:rsidP="007E2FD7">
            <w:pPr>
              <w:spacing w:before="60" w:after="60"/>
            </w:pPr>
            <w:r w:rsidRPr="00E376A0">
              <w:t>Local Oscillator</w:t>
            </w:r>
          </w:p>
        </w:tc>
      </w:tr>
      <w:tr w:rsidR="00DF0B63" w:rsidRPr="00E376A0" w14:paraId="382A9DD3" w14:textId="77777777" w:rsidTr="002573CE">
        <w:trPr>
          <w:cantSplit/>
          <w:jc w:val="center"/>
        </w:trPr>
        <w:tc>
          <w:tcPr>
            <w:tcW w:w="1170" w:type="dxa"/>
            <w:shd w:val="clear" w:color="auto" w:fill="auto"/>
          </w:tcPr>
          <w:p w14:paraId="6A42FF8F" w14:textId="77777777" w:rsidR="00DF0B63" w:rsidRPr="00E376A0" w:rsidRDefault="00DF0B63" w:rsidP="007E2FD7">
            <w:pPr>
              <w:spacing w:before="60" w:after="60"/>
              <w:rPr>
                <w:rFonts w:ascii="Times" w:hAnsi="Times"/>
              </w:rPr>
            </w:pPr>
            <w:r w:rsidRPr="00E376A0">
              <w:t>LON</w:t>
            </w:r>
          </w:p>
        </w:tc>
        <w:tc>
          <w:tcPr>
            <w:tcW w:w="3600" w:type="dxa"/>
            <w:shd w:val="clear" w:color="auto" w:fill="auto"/>
          </w:tcPr>
          <w:p w14:paraId="27530D1B" w14:textId="77777777" w:rsidR="00DF0B63" w:rsidRPr="00E376A0" w:rsidRDefault="00DF0B63" w:rsidP="007E2FD7">
            <w:pPr>
              <w:spacing w:before="60" w:after="60"/>
              <w:rPr>
                <w:rFonts w:ascii="Times" w:hAnsi="Times"/>
              </w:rPr>
            </w:pPr>
            <w:r w:rsidRPr="00E376A0">
              <w:t>Longitude</w:t>
            </w:r>
          </w:p>
        </w:tc>
      </w:tr>
      <w:tr w:rsidR="00DF0B63" w:rsidRPr="00E376A0" w14:paraId="217E929D" w14:textId="77777777" w:rsidTr="002573CE">
        <w:trPr>
          <w:cantSplit/>
          <w:jc w:val="center"/>
        </w:trPr>
        <w:tc>
          <w:tcPr>
            <w:tcW w:w="1170" w:type="dxa"/>
            <w:shd w:val="clear" w:color="auto" w:fill="auto"/>
          </w:tcPr>
          <w:p w14:paraId="55F57966" w14:textId="77777777" w:rsidR="00DF0B63" w:rsidRPr="00E376A0" w:rsidRDefault="00DF0B63" w:rsidP="007E2FD7">
            <w:pPr>
              <w:spacing w:before="60" w:after="60"/>
              <w:rPr>
                <w:rFonts w:ascii="Times" w:hAnsi="Times"/>
              </w:rPr>
            </w:pPr>
            <w:r w:rsidRPr="00E376A0">
              <w:t>LRU</w:t>
            </w:r>
          </w:p>
        </w:tc>
        <w:tc>
          <w:tcPr>
            <w:tcW w:w="3600" w:type="dxa"/>
            <w:shd w:val="clear" w:color="auto" w:fill="auto"/>
          </w:tcPr>
          <w:p w14:paraId="453F1E6A" w14:textId="77777777" w:rsidR="00DF0B63" w:rsidRPr="00E376A0" w:rsidRDefault="00DF0B63" w:rsidP="007E2FD7">
            <w:pPr>
              <w:spacing w:before="60" w:after="60"/>
              <w:rPr>
                <w:rFonts w:ascii="Times" w:hAnsi="Times"/>
              </w:rPr>
            </w:pPr>
            <w:r w:rsidRPr="00E376A0">
              <w:t>Line Replaceable Unit</w:t>
            </w:r>
          </w:p>
        </w:tc>
      </w:tr>
      <w:tr w:rsidR="00DF0B63" w:rsidRPr="00E376A0" w14:paraId="333D24C2" w14:textId="77777777" w:rsidTr="002573CE">
        <w:trPr>
          <w:cantSplit/>
          <w:jc w:val="center"/>
        </w:trPr>
        <w:tc>
          <w:tcPr>
            <w:tcW w:w="1170" w:type="dxa"/>
            <w:shd w:val="clear" w:color="auto" w:fill="auto"/>
          </w:tcPr>
          <w:p w14:paraId="0FCB5D2A" w14:textId="77777777" w:rsidR="00DF0B63" w:rsidRPr="00E376A0" w:rsidRDefault="00DF0B63" w:rsidP="007E2FD7">
            <w:pPr>
              <w:spacing w:before="60" w:after="60"/>
            </w:pPr>
            <w:r w:rsidRPr="00E376A0">
              <w:t>MHz</w:t>
            </w:r>
          </w:p>
        </w:tc>
        <w:tc>
          <w:tcPr>
            <w:tcW w:w="3600" w:type="dxa"/>
            <w:shd w:val="clear" w:color="auto" w:fill="auto"/>
          </w:tcPr>
          <w:p w14:paraId="07C1DCB8" w14:textId="77777777" w:rsidR="00DF0B63" w:rsidRPr="00E376A0" w:rsidRDefault="00DF0B63" w:rsidP="007E2FD7">
            <w:pPr>
              <w:spacing w:before="60" w:after="60"/>
            </w:pPr>
            <w:r w:rsidRPr="00E376A0">
              <w:t>Megahertz</w:t>
            </w:r>
          </w:p>
        </w:tc>
      </w:tr>
      <w:tr w:rsidR="00DF0B63" w:rsidRPr="00E376A0" w14:paraId="22509281"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4BB7FCDE" w14:textId="77777777" w:rsidR="00DF0B63" w:rsidRPr="00E376A0" w:rsidRDefault="00DF0B63" w:rsidP="007E2FD7">
            <w:pPr>
              <w:spacing w:before="60" w:after="60"/>
              <w:rPr>
                <w:rFonts w:ascii="Times" w:hAnsi="Times"/>
              </w:rPr>
            </w:pPr>
            <w:r w:rsidRPr="00E376A0">
              <w:t>NAV</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C6CBB0B" w14:textId="77777777" w:rsidR="00DF0B63" w:rsidRPr="00E376A0" w:rsidRDefault="00DF0B63" w:rsidP="007E2FD7">
            <w:pPr>
              <w:spacing w:before="60" w:after="60"/>
              <w:rPr>
                <w:rFonts w:ascii="Times" w:hAnsi="Times"/>
              </w:rPr>
            </w:pPr>
            <w:r w:rsidRPr="00E376A0">
              <w:t>Navigation</w:t>
            </w:r>
          </w:p>
        </w:tc>
      </w:tr>
      <w:tr w:rsidR="00DF0B63" w:rsidRPr="00E376A0" w14:paraId="4AE42030"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08111BEF" w14:textId="77777777" w:rsidR="00DF0B63" w:rsidRPr="00E376A0" w:rsidRDefault="00DF0B63" w:rsidP="007E2FD7">
            <w:pPr>
              <w:spacing w:before="60" w:after="60"/>
            </w:pPr>
            <w:r w:rsidRPr="00E376A0">
              <w:t>OVP</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136954BA" w14:textId="77777777" w:rsidR="00DF0B63" w:rsidRPr="00E376A0" w:rsidRDefault="00DF0B63" w:rsidP="007E2FD7">
            <w:pPr>
              <w:spacing w:before="60" w:after="60"/>
            </w:pPr>
            <w:r w:rsidRPr="00E376A0">
              <w:t>Operational Verification procedure</w:t>
            </w:r>
          </w:p>
        </w:tc>
      </w:tr>
      <w:tr w:rsidR="00DF0B63" w:rsidRPr="00E376A0" w14:paraId="1FE54793"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2CB3A941" w14:textId="77777777" w:rsidR="00DF0B63" w:rsidRPr="00E376A0" w:rsidRDefault="00DF0B63" w:rsidP="007E2FD7">
            <w:pPr>
              <w:spacing w:before="60" w:after="60"/>
              <w:rPr>
                <w:rFonts w:ascii="Times" w:hAnsi="Times"/>
              </w:rPr>
            </w:pPr>
            <w:r w:rsidRPr="00E376A0">
              <w:t>POL</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370F7F6" w14:textId="77777777" w:rsidR="00DF0B63" w:rsidRPr="00E376A0" w:rsidRDefault="00DF0B63" w:rsidP="007E2FD7">
            <w:pPr>
              <w:spacing w:before="60" w:after="60"/>
              <w:rPr>
                <w:rFonts w:ascii="Times" w:hAnsi="Times"/>
              </w:rPr>
            </w:pPr>
            <w:r w:rsidRPr="00E376A0">
              <w:t>Polarization</w:t>
            </w:r>
          </w:p>
        </w:tc>
      </w:tr>
      <w:tr w:rsidR="00DF0B63" w:rsidRPr="00E376A0" w14:paraId="7FF29B42"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39F79683" w14:textId="77777777" w:rsidR="00DF0B63" w:rsidRPr="00E376A0" w:rsidRDefault="00DF0B63" w:rsidP="007E2FD7">
            <w:pPr>
              <w:spacing w:before="60" w:after="60"/>
            </w:pPr>
            <w:r w:rsidRPr="00E376A0">
              <w:t>RF</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A55FDB3" w14:textId="77777777" w:rsidR="00DF0B63" w:rsidRPr="00E376A0" w:rsidRDefault="00DF0B63" w:rsidP="007E2FD7">
            <w:pPr>
              <w:spacing w:before="60" w:after="60"/>
            </w:pPr>
            <w:r w:rsidRPr="00E376A0">
              <w:t>Radio Frequency</w:t>
            </w:r>
          </w:p>
        </w:tc>
      </w:tr>
      <w:tr w:rsidR="00DF0B63" w:rsidRPr="00E376A0" w14:paraId="3675E747"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193B2E03" w14:textId="77777777" w:rsidR="00DF0B63" w:rsidRPr="00E376A0" w:rsidRDefault="00DF0B63" w:rsidP="007E2FD7">
            <w:pPr>
              <w:spacing w:before="60" w:after="60"/>
            </w:pPr>
            <w:r w:rsidRPr="00E376A0">
              <w:t>RX</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E60E676" w14:textId="77777777" w:rsidR="00DF0B63" w:rsidRPr="00E376A0" w:rsidRDefault="00DF0B63" w:rsidP="007E2FD7">
            <w:pPr>
              <w:spacing w:before="60" w:after="60"/>
            </w:pPr>
            <w:r w:rsidRPr="00E376A0">
              <w:t>Receive</w:t>
            </w:r>
          </w:p>
        </w:tc>
      </w:tr>
      <w:tr w:rsidR="00DF0B63" w:rsidRPr="00E376A0" w14:paraId="33B5C4C9" w14:textId="77777777" w:rsidTr="002573CE">
        <w:trPr>
          <w:cantSplit/>
          <w:jc w:val="center"/>
        </w:trPr>
        <w:tc>
          <w:tcPr>
            <w:tcW w:w="1170" w:type="dxa"/>
            <w:tcBorders>
              <w:top w:val="single" w:sz="4" w:space="0" w:color="auto"/>
              <w:left w:val="single" w:sz="4" w:space="0" w:color="auto"/>
              <w:bottom w:val="single" w:sz="4" w:space="0" w:color="auto"/>
              <w:right w:val="single" w:sz="4" w:space="0" w:color="auto"/>
            </w:tcBorders>
            <w:shd w:val="clear" w:color="auto" w:fill="auto"/>
          </w:tcPr>
          <w:p w14:paraId="6436614A" w14:textId="77777777" w:rsidR="00DF0B63" w:rsidRPr="00E376A0" w:rsidRDefault="00DF0B63" w:rsidP="007E2FD7">
            <w:pPr>
              <w:spacing w:before="60" w:after="60"/>
              <w:rPr>
                <w:rFonts w:ascii="Times" w:hAnsi="Times"/>
              </w:rPr>
            </w:pPr>
            <w:r w:rsidRPr="00E376A0">
              <w:t>SATCOM</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153F2D33" w14:textId="77777777" w:rsidR="00DF0B63" w:rsidRPr="00E376A0" w:rsidRDefault="00DF0B63" w:rsidP="007E2FD7">
            <w:pPr>
              <w:spacing w:before="60" w:after="60"/>
              <w:rPr>
                <w:rFonts w:ascii="Times" w:hAnsi="Times"/>
              </w:rPr>
            </w:pPr>
            <w:r w:rsidRPr="00E376A0">
              <w:t>Satellite Communications</w:t>
            </w:r>
          </w:p>
        </w:tc>
      </w:tr>
      <w:tr w:rsidR="00DF0B63" w:rsidRPr="00E376A0" w14:paraId="21882E27" w14:textId="77777777" w:rsidTr="002573CE">
        <w:trPr>
          <w:cantSplit/>
          <w:jc w:val="center"/>
        </w:trPr>
        <w:tc>
          <w:tcPr>
            <w:tcW w:w="1170" w:type="dxa"/>
            <w:shd w:val="clear" w:color="auto" w:fill="auto"/>
          </w:tcPr>
          <w:p w14:paraId="5F4B22E4" w14:textId="77777777" w:rsidR="00DF0B63" w:rsidRPr="00E376A0" w:rsidRDefault="00DF0B63" w:rsidP="007E2FD7">
            <w:pPr>
              <w:spacing w:before="60" w:after="60"/>
            </w:pPr>
            <w:r w:rsidRPr="00E376A0">
              <w:t>SNMP</w:t>
            </w:r>
          </w:p>
        </w:tc>
        <w:tc>
          <w:tcPr>
            <w:tcW w:w="3600" w:type="dxa"/>
            <w:shd w:val="clear" w:color="auto" w:fill="auto"/>
          </w:tcPr>
          <w:p w14:paraId="608676CB" w14:textId="77777777" w:rsidR="00DF0B63" w:rsidRPr="00E376A0" w:rsidRDefault="00DF0B63" w:rsidP="007E2FD7">
            <w:pPr>
              <w:spacing w:before="60" w:after="60"/>
            </w:pPr>
            <w:r w:rsidRPr="00E376A0">
              <w:t>Simple Network Management Protocol</w:t>
            </w:r>
          </w:p>
        </w:tc>
      </w:tr>
      <w:tr w:rsidR="00DF0B63" w:rsidRPr="00E376A0" w14:paraId="074D4A20" w14:textId="77777777" w:rsidTr="002573CE">
        <w:trPr>
          <w:cantSplit/>
          <w:jc w:val="center"/>
        </w:trPr>
        <w:tc>
          <w:tcPr>
            <w:tcW w:w="1170" w:type="dxa"/>
            <w:shd w:val="clear" w:color="auto" w:fill="auto"/>
          </w:tcPr>
          <w:p w14:paraId="005F50EF" w14:textId="77777777" w:rsidR="00DF0B63" w:rsidRPr="00E376A0" w:rsidRDefault="00DF0B63" w:rsidP="007E2FD7">
            <w:pPr>
              <w:spacing w:before="60" w:after="60"/>
            </w:pPr>
            <w:r w:rsidRPr="00E376A0">
              <w:t>SRM</w:t>
            </w:r>
          </w:p>
        </w:tc>
        <w:tc>
          <w:tcPr>
            <w:tcW w:w="3600" w:type="dxa"/>
            <w:shd w:val="clear" w:color="auto" w:fill="auto"/>
          </w:tcPr>
          <w:p w14:paraId="63B08E3B" w14:textId="77777777" w:rsidR="00DF0B63" w:rsidRPr="00E376A0" w:rsidRDefault="00DF0B63" w:rsidP="007E2FD7">
            <w:pPr>
              <w:spacing w:before="60" w:after="60"/>
            </w:pPr>
            <w:r w:rsidRPr="00E376A0">
              <w:t>Structural Repair Manual</w:t>
            </w:r>
          </w:p>
        </w:tc>
      </w:tr>
      <w:tr w:rsidR="00DF0B63" w:rsidRPr="00E376A0" w14:paraId="1333A2AF" w14:textId="77777777" w:rsidTr="002573CE">
        <w:trPr>
          <w:cantSplit/>
          <w:jc w:val="center"/>
        </w:trPr>
        <w:tc>
          <w:tcPr>
            <w:tcW w:w="1170" w:type="dxa"/>
            <w:shd w:val="clear" w:color="auto" w:fill="auto"/>
          </w:tcPr>
          <w:p w14:paraId="3B216393" w14:textId="77777777" w:rsidR="00DF0B63" w:rsidRPr="00E376A0" w:rsidRDefault="00DF0B63" w:rsidP="007E2FD7">
            <w:pPr>
              <w:spacing w:before="60" w:after="60"/>
              <w:rPr>
                <w:rFonts w:ascii="Times" w:hAnsi="Times"/>
              </w:rPr>
            </w:pPr>
            <w:r w:rsidRPr="00E376A0">
              <w:t>SW</w:t>
            </w:r>
          </w:p>
        </w:tc>
        <w:tc>
          <w:tcPr>
            <w:tcW w:w="3600" w:type="dxa"/>
            <w:shd w:val="clear" w:color="auto" w:fill="auto"/>
          </w:tcPr>
          <w:p w14:paraId="0AF5CFDA" w14:textId="77777777" w:rsidR="00DF0B63" w:rsidRPr="00E376A0" w:rsidRDefault="00DF0B63" w:rsidP="007E2FD7">
            <w:pPr>
              <w:spacing w:before="60" w:after="60"/>
              <w:rPr>
                <w:rFonts w:ascii="Times" w:hAnsi="Times"/>
              </w:rPr>
            </w:pPr>
            <w:r w:rsidRPr="00E376A0">
              <w:t>Software</w:t>
            </w:r>
          </w:p>
        </w:tc>
      </w:tr>
      <w:tr w:rsidR="00DF0B63" w:rsidRPr="00E376A0" w14:paraId="0D6C91FE" w14:textId="77777777" w:rsidTr="002573CE">
        <w:trPr>
          <w:cantSplit/>
          <w:jc w:val="center"/>
        </w:trPr>
        <w:tc>
          <w:tcPr>
            <w:tcW w:w="1170" w:type="dxa"/>
            <w:shd w:val="clear" w:color="auto" w:fill="auto"/>
          </w:tcPr>
          <w:p w14:paraId="3EF4C7CD" w14:textId="77777777" w:rsidR="00DF0B63" w:rsidRPr="00E376A0" w:rsidRDefault="00DF0B63" w:rsidP="007E2FD7">
            <w:pPr>
              <w:spacing w:before="60" w:after="60"/>
            </w:pPr>
            <w:r w:rsidRPr="00E376A0">
              <w:t>TX</w:t>
            </w:r>
          </w:p>
        </w:tc>
        <w:tc>
          <w:tcPr>
            <w:tcW w:w="3600" w:type="dxa"/>
            <w:shd w:val="clear" w:color="auto" w:fill="auto"/>
          </w:tcPr>
          <w:p w14:paraId="4FA1CE1A" w14:textId="77777777" w:rsidR="00DF0B63" w:rsidRPr="00E376A0" w:rsidRDefault="00DF0B63" w:rsidP="007E2FD7">
            <w:pPr>
              <w:spacing w:before="60" w:after="60"/>
            </w:pPr>
            <w:r w:rsidRPr="00E376A0">
              <w:t>Transmit</w:t>
            </w:r>
          </w:p>
        </w:tc>
      </w:tr>
      <w:tr w:rsidR="00DF0B63" w:rsidRPr="00E376A0" w14:paraId="53FA651A" w14:textId="77777777" w:rsidTr="002573CE">
        <w:trPr>
          <w:cantSplit/>
          <w:jc w:val="center"/>
        </w:trPr>
        <w:tc>
          <w:tcPr>
            <w:tcW w:w="1170" w:type="dxa"/>
            <w:shd w:val="clear" w:color="auto" w:fill="auto"/>
          </w:tcPr>
          <w:p w14:paraId="192968E2" w14:textId="77777777" w:rsidR="00DF0B63" w:rsidRPr="00E376A0" w:rsidRDefault="00DF0B63" w:rsidP="007E2FD7">
            <w:pPr>
              <w:spacing w:before="60" w:after="60"/>
            </w:pPr>
            <w:r w:rsidRPr="00E376A0">
              <w:t>VAC</w:t>
            </w:r>
          </w:p>
        </w:tc>
        <w:tc>
          <w:tcPr>
            <w:tcW w:w="3600" w:type="dxa"/>
            <w:shd w:val="clear" w:color="auto" w:fill="auto"/>
          </w:tcPr>
          <w:p w14:paraId="64A97500" w14:textId="77777777" w:rsidR="00DF0B63" w:rsidRPr="00E376A0" w:rsidRDefault="00DF0B63" w:rsidP="007E2FD7">
            <w:pPr>
              <w:spacing w:before="60" w:after="60"/>
            </w:pPr>
            <w:r w:rsidRPr="00E376A0">
              <w:t>Voltage Alternating Current</w:t>
            </w:r>
          </w:p>
        </w:tc>
      </w:tr>
    </w:tbl>
    <w:p w14:paraId="435B3431" w14:textId="77777777" w:rsidR="00A77586" w:rsidRDefault="00A77586">
      <w:pPr>
        <w:rPr>
          <w:rFonts w:ascii="Arial" w:hAnsi="Arial"/>
          <w:b/>
          <w:sz w:val="24"/>
        </w:rPr>
      </w:pPr>
      <w:bookmarkStart w:id="2171" w:name="_Toc442423209"/>
      <w:bookmarkStart w:id="2172" w:name="_Toc442451839"/>
      <w:bookmarkEnd w:id="2171"/>
      <w:bookmarkEnd w:id="2172"/>
      <w:r>
        <w:br w:type="page"/>
      </w:r>
    </w:p>
    <w:p w14:paraId="43CF5382" w14:textId="2FDABD37" w:rsidR="00156717" w:rsidRPr="00156717" w:rsidRDefault="00156717" w:rsidP="002573CE">
      <w:pPr>
        <w:pStyle w:val="Heading1"/>
      </w:pPr>
      <w:bookmarkStart w:id="2173" w:name="_Toc442423210"/>
      <w:bookmarkStart w:id="2174" w:name="_Toc442451840"/>
      <w:bookmarkStart w:id="2175" w:name="_Toc442423211"/>
      <w:bookmarkStart w:id="2176" w:name="_Toc442451841"/>
      <w:bookmarkStart w:id="2177" w:name="_Toc442423212"/>
      <w:bookmarkStart w:id="2178" w:name="_Toc442451842"/>
      <w:bookmarkStart w:id="2179" w:name="_Toc442423213"/>
      <w:bookmarkStart w:id="2180" w:name="_Toc442451843"/>
      <w:bookmarkStart w:id="2181" w:name="_Toc442423214"/>
      <w:bookmarkStart w:id="2182" w:name="_Toc442451844"/>
      <w:bookmarkStart w:id="2183" w:name="_Toc441816665"/>
      <w:bookmarkStart w:id="2184" w:name="_Toc442905227"/>
      <w:bookmarkEnd w:id="2173"/>
      <w:bookmarkEnd w:id="2174"/>
      <w:bookmarkEnd w:id="2175"/>
      <w:bookmarkEnd w:id="2176"/>
      <w:bookmarkEnd w:id="2177"/>
      <w:bookmarkEnd w:id="2178"/>
      <w:bookmarkEnd w:id="2179"/>
      <w:bookmarkEnd w:id="2180"/>
      <w:bookmarkEnd w:id="2181"/>
      <w:bookmarkEnd w:id="2182"/>
      <w:r w:rsidRPr="00156717">
        <w:lastRenderedPageBreak/>
        <w:t>[</w:t>
      </w:r>
      <w:r w:rsidR="0093396E">
        <w:t>B</w:t>
      </w:r>
      <w:r w:rsidRPr="00156717">
        <w:t>] KU-Band System Overview</w:t>
      </w:r>
      <w:bookmarkEnd w:id="2183"/>
      <w:bookmarkEnd w:id="2184"/>
    </w:p>
    <w:p w14:paraId="03C38B6E" w14:textId="77BDE0BC" w:rsidR="00156717" w:rsidRPr="00156717" w:rsidRDefault="00CE1964">
      <w:r>
        <w:t>The Ku-Band SATCOM System consists of</w:t>
      </w:r>
      <w:r w:rsidR="00156717" w:rsidRPr="00156717">
        <w:t xml:space="preserve"> </w:t>
      </w:r>
      <w:r>
        <w:t>c</w:t>
      </w:r>
      <w:r w:rsidR="00156717" w:rsidRPr="00156717">
        <w:t xml:space="preserve">ontrol cables, RF and IF </w:t>
      </w:r>
      <w:del w:id="2185" w:author="Smullen, Lizz" w:date="2016-02-10T12:45:00Z">
        <w:r w:rsidR="00156717" w:rsidRPr="00156717" w:rsidDel="00D61F5F">
          <w:delText>coax</w:delText>
        </w:r>
      </w:del>
      <w:ins w:id="2186" w:author="Smullen, Lizz" w:date="2016-02-10T12:45:00Z">
        <w:r w:rsidR="00D61F5F">
          <w:t>Coax</w:t>
        </w:r>
      </w:ins>
      <w:r w:rsidR="00156717" w:rsidRPr="00156717">
        <w:t xml:space="preserve">ial cables, </w:t>
      </w:r>
      <w:r>
        <w:t>p</w:t>
      </w:r>
      <w:r w:rsidR="00156717" w:rsidRPr="00156717">
        <w:t xml:space="preserve">ower cables, bulkhead adapters, and a waveguide. </w:t>
      </w:r>
      <w:r>
        <w:t>It</w:t>
      </w:r>
      <w:r w:rsidR="00156717" w:rsidRPr="00156717">
        <w:t xml:space="preserve"> is provided with 115VAC 360-800 Hz Aircraft Power and the ARINC 429 navigation system data labels.</w:t>
      </w:r>
      <w:r>
        <w:t xml:space="preserve"> </w:t>
      </w:r>
      <w:r w:rsidR="00156717" w:rsidRPr="00156717">
        <w:t>The Inertial Navigation System is separately powered by aircraft 28VDC.</w:t>
      </w:r>
    </w:p>
    <w:p w14:paraId="567C197C" w14:textId="0E9AF33A" w:rsidR="00CE1964" w:rsidRDefault="00CE1964" w:rsidP="00CE1964">
      <w:r>
        <w:t>The following diagram shows a</w:t>
      </w:r>
      <w:r w:rsidRPr="00156717">
        <w:t xml:space="preserve"> simplified Ku-Band SATCOM System </w:t>
      </w:r>
      <w:r>
        <w:t xml:space="preserve">that is </w:t>
      </w:r>
      <w:r w:rsidRPr="00156717">
        <w:t>under test</w:t>
      </w:r>
      <w:r>
        <w:t>.</w:t>
      </w:r>
      <w:r w:rsidRPr="00156717">
        <w:t xml:space="preserve"> </w:t>
      </w:r>
    </w:p>
    <w:p w14:paraId="6A4A6FDD" w14:textId="571AB79A" w:rsidR="00CE1964" w:rsidRDefault="00CE1964" w:rsidP="002573CE">
      <w:pPr>
        <w:pStyle w:val="Caption"/>
      </w:pPr>
      <w:bookmarkStart w:id="2187" w:name="_Toc442899357"/>
      <w:r>
        <w:t xml:space="preserve">Figure </w:t>
      </w:r>
      <w:ins w:id="2188" w:author="Smullen, Lizz" w:date="2016-02-10T18:08:00Z">
        <w:r w:rsidR="009104E1">
          <w:fldChar w:fldCharType="begin"/>
        </w:r>
        <w:r w:rsidR="009104E1">
          <w:instrText xml:space="preserve"> STYLEREF 1 \s </w:instrText>
        </w:r>
      </w:ins>
      <w:r w:rsidR="009104E1">
        <w:fldChar w:fldCharType="separate"/>
      </w:r>
      <w:r w:rsidR="0088531C">
        <w:rPr>
          <w:noProof/>
        </w:rPr>
        <w:t>2</w:t>
      </w:r>
      <w:ins w:id="218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190" w:author="Smullen, Lizz" w:date="2016-02-11T09:16:00Z">
        <w:r w:rsidR="0088531C">
          <w:rPr>
            <w:noProof/>
          </w:rPr>
          <w:t>1</w:t>
        </w:r>
      </w:ins>
      <w:ins w:id="2191" w:author="Smullen, Lizz" w:date="2016-02-10T18:08:00Z">
        <w:r w:rsidR="009104E1">
          <w:fldChar w:fldCharType="end"/>
        </w:r>
      </w:ins>
      <w:del w:id="2192"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2</w:delText>
        </w:r>
        <w:r w:rsidR="00484E5B" w:rsidDel="00961F73">
          <w:rPr>
            <w:noProof/>
          </w:rPr>
          <w:fldChar w:fldCharType="end"/>
        </w:r>
        <w:r w:rsidR="009567AE" w:rsidDel="00961F73">
          <w:delText>.</w:delText>
        </w:r>
        <w:r w:rsidR="009567AE" w:rsidDel="00961F73">
          <w:fldChar w:fldCharType="begin"/>
        </w:r>
        <w:r w:rsidR="009567AE" w:rsidDel="00961F73">
          <w:delInstrText xml:space="preserve"> SEQ Figure \* ARABIC \s 1 </w:delInstrText>
        </w:r>
        <w:r w:rsidR="009567AE" w:rsidDel="00961F73">
          <w:fldChar w:fldCharType="separate"/>
        </w:r>
        <w:r w:rsidR="009567AE" w:rsidDel="00961F73">
          <w:rPr>
            <w:noProof/>
          </w:rPr>
          <w:delText>1</w:delText>
        </w:r>
        <w:r w:rsidR="009567AE" w:rsidDel="00961F73">
          <w:fldChar w:fldCharType="end"/>
        </w:r>
      </w:del>
      <w:r>
        <w:t xml:space="preserve"> — HR133/HR160 Gimballed Antenna Unit (GAU)</w:t>
      </w:r>
      <w:bookmarkEnd w:id="2187"/>
    </w:p>
    <w:p w14:paraId="50FB4ECF" w14:textId="056FEBCA" w:rsidR="00156717" w:rsidRPr="00156717" w:rsidRDefault="00156717">
      <w:pPr>
        <w:pStyle w:val="Index1"/>
        <w:keepNext/>
        <w:rPr>
          <w:noProof/>
        </w:rPr>
        <w:pPrChange w:id="2193" w:author="Smullen, Lizz" w:date="2016-02-11T09:02:00Z">
          <w:pPr>
            <w:keepNext/>
            <w:jc w:val="center"/>
          </w:pPr>
        </w:pPrChange>
      </w:pPr>
      <w:r>
        <w:rPr>
          <w:noProof/>
        </w:rPr>
        <w:drawing>
          <wp:inline distT="0" distB="0" distL="0" distR="0" wp14:anchorId="66E394C6" wp14:editId="7E385E9D">
            <wp:extent cx="5733288" cy="3685032"/>
            <wp:effectExtent l="19050" t="19050" r="20320" b="10795"/>
            <wp:docPr id="62" name="Picture 62" descr="HR133 HR160 system schematic block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R133 HR160 system schematic block 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288" cy="3685032"/>
                    </a:xfrm>
                    <a:prstGeom prst="rect">
                      <a:avLst/>
                    </a:prstGeom>
                    <a:noFill/>
                    <a:ln w="15875">
                      <a:solidFill>
                        <a:schemeClr val="accent1"/>
                      </a:solidFill>
                    </a:ln>
                  </pic:spPr>
                </pic:pic>
              </a:graphicData>
            </a:graphic>
          </wp:inline>
        </w:drawing>
      </w:r>
    </w:p>
    <w:p w14:paraId="540B29A6" w14:textId="77777777" w:rsidR="00156717" w:rsidRPr="00156717" w:rsidRDefault="00156717" w:rsidP="00156717">
      <w:pPr>
        <w:jc w:val="center"/>
        <w:rPr>
          <w:rFonts w:ascii="Arial" w:hAnsi="Arial" w:cs="Arial"/>
          <w:b/>
          <w:sz w:val="18"/>
        </w:rPr>
      </w:pPr>
      <w:bookmarkStart w:id="2194" w:name="_Ref425067714"/>
      <w:bookmarkStart w:id="2195" w:name="_Toc441816708"/>
    </w:p>
    <w:bookmarkEnd w:id="2194"/>
    <w:bookmarkEnd w:id="2195"/>
    <w:p w14:paraId="6D070922" w14:textId="77777777" w:rsidR="00071140" w:rsidRDefault="00071140" w:rsidP="00156717">
      <w:pPr>
        <w:sectPr w:rsidR="00071140" w:rsidSect="00754A2A">
          <w:pgSz w:w="12240" w:h="15840"/>
          <w:pgMar w:top="1440" w:right="1440" w:bottom="1440" w:left="1440" w:header="720" w:footer="720" w:gutter="0"/>
          <w:pgNumType w:start="1" w:chapStyle="1"/>
          <w:cols w:space="720"/>
          <w:docGrid w:linePitch="360"/>
        </w:sectPr>
      </w:pPr>
    </w:p>
    <w:p w14:paraId="6DE61E9D" w14:textId="1578A3E7" w:rsidR="00156717" w:rsidRPr="002573CE" w:rsidRDefault="00156717" w:rsidP="002573CE">
      <w:pPr>
        <w:pStyle w:val="Heading1"/>
      </w:pPr>
      <w:bookmarkStart w:id="2196" w:name="_Toc442423216"/>
      <w:bookmarkStart w:id="2197" w:name="_Toc442451846"/>
      <w:bookmarkStart w:id="2198" w:name="_Toc442423217"/>
      <w:bookmarkStart w:id="2199" w:name="_Toc442451847"/>
      <w:bookmarkStart w:id="2200" w:name="_Toc442423218"/>
      <w:bookmarkStart w:id="2201" w:name="_Toc442451848"/>
      <w:bookmarkStart w:id="2202" w:name="_Toc442423219"/>
      <w:bookmarkStart w:id="2203" w:name="_Toc442451849"/>
      <w:bookmarkStart w:id="2204" w:name="_Toc441816666"/>
      <w:bookmarkStart w:id="2205" w:name="_Toc442905228"/>
      <w:bookmarkEnd w:id="2196"/>
      <w:bookmarkEnd w:id="2197"/>
      <w:bookmarkEnd w:id="2198"/>
      <w:bookmarkEnd w:id="2199"/>
      <w:bookmarkEnd w:id="2200"/>
      <w:bookmarkEnd w:id="2201"/>
      <w:bookmarkEnd w:id="2202"/>
      <w:bookmarkEnd w:id="2203"/>
      <w:r w:rsidRPr="002573CE">
        <w:lastRenderedPageBreak/>
        <w:t>[</w:t>
      </w:r>
      <w:r w:rsidR="0093396E" w:rsidRPr="002573CE">
        <w:t>B</w:t>
      </w:r>
      <w:r w:rsidRPr="002573CE">
        <w:t xml:space="preserve">] </w:t>
      </w:r>
      <w:ins w:id="2206" w:author="Smullen, Lizz" w:date="2016-02-10T12:08:00Z">
        <w:r w:rsidR="008E51E9">
          <w:t xml:space="preserve">SATCOM System </w:t>
        </w:r>
      </w:ins>
      <w:r w:rsidRPr="002573CE">
        <w:t xml:space="preserve">Line </w:t>
      </w:r>
      <w:r w:rsidR="00CB5DED" w:rsidRPr="002573CE">
        <w:t>R</w:t>
      </w:r>
      <w:r w:rsidRPr="002573CE">
        <w:t>eplaceable Units</w:t>
      </w:r>
      <w:bookmarkEnd w:id="2204"/>
      <w:bookmarkEnd w:id="2205"/>
    </w:p>
    <w:p w14:paraId="2A0E2F86" w14:textId="6CCE9CD5" w:rsidR="000F6456" w:rsidRDefault="00CB5DED">
      <w:r>
        <w:t>A line replaceable unit is a type of hardware component that can be easily removed and installed</w:t>
      </w:r>
      <w:r w:rsidR="004A7574">
        <w:t xml:space="preserve"> from its mounting points. </w:t>
      </w:r>
      <w:ins w:id="2207" w:author="Smullen, Lizz" w:date="2016-02-10T12:13:00Z">
        <w:r w:rsidR="00EA73CB">
          <w:t>When troubleshooting the SATCOM System, f</w:t>
        </w:r>
      </w:ins>
      <w:del w:id="2208" w:author="Smullen, Lizz" w:date="2016-02-10T12:13:00Z">
        <w:r w:rsidR="008724C1" w:rsidRPr="00156717" w:rsidDel="00EA73CB">
          <w:delText>F</w:delText>
        </w:r>
      </w:del>
      <w:r w:rsidR="008724C1" w:rsidRPr="00156717">
        <w:t xml:space="preserve">ault isolation and field repair is limited to </w:t>
      </w:r>
      <w:r w:rsidR="008724C1">
        <w:t xml:space="preserve">the </w:t>
      </w:r>
      <w:r w:rsidR="008724C1" w:rsidRPr="00156717">
        <w:t>removal and replacement of failed LRUs. A failure or problem can be isolated to a particular LRU, which can be replaced quickly.</w:t>
      </w:r>
      <w:r w:rsidR="000F6456">
        <w:t xml:space="preserve"> </w:t>
      </w:r>
    </w:p>
    <w:p w14:paraId="656090F8" w14:textId="6708D540" w:rsidR="004A7574" w:rsidRDefault="00CB5DED">
      <w:pPr>
        <w:rPr>
          <w:ins w:id="2209" w:author="Smullen, Lizz" w:date="2016-02-10T12:09:00Z"/>
        </w:rPr>
      </w:pPr>
      <w:r>
        <w:t>The</w:t>
      </w:r>
      <w:del w:id="2210" w:author="Smullen, Lizz" w:date="2016-02-10T12:10:00Z">
        <w:r w:rsidDel="008E51E9">
          <w:delText xml:space="preserve"> HR133/HR160</w:delText>
        </w:r>
      </w:del>
      <w:r>
        <w:t xml:space="preserve"> SATCOM System </w:t>
      </w:r>
      <w:ins w:id="2211" w:author="Smullen, Lizz" w:date="2016-02-10T12:12:00Z">
        <w:r w:rsidR="00EA73CB">
          <w:t>is made up</w:t>
        </w:r>
      </w:ins>
      <w:del w:id="2212" w:author="Smullen, Lizz" w:date="2016-02-10T12:12:00Z">
        <w:r w:rsidDel="00DA599E">
          <w:delText>is composed</w:delText>
        </w:r>
      </w:del>
      <w:r>
        <w:t xml:space="preserve"> of</w:t>
      </w:r>
      <w:r w:rsidR="004A7574">
        <w:t xml:space="preserve"> </w:t>
      </w:r>
      <w:ins w:id="2213" w:author="Smullen, Lizz" w:date="2016-02-10T12:11:00Z">
        <w:r w:rsidR="00DA599E">
          <w:t>the following line</w:t>
        </w:r>
      </w:ins>
      <w:del w:id="2214" w:author="Smullen, Lizz" w:date="2016-02-10T12:11:00Z">
        <w:r w:rsidR="004A7574" w:rsidDel="00DA599E">
          <w:delText>five line</w:delText>
        </w:r>
      </w:del>
      <w:r w:rsidR="004A7574">
        <w:t xml:space="preserve"> replaceable units</w:t>
      </w:r>
      <w:del w:id="2215" w:author="Smullen, Lizz" w:date="2016-02-10T12:12:00Z">
        <w:r w:rsidR="004A7574" w:rsidDel="00DA599E">
          <w:delText>. These include</w:delText>
        </w:r>
      </w:del>
      <w:r w:rsidR="004A7574">
        <w:t>:</w:t>
      </w:r>
    </w:p>
    <w:p w14:paraId="50349295" w14:textId="2737F05D" w:rsidR="008E51E9" w:rsidRDefault="008E51E9">
      <w:pPr>
        <w:pStyle w:val="ListParagraph"/>
        <w:numPr>
          <w:ilvl w:val="0"/>
          <w:numId w:val="150"/>
        </w:numPr>
        <w:rPr>
          <w:ins w:id="2216" w:author="Smullen, Lizz" w:date="2016-02-10T12:09:00Z"/>
        </w:rPr>
        <w:pPrChange w:id="2217" w:author="Smullen, Lizz" w:date="2016-02-10T12:09:00Z">
          <w:pPr/>
        </w:pPrChange>
      </w:pPr>
      <w:ins w:id="2218" w:author="Smullen, Lizz" w:date="2016-02-10T12:09:00Z">
        <w:r>
          <w:t>Gimbaled Antenna Unit (GAU) 10950</w:t>
        </w:r>
      </w:ins>
    </w:p>
    <w:p w14:paraId="5BDF7929" w14:textId="12981A68" w:rsidR="008E51E9" w:rsidRDefault="008E51E9">
      <w:pPr>
        <w:pStyle w:val="ListParagraph"/>
        <w:numPr>
          <w:ilvl w:val="0"/>
          <w:numId w:val="150"/>
        </w:numPr>
        <w:rPr>
          <w:ins w:id="2219" w:author="Smullen, Lizz" w:date="2016-02-10T12:10:00Z"/>
        </w:rPr>
        <w:pPrChange w:id="2220" w:author="Smullen, Lizz" w:date="2016-02-10T12:09:00Z">
          <w:pPr/>
        </w:pPrChange>
      </w:pPr>
      <w:ins w:id="2221" w:author="Smullen, Lizz" w:date="2016-02-10T12:10:00Z">
        <w:r>
          <w:t>Antenna Control with Modem Unit (ACMU) 10951</w:t>
        </w:r>
      </w:ins>
    </w:p>
    <w:p w14:paraId="280CEACA" w14:textId="734D1393" w:rsidR="008E51E9" w:rsidRDefault="008E51E9">
      <w:pPr>
        <w:pStyle w:val="ListParagraph"/>
        <w:numPr>
          <w:ilvl w:val="0"/>
          <w:numId w:val="150"/>
        </w:numPr>
        <w:rPr>
          <w:ins w:id="2222" w:author="Smullen, Lizz" w:date="2016-02-10T12:10:00Z"/>
        </w:rPr>
        <w:pPrChange w:id="2223" w:author="Smullen, Lizz" w:date="2016-02-10T12:09:00Z">
          <w:pPr/>
        </w:pPrChange>
      </w:pPr>
      <w:ins w:id="2224" w:author="Smullen, Lizz" w:date="2016-02-10T12:10:00Z">
        <w:r>
          <w:t>High Power Transceiver (HPT) 10951</w:t>
        </w:r>
      </w:ins>
    </w:p>
    <w:p w14:paraId="7039C525" w14:textId="3CA2C9DC" w:rsidR="008E51E9" w:rsidRPr="008E51E9" w:rsidRDefault="008E51E9">
      <w:pPr>
        <w:pStyle w:val="ListParagraph"/>
        <w:numPr>
          <w:ilvl w:val="0"/>
          <w:numId w:val="150"/>
        </w:numPr>
        <w:rPr>
          <w:ins w:id="2225" w:author="Smullen, Lizz" w:date="2016-02-10T12:11:00Z"/>
          <w:rPrChange w:id="2226" w:author="Smullen, Lizz" w:date="2016-02-10T12:11:00Z">
            <w:rPr>
              <w:ins w:id="2227" w:author="Smullen, Lizz" w:date="2016-02-10T12:11:00Z"/>
              <w:i/>
            </w:rPr>
          </w:rPrChange>
        </w:rPr>
        <w:pPrChange w:id="2228" w:author="Smullen, Lizz" w:date="2016-02-10T12:09:00Z">
          <w:pPr/>
        </w:pPrChange>
      </w:pPr>
      <w:ins w:id="2229" w:author="Smullen, Lizz" w:date="2016-02-10T12:10:00Z">
        <w:r>
          <w:t>Static Inverter 15997 –</w:t>
        </w:r>
        <w:r w:rsidRPr="008E51E9">
          <w:rPr>
            <w:i/>
            <w:rPrChange w:id="2230" w:author="Smullen, Lizz" w:date="2016-02-10T12:11:00Z">
              <w:rPr/>
            </w:rPrChange>
          </w:rPr>
          <w:t>HR133 Installations Only</w:t>
        </w:r>
      </w:ins>
    </w:p>
    <w:p w14:paraId="4C26DB55" w14:textId="11D2331C" w:rsidR="008E51E9" w:rsidRPr="00B22384" w:rsidRDefault="008E51E9">
      <w:pPr>
        <w:pStyle w:val="ListParagraph"/>
        <w:numPr>
          <w:ilvl w:val="0"/>
          <w:numId w:val="150"/>
        </w:numPr>
        <w:rPr>
          <w:ins w:id="2231" w:author="Smullen, Lizz" w:date="2016-02-10T12:22:00Z"/>
          <w:rPrChange w:id="2232" w:author="Smullen, Lizz" w:date="2016-02-10T12:22:00Z">
            <w:rPr>
              <w:ins w:id="2233" w:author="Smullen, Lizz" w:date="2016-02-10T12:22:00Z"/>
              <w:i/>
            </w:rPr>
          </w:rPrChange>
        </w:rPr>
        <w:pPrChange w:id="2234" w:author="Smullen, Lizz" w:date="2016-02-10T12:09:00Z">
          <w:pPr/>
        </w:pPrChange>
      </w:pPr>
      <w:ins w:id="2235" w:author="Smullen, Lizz" w:date="2016-02-10T12:11:00Z">
        <w:r>
          <w:t>In</w:t>
        </w:r>
        <w:r w:rsidRPr="002573CE">
          <w:t>ertial Navigation System –</w:t>
        </w:r>
        <w:r>
          <w:t xml:space="preserve"> </w:t>
        </w:r>
        <w:r w:rsidRPr="008E51E9">
          <w:rPr>
            <w:i/>
            <w:rPrChange w:id="2236" w:author="Smullen, Lizz" w:date="2016-02-10T12:11:00Z">
              <w:rPr/>
            </w:rPrChange>
          </w:rPr>
          <w:t>HR160 Configurations Only</w:t>
        </w:r>
      </w:ins>
    </w:p>
    <w:p w14:paraId="4258F66F" w14:textId="69F2D909" w:rsidR="00B22384" w:rsidRDefault="00B22384">
      <w:pPr>
        <w:pStyle w:val="ListParagraph"/>
        <w:numPr>
          <w:ilvl w:val="0"/>
          <w:numId w:val="150"/>
        </w:numPr>
        <w:pPrChange w:id="2237" w:author="Smullen, Lizz" w:date="2016-02-10T12:09:00Z">
          <w:pPr/>
        </w:pPrChange>
      </w:pPr>
      <w:ins w:id="2238" w:author="Smullen, Lizz" w:date="2016-02-10T12:22:00Z">
        <w:r>
          <w:t>Interior Cables</w:t>
        </w:r>
      </w:ins>
    </w:p>
    <w:p w14:paraId="0D85077E" w14:textId="33610937" w:rsidR="00CB5DED" w:rsidRPr="00155C6D" w:rsidRDefault="00D21ECB" w:rsidP="00572CDF">
      <w:pPr>
        <w:pStyle w:val="Heading2"/>
      </w:pPr>
      <w:bookmarkStart w:id="2239" w:name="_Toc442905229"/>
      <w:r w:rsidRPr="00572CDF">
        <w:t xml:space="preserve">[B] </w:t>
      </w:r>
      <w:r w:rsidR="00CB5DED" w:rsidRPr="00155C6D">
        <w:t>Gimbaled Antenna Unit (GAU) 10950</w:t>
      </w:r>
      <w:bookmarkEnd w:id="2239"/>
    </w:p>
    <w:p w14:paraId="75E0D3A1" w14:textId="72EACF82" w:rsidR="00AF3D1C" w:rsidRDefault="00AF3D1C">
      <w:pPr>
        <w:rPr>
          <w:ins w:id="2240" w:author="Smullen, Lizz" w:date="2016-02-10T12:14:00Z"/>
        </w:rPr>
      </w:pPr>
      <w:r w:rsidRPr="00E61BB2">
        <w:t xml:space="preserve">The GAU contains the antenna, associated motors and electronics required to point the antenna toward the desired satellite to receive the satellite signal. The GAU has three axes of motion: Azimuth, Elevation, and Polarization. The Azimuth and Elevation axes provide the main pointing of the antenna at the satellite of interest, while the Polarization axes provides electrical alignment with the polarization angle offset of the satellite. The GAU is mounted external to the aircraft under the </w:t>
      </w:r>
      <w:del w:id="2241" w:author="Smullen, Lizz" w:date="2016-02-10T16:04:00Z">
        <w:r w:rsidRPr="00E61BB2" w:rsidDel="00A97CB7">
          <w:delText xml:space="preserve">Radome </w:delText>
        </w:r>
      </w:del>
      <w:ins w:id="2242" w:author="Smullen, Lizz" w:date="2016-02-10T16:04:00Z">
        <w:r w:rsidR="00A97CB7">
          <w:t>r</w:t>
        </w:r>
        <w:r w:rsidR="00A97CB7" w:rsidRPr="00E61BB2">
          <w:t xml:space="preserve">adome </w:t>
        </w:r>
      </w:ins>
      <w:r w:rsidRPr="00E61BB2">
        <w:t>making it difficult to inspect. Fault isolation is done via the ACMU. The ACMU provides all power, command, and control to the GAU. The GAU contains minimal electronics to maximize reliability. In order to replace a GAU, the radome must be removed first. The radome must be resealed and cured after replacing the GAU. This can take several hours.</w:t>
      </w:r>
    </w:p>
    <w:p w14:paraId="4D63879F" w14:textId="039A284A" w:rsidR="00EA73CB" w:rsidRPr="00E61BB2" w:rsidRDefault="00EA73CB">
      <w:ins w:id="2243" w:author="Smullen, Lizz" w:date="2016-02-10T12:14:00Z">
        <w:r>
          <w:t xml:space="preserve">For </w:t>
        </w:r>
      </w:ins>
      <w:ins w:id="2244" w:author="Smullen, Lizz" w:date="2016-02-10T12:17:00Z">
        <w:r>
          <w:t xml:space="preserve">provisioning </w:t>
        </w:r>
      </w:ins>
      <w:ins w:id="2245" w:author="Smullen, Lizz" w:date="2016-02-10T12:14:00Z">
        <w:r>
          <w:t xml:space="preserve">instructions on how to remove and replace the GAU, see </w:t>
        </w:r>
      </w:ins>
      <w:ins w:id="2246" w:author="Smullen, Lizz" w:date="2016-02-10T12:16:00Z">
        <w:r w:rsidRPr="00EA73CB">
          <w:rPr>
            <w:b/>
            <w:color w:val="4F81BD" w:themeColor="accent1"/>
            <w:rPrChange w:id="2247" w:author="Smullen, Lizz" w:date="2016-02-10T12:17:00Z">
              <w:rPr/>
            </w:rPrChange>
          </w:rPr>
          <w:fldChar w:fldCharType="begin"/>
        </w:r>
        <w:r w:rsidRPr="00EA73CB">
          <w:rPr>
            <w:b/>
            <w:color w:val="4F81BD" w:themeColor="accent1"/>
            <w:rPrChange w:id="2248" w:author="Smullen, Lizz" w:date="2016-02-10T12:17:00Z">
              <w:rPr/>
            </w:rPrChange>
          </w:rPr>
          <w:instrText xml:space="preserve"> REF _Ref442869904 \w \h </w:instrText>
        </w:r>
      </w:ins>
      <w:r>
        <w:rPr>
          <w:b/>
          <w:color w:val="4F81BD" w:themeColor="accent1"/>
        </w:rPr>
        <w:instrText xml:space="preserve"> \* MERGEFORMAT </w:instrText>
      </w:r>
      <w:r w:rsidRPr="00EA73CB">
        <w:rPr>
          <w:b/>
          <w:color w:val="4F81BD" w:themeColor="accent1"/>
          <w:rPrChange w:id="2249" w:author="Smullen, Lizz" w:date="2016-02-10T12:17:00Z">
            <w:rPr>
              <w:b/>
              <w:color w:val="4F81BD" w:themeColor="accent1"/>
            </w:rPr>
          </w:rPrChange>
        </w:rPr>
      </w:r>
      <w:r w:rsidRPr="00EA73CB">
        <w:rPr>
          <w:b/>
          <w:color w:val="4F81BD" w:themeColor="accent1"/>
          <w:rPrChange w:id="2250" w:author="Smullen, Lizz" w:date="2016-02-10T12:17:00Z">
            <w:rPr/>
          </w:rPrChange>
        </w:rPr>
        <w:fldChar w:fldCharType="separate"/>
      </w:r>
      <w:ins w:id="2251" w:author="Smullen, Lizz" w:date="2016-02-11T09:16:00Z">
        <w:r w:rsidR="0088531C">
          <w:rPr>
            <w:b/>
            <w:color w:val="4F81BD" w:themeColor="accent1"/>
          </w:rPr>
          <w:t>5.1.4</w:t>
        </w:r>
      </w:ins>
      <w:ins w:id="2252" w:author="Smullen, Lizz" w:date="2016-02-10T12:16:00Z">
        <w:r w:rsidRPr="00EA73CB">
          <w:rPr>
            <w:b/>
            <w:color w:val="4F81BD" w:themeColor="accent1"/>
            <w:rPrChange w:id="2253" w:author="Smullen, Lizz" w:date="2016-02-10T12:17:00Z">
              <w:rPr/>
            </w:rPrChange>
          </w:rPr>
          <w:fldChar w:fldCharType="end"/>
        </w:r>
      </w:ins>
      <w:ins w:id="2254" w:author="Smullen, Lizz" w:date="2016-02-10T12:15:00Z">
        <w:r w:rsidRPr="00EA73CB">
          <w:rPr>
            <w:b/>
            <w:color w:val="4F81BD" w:themeColor="accent1"/>
            <w:rPrChange w:id="2255" w:author="Smullen, Lizz" w:date="2016-02-10T12:15:00Z">
              <w:rPr/>
            </w:rPrChange>
          </w:rPr>
          <w:fldChar w:fldCharType="begin"/>
        </w:r>
        <w:r w:rsidRPr="00EA73CB">
          <w:rPr>
            <w:b/>
            <w:color w:val="4F81BD" w:themeColor="accent1"/>
            <w:rPrChange w:id="2256" w:author="Smullen, Lizz" w:date="2016-02-10T12:15:00Z">
              <w:rPr/>
            </w:rPrChange>
          </w:rPr>
          <w:instrText xml:space="preserve"> REF _Ref442869854 \h </w:instrText>
        </w:r>
      </w:ins>
      <w:r>
        <w:rPr>
          <w:b/>
          <w:color w:val="4F81BD" w:themeColor="accent1"/>
        </w:rPr>
        <w:instrText xml:space="preserve"> \* MERGEFORMAT </w:instrText>
      </w:r>
      <w:r w:rsidRPr="00EA73CB">
        <w:rPr>
          <w:b/>
          <w:color w:val="4F81BD" w:themeColor="accent1"/>
          <w:rPrChange w:id="2257" w:author="Smullen, Lizz" w:date="2016-02-10T12:15:00Z">
            <w:rPr>
              <w:b/>
              <w:color w:val="4F81BD" w:themeColor="accent1"/>
            </w:rPr>
          </w:rPrChange>
        </w:rPr>
      </w:r>
      <w:r w:rsidRPr="00EA73CB">
        <w:rPr>
          <w:b/>
          <w:color w:val="4F81BD" w:themeColor="accent1"/>
          <w:rPrChange w:id="2258" w:author="Smullen, Lizz" w:date="2016-02-10T12:15:00Z">
            <w:rPr/>
          </w:rPrChange>
        </w:rPr>
        <w:fldChar w:fldCharType="separate"/>
      </w:r>
      <w:ins w:id="2259" w:author="Smullen, Lizz" w:date="2016-02-11T09:16:00Z">
        <w:r w:rsidR="0088531C" w:rsidRPr="0088531C">
          <w:rPr>
            <w:b/>
            <w:noProof/>
            <w:color w:val="4F81BD" w:themeColor="accent1"/>
            <w:rPrChange w:id="2260" w:author="Smullen, Lizz" w:date="2016-02-11T09:16:00Z">
              <w:rPr>
                <w:noProof/>
              </w:rPr>
            </w:rPrChange>
          </w:rPr>
          <w:t>[B] GAU</w:t>
        </w:r>
        <w:r w:rsidR="0088531C" w:rsidRPr="0088531C">
          <w:rPr>
            <w:b/>
            <w:color w:val="4F81BD" w:themeColor="accent1"/>
            <w:rPrChange w:id="2261" w:author="Smullen, Lizz" w:date="2016-02-11T09:16:00Z">
              <w:rPr/>
            </w:rPrChange>
          </w:rPr>
          <w:t xml:space="preserve"> Replacement</w:t>
        </w:r>
      </w:ins>
      <w:ins w:id="2262" w:author="Smullen, Lizz" w:date="2016-02-10T12:15:00Z">
        <w:r w:rsidRPr="00EA73CB">
          <w:rPr>
            <w:b/>
            <w:color w:val="4F81BD" w:themeColor="accent1"/>
            <w:rPrChange w:id="2263" w:author="Smullen, Lizz" w:date="2016-02-10T12:15:00Z">
              <w:rPr/>
            </w:rPrChange>
          </w:rPr>
          <w:fldChar w:fldCharType="end"/>
        </w:r>
      </w:ins>
    </w:p>
    <w:p w14:paraId="4BD455A4" w14:textId="575225AC" w:rsidR="00CB5DED" w:rsidRDefault="00D21ECB" w:rsidP="00572CDF">
      <w:pPr>
        <w:pStyle w:val="Heading2"/>
      </w:pPr>
      <w:bookmarkStart w:id="2264" w:name="_Toc442905230"/>
      <w:r>
        <w:t xml:space="preserve">[B] </w:t>
      </w:r>
      <w:r w:rsidR="00CB5DED">
        <w:t>Antenna Control with Modem Unit (ACMU) 10951</w:t>
      </w:r>
      <w:bookmarkEnd w:id="2264"/>
    </w:p>
    <w:p w14:paraId="78D85C39" w14:textId="6E76FB6C" w:rsidR="00E61BB2" w:rsidRPr="00156717" w:rsidRDefault="00E61BB2">
      <w:r w:rsidRPr="00156717">
        <w:t>The ACMU provides all command, control, and monitoring of the HR133/HR160 system</w:t>
      </w:r>
      <w:r>
        <w:t>,</w:t>
      </w:r>
      <w:r w:rsidRPr="00156717">
        <w:t xml:space="preserve"> including pointing of the GAU antenna. The ACMU receives aircraft position (latitude and longitude) and orientation (pitch, roll, and heading) from the aircraft</w:t>
      </w:r>
      <w:r>
        <w:t>’s</w:t>
      </w:r>
      <w:r w:rsidRPr="00156717">
        <w:t xml:space="preserve"> In</w:t>
      </w:r>
      <w:r>
        <w:t>ertial Navigation System (INS)</w:t>
      </w:r>
      <w:r w:rsidR="00D21ECB">
        <w:t>. It</w:t>
      </w:r>
      <w:r>
        <w:t xml:space="preserve"> </w:t>
      </w:r>
      <w:r w:rsidRPr="00156717">
        <w:t>calculates the correct pointing angles, and drives the motors on the antenna to the correct location. The ACMU also contains the modem to convert the IF signals exchanged with the HPT to Ethernet</w:t>
      </w:r>
      <w:r w:rsidR="00D21ECB">
        <w:t>,</w:t>
      </w:r>
      <w:r w:rsidRPr="00156717">
        <w:t xml:space="preserve"> for provision to </w:t>
      </w:r>
      <w:r w:rsidR="00D21ECB">
        <w:t xml:space="preserve">the </w:t>
      </w:r>
      <w:r w:rsidRPr="00156717">
        <w:t>aircraft.</w:t>
      </w:r>
    </w:p>
    <w:p w14:paraId="1F56F5F0" w14:textId="67BF01E6" w:rsidR="00E61BB2" w:rsidRPr="00156717" w:rsidRDefault="00E61BB2" w:rsidP="00356035">
      <w:pPr>
        <w:rPr>
          <w:strike/>
        </w:rPr>
      </w:pPr>
      <w:r w:rsidRPr="00156717">
        <w:t>The ACMU is mounted within the aircraft overhead and is re</w:t>
      </w:r>
      <w:r w:rsidR="00D21ECB">
        <w:t>tained with 4 screw/washer/lock-</w:t>
      </w:r>
      <w:r w:rsidRPr="00156717">
        <w:t xml:space="preserve">washer sets. This facilitates easy and rapid removal and replacement should a fault be isolated to this LRU. The ACMU provides the primary interface for fault isolation through a commercial Ethernet cable and </w:t>
      </w:r>
      <w:r w:rsidR="00D21ECB">
        <w:t xml:space="preserve">the </w:t>
      </w:r>
      <w:r w:rsidRPr="00156717">
        <w:t xml:space="preserve">use of the </w:t>
      </w:r>
      <w:r w:rsidR="00D21ECB">
        <w:t xml:space="preserve">Mozilla </w:t>
      </w:r>
      <w:r w:rsidRPr="00156717">
        <w:t>Firefox, Google Chrome or Safari web browser. Internet Explorer is not supported.</w:t>
      </w:r>
    </w:p>
    <w:p w14:paraId="5510995D" w14:textId="7A0B232C" w:rsidR="00E61BB2" w:rsidRDefault="00E61BB2">
      <w:pPr>
        <w:rPr>
          <w:ins w:id="2265" w:author="Smullen, Lizz" w:date="2016-02-10T12:17:00Z"/>
        </w:rPr>
      </w:pPr>
      <w:r w:rsidRPr="00156717">
        <w:t xml:space="preserve">The ACMU </w:t>
      </w:r>
      <w:r w:rsidR="00D21ECB">
        <w:t>also displays</w:t>
      </w:r>
      <w:r w:rsidRPr="00156717">
        <w:t xml:space="preserve"> external fault and status indicators to help monitor operation and isolate faults.</w:t>
      </w:r>
    </w:p>
    <w:p w14:paraId="13BFD899" w14:textId="46E41CA7" w:rsidR="00EA73CB" w:rsidRPr="00E61BB2" w:rsidRDefault="00EA73CB" w:rsidP="00EA73CB">
      <w:pPr>
        <w:rPr>
          <w:ins w:id="2266" w:author="Smullen, Lizz" w:date="2016-02-10T12:17:00Z"/>
        </w:rPr>
      </w:pPr>
      <w:ins w:id="2267" w:author="Smullen, Lizz" w:date="2016-02-10T12:17:00Z">
        <w:r>
          <w:t xml:space="preserve">For provisioning instructions on how to remove and replace the ACMU, see </w:t>
        </w:r>
      </w:ins>
      <w:ins w:id="2268" w:author="Smullen, Lizz" w:date="2016-02-10T12:18:00Z">
        <w:r w:rsidRPr="00EA73CB">
          <w:rPr>
            <w:b/>
            <w:color w:val="4F81BD" w:themeColor="accent1"/>
            <w:rPrChange w:id="2269" w:author="Smullen, Lizz" w:date="2016-02-10T12:18:00Z">
              <w:rPr/>
            </w:rPrChange>
          </w:rPr>
          <w:fldChar w:fldCharType="begin"/>
        </w:r>
        <w:r w:rsidRPr="00EA73CB">
          <w:rPr>
            <w:b/>
            <w:color w:val="4F81BD" w:themeColor="accent1"/>
            <w:rPrChange w:id="2270" w:author="Smullen, Lizz" w:date="2016-02-10T12:18:00Z">
              <w:rPr/>
            </w:rPrChange>
          </w:rPr>
          <w:instrText xml:space="preserve"> REF _Ref442870014 \w \h </w:instrText>
        </w:r>
      </w:ins>
      <w:r>
        <w:rPr>
          <w:b/>
          <w:color w:val="4F81BD" w:themeColor="accent1"/>
        </w:rPr>
        <w:instrText xml:space="preserve"> \* MERGEFORMAT </w:instrText>
      </w:r>
      <w:r w:rsidRPr="00EA73CB">
        <w:rPr>
          <w:b/>
          <w:color w:val="4F81BD" w:themeColor="accent1"/>
          <w:rPrChange w:id="2271" w:author="Smullen, Lizz" w:date="2016-02-10T12:18:00Z">
            <w:rPr>
              <w:b/>
              <w:color w:val="4F81BD" w:themeColor="accent1"/>
            </w:rPr>
          </w:rPrChange>
        </w:rPr>
      </w:r>
      <w:r w:rsidRPr="00EA73CB">
        <w:rPr>
          <w:b/>
          <w:color w:val="4F81BD" w:themeColor="accent1"/>
          <w:rPrChange w:id="2272" w:author="Smullen, Lizz" w:date="2016-02-10T12:18:00Z">
            <w:rPr/>
          </w:rPrChange>
        </w:rPr>
        <w:fldChar w:fldCharType="separate"/>
      </w:r>
      <w:ins w:id="2273" w:author="Smullen, Lizz" w:date="2016-02-11T09:16:00Z">
        <w:r w:rsidR="0088531C">
          <w:rPr>
            <w:b/>
            <w:color w:val="4F81BD" w:themeColor="accent1"/>
          </w:rPr>
          <w:t>5.1.2</w:t>
        </w:r>
      </w:ins>
      <w:ins w:id="2274" w:author="Smullen, Lizz" w:date="2016-02-10T12:18:00Z">
        <w:r w:rsidRPr="00EA73CB">
          <w:rPr>
            <w:b/>
            <w:color w:val="4F81BD" w:themeColor="accent1"/>
            <w:rPrChange w:id="2275" w:author="Smullen, Lizz" w:date="2016-02-10T12:18:00Z">
              <w:rPr/>
            </w:rPrChange>
          </w:rPr>
          <w:fldChar w:fldCharType="end"/>
        </w:r>
        <w:r w:rsidRPr="00EA73CB">
          <w:rPr>
            <w:b/>
            <w:color w:val="4F81BD" w:themeColor="accent1"/>
            <w:rPrChange w:id="2276" w:author="Smullen, Lizz" w:date="2016-02-10T12:18:00Z">
              <w:rPr/>
            </w:rPrChange>
          </w:rPr>
          <w:fldChar w:fldCharType="begin"/>
        </w:r>
        <w:r w:rsidRPr="00EA73CB">
          <w:rPr>
            <w:b/>
            <w:color w:val="4F81BD" w:themeColor="accent1"/>
            <w:rPrChange w:id="2277" w:author="Smullen, Lizz" w:date="2016-02-10T12:18:00Z">
              <w:rPr/>
            </w:rPrChange>
          </w:rPr>
          <w:instrText xml:space="preserve"> REF _Ref442870020 \h </w:instrText>
        </w:r>
      </w:ins>
      <w:r>
        <w:rPr>
          <w:b/>
          <w:color w:val="4F81BD" w:themeColor="accent1"/>
        </w:rPr>
        <w:instrText xml:space="preserve"> \* MERGEFORMAT </w:instrText>
      </w:r>
      <w:r w:rsidRPr="00EA73CB">
        <w:rPr>
          <w:b/>
          <w:color w:val="4F81BD" w:themeColor="accent1"/>
          <w:rPrChange w:id="2278" w:author="Smullen, Lizz" w:date="2016-02-10T12:18:00Z">
            <w:rPr>
              <w:b/>
              <w:color w:val="4F81BD" w:themeColor="accent1"/>
            </w:rPr>
          </w:rPrChange>
        </w:rPr>
      </w:r>
      <w:r w:rsidRPr="00EA73CB">
        <w:rPr>
          <w:b/>
          <w:color w:val="4F81BD" w:themeColor="accent1"/>
          <w:rPrChange w:id="2279" w:author="Smullen, Lizz" w:date="2016-02-10T12:18:00Z">
            <w:rPr/>
          </w:rPrChange>
        </w:rPr>
        <w:fldChar w:fldCharType="separate"/>
      </w:r>
      <w:ins w:id="2280" w:author="Smullen, Lizz" w:date="2016-02-11T09:16:00Z">
        <w:r w:rsidR="0088531C" w:rsidRPr="0088531C">
          <w:rPr>
            <w:b/>
            <w:noProof/>
            <w:color w:val="4F81BD" w:themeColor="accent1"/>
            <w:rPrChange w:id="2281" w:author="Smullen, Lizz" w:date="2016-02-11T09:16:00Z">
              <w:rPr>
                <w:noProof/>
              </w:rPr>
            </w:rPrChange>
          </w:rPr>
          <w:t xml:space="preserve">[B] </w:t>
        </w:r>
        <w:r w:rsidR="0088531C" w:rsidRPr="0088531C">
          <w:rPr>
            <w:b/>
            <w:color w:val="4F81BD" w:themeColor="accent1"/>
            <w:rPrChange w:id="2282" w:author="Smullen, Lizz" w:date="2016-02-11T09:16:00Z">
              <w:rPr/>
            </w:rPrChange>
          </w:rPr>
          <w:t>ACMU Replacement</w:t>
        </w:r>
      </w:ins>
      <w:ins w:id="2283" w:author="Smullen, Lizz" w:date="2016-02-10T12:18:00Z">
        <w:r w:rsidRPr="00EA73CB">
          <w:rPr>
            <w:b/>
            <w:color w:val="4F81BD" w:themeColor="accent1"/>
            <w:rPrChange w:id="2284" w:author="Smullen, Lizz" w:date="2016-02-10T12:18:00Z">
              <w:rPr/>
            </w:rPrChange>
          </w:rPr>
          <w:fldChar w:fldCharType="end"/>
        </w:r>
        <w:r w:rsidRPr="00EA73CB">
          <w:rPr>
            <w:b/>
            <w:rPrChange w:id="2285" w:author="Smullen, Lizz" w:date="2016-02-10T12:18:00Z">
              <w:rPr>
                <w:b/>
                <w:color w:val="4F81BD" w:themeColor="accent1"/>
              </w:rPr>
            </w:rPrChange>
          </w:rPr>
          <w:t>.</w:t>
        </w:r>
      </w:ins>
      <w:ins w:id="2286" w:author="Smullen, Lizz" w:date="2016-02-10T12:17:00Z">
        <w:r w:rsidRPr="00E61BB2">
          <w:t xml:space="preserve"> </w:t>
        </w:r>
      </w:ins>
    </w:p>
    <w:p w14:paraId="79BAF116" w14:textId="41E525F2" w:rsidR="00EA73CB" w:rsidRPr="00E61BB2" w:rsidDel="00EA73CB" w:rsidRDefault="00EA73CB">
      <w:pPr>
        <w:pStyle w:val="Heading2"/>
        <w:rPr>
          <w:del w:id="2287" w:author="Smullen, Lizz" w:date="2016-02-10T12:17:00Z"/>
        </w:rPr>
        <w:pPrChange w:id="2288" w:author="Smullen, Lizz" w:date="2016-02-11T09:03:00Z">
          <w:pPr/>
        </w:pPrChange>
      </w:pPr>
      <w:bookmarkStart w:id="2289" w:name="_Toc442883576"/>
      <w:bookmarkStart w:id="2290" w:name="_Toc442899122"/>
      <w:bookmarkStart w:id="2291" w:name="_Toc442905231"/>
      <w:bookmarkEnd w:id="2289"/>
      <w:bookmarkEnd w:id="2290"/>
      <w:bookmarkEnd w:id="2291"/>
    </w:p>
    <w:p w14:paraId="33C18893" w14:textId="05CE52FB" w:rsidR="00CB5DED" w:rsidRDefault="00D21ECB">
      <w:pPr>
        <w:pStyle w:val="Heading2"/>
      </w:pPr>
      <w:bookmarkStart w:id="2292" w:name="_Toc442905232"/>
      <w:r>
        <w:t xml:space="preserve">[B] </w:t>
      </w:r>
      <w:r w:rsidR="00CB5DED">
        <w:t>High Power Transceiver (HPT) 10951</w:t>
      </w:r>
      <w:bookmarkEnd w:id="2292"/>
    </w:p>
    <w:p w14:paraId="70161774" w14:textId="74CB120F" w:rsidR="00D21ECB" w:rsidRDefault="00D21ECB" w:rsidP="00356035">
      <w:r w:rsidRPr="00156717">
        <w:t xml:space="preserve">The HPT provides the down and up conversions of the RF signal </w:t>
      </w:r>
      <w:r>
        <w:t>t</w:t>
      </w:r>
      <w:r w:rsidRPr="00156717">
        <w:t>o/</w:t>
      </w:r>
      <w:r>
        <w:t>f</w:t>
      </w:r>
      <w:r w:rsidRPr="00156717">
        <w:t xml:space="preserve">rom the Modem IF frequencies. The receive path includes two selectable down conversion Local Oscillator (LO) frequencies: </w:t>
      </w:r>
    </w:p>
    <w:p w14:paraId="62B810F9" w14:textId="2D80C8C1" w:rsidR="00D21ECB" w:rsidRDefault="00D21ECB">
      <w:pPr>
        <w:pStyle w:val="ListParagraph"/>
        <w:numPr>
          <w:ilvl w:val="0"/>
          <w:numId w:val="146"/>
        </w:numPr>
        <w:pPrChange w:id="2293" w:author="Smullen, Lizz" w:date="2016-02-10T11:22:00Z">
          <w:pPr>
            <w:pStyle w:val="ListParagraph"/>
            <w:numPr>
              <w:numId w:val="131"/>
            </w:numPr>
          </w:pPr>
        </w:pPrChange>
      </w:pPr>
      <w:r w:rsidRPr="00156717">
        <w:t>9.75 GHz for the 10.7 to 11.7 band</w:t>
      </w:r>
    </w:p>
    <w:p w14:paraId="45B99D95" w14:textId="77777777" w:rsidR="00D21ECB" w:rsidRDefault="00D21ECB">
      <w:pPr>
        <w:pStyle w:val="ListParagraph"/>
        <w:numPr>
          <w:ilvl w:val="0"/>
          <w:numId w:val="146"/>
        </w:numPr>
        <w:pPrChange w:id="2294" w:author="Smullen, Lizz" w:date="2016-02-10T11:22:00Z">
          <w:pPr>
            <w:pStyle w:val="ListParagraph"/>
            <w:numPr>
              <w:numId w:val="131"/>
            </w:numPr>
          </w:pPr>
        </w:pPrChange>
      </w:pPr>
      <w:r w:rsidRPr="00156717">
        <w:t xml:space="preserve">10.75 GHz for the 11.7 to 12.75 GHz band. </w:t>
      </w:r>
    </w:p>
    <w:p w14:paraId="402BAE35" w14:textId="7BBD58CF" w:rsidR="00D21ECB" w:rsidRPr="00156717" w:rsidRDefault="00D21ECB" w:rsidP="00356035">
      <w:r w:rsidRPr="00156717">
        <w:t>This results in an output of 950-1950 MHz and 950 to 2000 MHz respectively to the modem within the ACMU. The transmit path contains a single up</w:t>
      </w:r>
      <w:r>
        <w:t>-</w:t>
      </w:r>
      <w:r w:rsidRPr="00156717">
        <w:t>conversion LO at 12.8 GHz, converting the 950-1700 MHz signal from the modem to 13.75-14.5 GHz for the antenna. Once the signal is up</w:t>
      </w:r>
      <w:r>
        <w:t>-</w:t>
      </w:r>
      <w:r w:rsidRPr="00156717">
        <w:t>converted</w:t>
      </w:r>
      <w:r>
        <w:t>,</w:t>
      </w:r>
      <w:r w:rsidRPr="00156717">
        <w:t xml:space="preserve"> the HPT provides </w:t>
      </w:r>
      <w:r>
        <w:t>p</w:t>
      </w:r>
      <w:r w:rsidRPr="00156717">
        <w:t xml:space="preserve">ower </w:t>
      </w:r>
      <w:r>
        <w:t>a</w:t>
      </w:r>
      <w:r w:rsidRPr="00156717">
        <w:t>mplification at RF frequencies for transmission from the GAU antenna.</w:t>
      </w:r>
    </w:p>
    <w:p w14:paraId="66C70044" w14:textId="2A04FD1A" w:rsidR="00D21ECB" w:rsidRPr="00156717" w:rsidRDefault="00D21ECB" w:rsidP="00D21ECB">
      <w:r w:rsidRPr="00156717">
        <w:t>The HPT includes a fail-safe cable connection to the ACMU</w:t>
      </w:r>
      <w:r>
        <w:t>.</w:t>
      </w:r>
      <w:r w:rsidRPr="00156717">
        <w:t xml:space="preserve"> If the connection to J3 is disconnected</w:t>
      </w:r>
      <w:r>
        <w:t>,</w:t>
      </w:r>
      <w:r w:rsidRPr="00156717">
        <w:t xml:space="preserve"> the HPT will power down the Power Amplifier and prevent transmissions from the aircraft.</w:t>
      </w:r>
    </w:p>
    <w:p w14:paraId="7B6228CF" w14:textId="77777777" w:rsidR="00D21ECB" w:rsidRPr="00156717" w:rsidRDefault="00D21ECB" w:rsidP="00D21ECB">
      <w:r w:rsidRPr="00156717">
        <w:t xml:space="preserve">The HPT is mounted within the aircraft and is retained with 4 captive Phillips head fasteners. This facilitates easy and rapid removal and replacement should a fault be isolated to this LRU. </w:t>
      </w:r>
    </w:p>
    <w:p w14:paraId="7FC493EB" w14:textId="77777777" w:rsidR="00D21ECB" w:rsidRDefault="00D21ECB" w:rsidP="00D21ECB">
      <w:pPr>
        <w:rPr>
          <w:ins w:id="2295" w:author="Smullen, Lizz" w:date="2016-02-10T12:19:00Z"/>
        </w:rPr>
      </w:pPr>
      <w:r w:rsidRPr="00156717">
        <w:t>The HPT contains external fault and status indicators to help monitor operation and isolate faults.</w:t>
      </w:r>
    </w:p>
    <w:p w14:paraId="38B1A0EB" w14:textId="6A891D2F" w:rsidR="00EA73CB" w:rsidRPr="00E61BB2" w:rsidRDefault="00EA73CB" w:rsidP="00EA73CB">
      <w:pPr>
        <w:rPr>
          <w:ins w:id="2296" w:author="Smullen, Lizz" w:date="2016-02-10T12:19:00Z"/>
        </w:rPr>
      </w:pPr>
      <w:ins w:id="2297" w:author="Smullen, Lizz" w:date="2016-02-10T12:19:00Z">
        <w:r>
          <w:t xml:space="preserve">For provisioning instructions on how to remove and replace the HPT, see </w:t>
        </w:r>
        <w:r w:rsidRPr="00EA73CB">
          <w:rPr>
            <w:b/>
            <w:color w:val="0070C0"/>
            <w:rPrChange w:id="2298" w:author="Smullen, Lizz" w:date="2016-02-10T12:19:00Z">
              <w:rPr/>
            </w:rPrChange>
          </w:rPr>
          <w:fldChar w:fldCharType="begin"/>
        </w:r>
        <w:r w:rsidRPr="00EA73CB">
          <w:rPr>
            <w:b/>
            <w:color w:val="0070C0"/>
            <w:rPrChange w:id="2299" w:author="Smullen, Lizz" w:date="2016-02-10T12:19:00Z">
              <w:rPr/>
            </w:rPrChange>
          </w:rPr>
          <w:instrText xml:space="preserve"> REF _Ref442870106 \w \h </w:instrText>
        </w:r>
      </w:ins>
      <w:r>
        <w:rPr>
          <w:b/>
          <w:color w:val="0070C0"/>
        </w:rPr>
        <w:instrText xml:space="preserve"> \* MERGEFORMAT </w:instrText>
      </w:r>
      <w:r w:rsidRPr="00EA73CB">
        <w:rPr>
          <w:b/>
          <w:color w:val="0070C0"/>
          <w:rPrChange w:id="2300" w:author="Smullen, Lizz" w:date="2016-02-10T12:19:00Z">
            <w:rPr>
              <w:b/>
              <w:color w:val="0070C0"/>
            </w:rPr>
          </w:rPrChange>
        </w:rPr>
      </w:r>
      <w:r w:rsidRPr="00EA73CB">
        <w:rPr>
          <w:b/>
          <w:color w:val="0070C0"/>
          <w:rPrChange w:id="2301" w:author="Smullen, Lizz" w:date="2016-02-10T12:19:00Z">
            <w:rPr/>
          </w:rPrChange>
        </w:rPr>
        <w:fldChar w:fldCharType="separate"/>
      </w:r>
      <w:ins w:id="2302" w:author="Smullen, Lizz" w:date="2016-02-11T09:16:00Z">
        <w:r w:rsidR="0088531C">
          <w:rPr>
            <w:b/>
            <w:color w:val="0070C0"/>
          </w:rPr>
          <w:t>5.1.3</w:t>
        </w:r>
      </w:ins>
      <w:ins w:id="2303" w:author="Smullen, Lizz" w:date="2016-02-10T12:19:00Z">
        <w:r w:rsidRPr="00EA73CB">
          <w:rPr>
            <w:b/>
            <w:color w:val="0070C0"/>
            <w:rPrChange w:id="2304" w:author="Smullen, Lizz" w:date="2016-02-10T12:19:00Z">
              <w:rPr/>
            </w:rPrChange>
          </w:rPr>
          <w:fldChar w:fldCharType="end"/>
        </w:r>
        <w:r w:rsidRPr="00EA73CB">
          <w:rPr>
            <w:b/>
            <w:color w:val="0070C0"/>
            <w:rPrChange w:id="2305" w:author="Smullen, Lizz" w:date="2016-02-10T12:19:00Z">
              <w:rPr/>
            </w:rPrChange>
          </w:rPr>
          <w:fldChar w:fldCharType="begin"/>
        </w:r>
        <w:r w:rsidRPr="00EA73CB">
          <w:rPr>
            <w:b/>
            <w:color w:val="0070C0"/>
            <w:rPrChange w:id="2306" w:author="Smullen, Lizz" w:date="2016-02-10T12:19:00Z">
              <w:rPr/>
            </w:rPrChange>
          </w:rPr>
          <w:instrText xml:space="preserve"> REF _Ref442870112 \h </w:instrText>
        </w:r>
      </w:ins>
      <w:r>
        <w:rPr>
          <w:b/>
          <w:color w:val="0070C0"/>
        </w:rPr>
        <w:instrText xml:space="preserve"> \* MERGEFORMAT </w:instrText>
      </w:r>
      <w:r w:rsidRPr="00EA73CB">
        <w:rPr>
          <w:b/>
          <w:color w:val="0070C0"/>
          <w:rPrChange w:id="2307" w:author="Smullen, Lizz" w:date="2016-02-10T12:19:00Z">
            <w:rPr>
              <w:b/>
              <w:color w:val="0070C0"/>
            </w:rPr>
          </w:rPrChange>
        </w:rPr>
      </w:r>
      <w:r w:rsidRPr="00EA73CB">
        <w:rPr>
          <w:b/>
          <w:color w:val="0070C0"/>
          <w:rPrChange w:id="2308" w:author="Smullen, Lizz" w:date="2016-02-10T12:19:00Z">
            <w:rPr/>
          </w:rPrChange>
        </w:rPr>
        <w:fldChar w:fldCharType="separate"/>
      </w:r>
      <w:ins w:id="2309" w:author="Smullen, Lizz" w:date="2016-02-11T09:16:00Z">
        <w:r w:rsidR="0088531C" w:rsidRPr="0088531C">
          <w:rPr>
            <w:b/>
            <w:noProof/>
            <w:color w:val="0070C0"/>
            <w:rPrChange w:id="2310" w:author="Smullen, Lizz" w:date="2016-02-11T09:16:00Z">
              <w:rPr>
                <w:noProof/>
              </w:rPr>
            </w:rPrChange>
          </w:rPr>
          <w:t xml:space="preserve">[B] </w:t>
        </w:r>
        <w:r w:rsidR="0088531C" w:rsidRPr="0088531C">
          <w:rPr>
            <w:b/>
            <w:color w:val="0070C0"/>
            <w:rPrChange w:id="2311" w:author="Smullen, Lizz" w:date="2016-02-11T09:16:00Z">
              <w:rPr/>
            </w:rPrChange>
          </w:rPr>
          <w:t>HPT Replacement</w:t>
        </w:r>
      </w:ins>
      <w:ins w:id="2312" w:author="Smullen, Lizz" w:date="2016-02-10T12:19:00Z">
        <w:r w:rsidRPr="00EA73CB">
          <w:rPr>
            <w:b/>
            <w:color w:val="0070C0"/>
            <w:rPrChange w:id="2313" w:author="Smullen, Lizz" w:date="2016-02-10T12:19:00Z">
              <w:rPr/>
            </w:rPrChange>
          </w:rPr>
          <w:fldChar w:fldCharType="end"/>
        </w:r>
        <w:r w:rsidRPr="00EA73CB">
          <w:rPr>
            <w:b/>
            <w:rPrChange w:id="2314" w:author="Smullen, Lizz" w:date="2016-02-10T12:20:00Z">
              <w:rPr>
                <w:b/>
                <w:color w:val="0070C0"/>
              </w:rPr>
            </w:rPrChange>
          </w:rPr>
          <w:t>.</w:t>
        </w:r>
      </w:ins>
    </w:p>
    <w:p w14:paraId="2AD140D9" w14:textId="11773A48" w:rsidR="00EA73CB" w:rsidRPr="00156717" w:rsidDel="00EA73CB" w:rsidRDefault="00EA73CB">
      <w:pPr>
        <w:pStyle w:val="Heading2"/>
        <w:rPr>
          <w:del w:id="2315" w:author="Smullen, Lizz" w:date="2016-02-10T12:19:00Z"/>
        </w:rPr>
        <w:pPrChange w:id="2316" w:author="Smullen, Lizz" w:date="2016-02-11T09:03:00Z">
          <w:pPr/>
        </w:pPrChange>
      </w:pPr>
      <w:bookmarkStart w:id="2317" w:name="_Toc442883578"/>
      <w:bookmarkStart w:id="2318" w:name="_Toc442899124"/>
      <w:bookmarkStart w:id="2319" w:name="_Toc442905233"/>
      <w:bookmarkEnd w:id="2317"/>
      <w:bookmarkEnd w:id="2318"/>
      <w:bookmarkEnd w:id="2319"/>
    </w:p>
    <w:p w14:paraId="22A1420D" w14:textId="40B5DE01" w:rsidR="00CB5DED" w:rsidRDefault="00D21ECB">
      <w:pPr>
        <w:pStyle w:val="Heading2"/>
      </w:pPr>
      <w:bookmarkStart w:id="2320" w:name="_Toc442905234"/>
      <w:r>
        <w:t xml:space="preserve">[B] </w:t>
      </w:r>
      <w:r w:rsidR="00CB5DED">
        <w:t xml:space="preserve">Static Inverter 15997 </w:t>
      </w:r>
      <w:ins w:id="2321" w:author="Smullen, Lizz" w:date="2016-02-10T12:20:00Z">
        <w:r w:rsidR="00EA73CB">
          <w:t xml:space="preserve">— </w:t>
        </w:r>
      </w:ins>
      <w:del w:id="2322" w:author="Smullen, Lizz" w:date="2016-02-10T12:20:00Z">
        <w:r w:rsidR="00CB5DED" w:rsidRPr="00740841" w:rsidDel="00EA73CB">
          <w:delText>–</w:delText>
        </w:r>
      </w:del>
      <w:del w:id="2323" w:author="Smullen, Lizz" w:date="2016-02-10T11:22:00Z">
        <w:r w:rsidR="00CB5DED" w:rsidRPr="00740841" w:rsidDel="00BD7C95">
          <w:delText xml:space="preserve"> for </w:delText>
        </w:r>
      </w:del>
      <w:r w:rsidR="00CB5DED" w:rsidRPr="00740841">
        <w:t xml:space="preserve">HR133 </w:t>
      </w:r>
      <w:ins w:id="2324" w:author="Smullen, Lizz" w:date="2016-02-10T11:22:00Z">
        <w:r w:rsidR="00BD7C95" w:rsidRPr="00740841">
          <w:t>I</w:t>
        </w:r>
      </w:ins>
      <w:del w:id="2325" w:author="Smullen, Lizz" w:date="2016-02-10T11:22:00Z">
        <w:r w:rsidR="00CB5DED" w:rsidRPr="00740841" w:rsidDel="00BD7C95">
          <w:delText>i</w:delText>
        </w:r>
      </w:del>
      <w:r w:rsidR="00CB5DED" w:rsidRPr="00740841">
        <w:t xml:space="preserve">nstallations </w:t>
      </w:r>
      <w:ins w:id="2326" w:author="Smullen, Lizz" w:date="2016-02-10T11:22:00Z">
        <w:r w:rsidR="00BD7C95" w:rsidRPr="00740841">
          <w:t>O</w:t>
        </w:r>
      </w:ins>
      <w:del w:id="2327" w:author="Smullen, Lizz" w:date="2016-02-10T11:22:00Z">
        <w:r w:rsidR="00CB5DED" w:rsidRPr="00740841" w:rsidDel="00BD7C95">
          <w:delText>o</w:delText>
        </w:r>
      </w:del>
      <w:r w:rsidR="00CB5DED" w:rsidRPr="00740841">
        <w:t>nly</w:t>
      </w:r>
      <w:bookmarkEnd w:id="2320"/>
    </w:p>
    <w:p w14:paraId="3709786F" w14:textId="77777777" w:rsidR="00D21ECB" w:rsidRPr="00156717" w:rsidRDefault="00D21ECB" w:rsidP="00D21ECB">
      <w:pPr>
        <w:rPr>
          <w:rFonts w:cs="Arial"/>
        </w:rPr>
      </w:pPr>
      <w:r w:rsidRPr="00156717">
        <w:rPr>
          <w:rFonts w:cs="Arial"/>
        </w:rPr>
        <w:t>The Static Inverter accepts a 28VDC input power and converts it to 115VAC 400 Hz power for the ACMU and the HPT.  It is mounted in the aircraft interior overhead, between the ACMU and the HPT.</w:t>
      </w:r>
    </w:p>
    <w:p w14:paraId="4AFB7D59" w14:textId="4C5DC7FE" w:rsidR="00CB5DED" w:rsidRDefault="00D21ECB" w:rsidP="00572CDF">
      <w:pPr>
        <w:pStyle w:val="Heading2"/>
      </w:pPr>
      <w:bookmarkStart w:id="2328" w:name="_Toc442905235"/>
      <w:r>
        <w:t xml:space="preserve">[B] </w:t>
      </w:r>
      <w:r w:rsidR="004A7574">
        <w:t>In</w:t>
      </w:r>
      <w:r w:rsidR="00CB5DED" w:rsidRPr="002573CE">
        <w:t xml:space="preserve">ertial Navigation System </w:t>
      </w:r>
      <w:ins w:id="2329" w:author="Smullen, Lizz" w:date="2016-02-10T12:20:00Z">
        <w:r w:rsidR="00EA73CB">
          <w:t>—</w:t>
        </w:r>
      </w:ins>
      <w:del w:id="2330" w:author="Smullen, Lizz" w:date="2016-02-10T12:20:00Z">
        <w:r w:rsidR="00CB5DED" w:rsidRPr="002573CE" w:rsidDel="00EA73CB">
          <w:delText>–</w:delText>
        </w:r>
      </w:del>
      <w:r w:rsidR="00AB5BFE">
        <w:t xml:space="preserve"> </w:t>
      </w:r>
      <w:r w:rsidR="00CB5DED" w:rsidRPr="00EA73CB">
        <w:rPr>
          <w:i/>
          <w:rPrChange w:id="2331" w:author="Smullen, Lizz" w:date="2016-02-10T12:20:00Z">
            <w:rPr/>
          </w:rPrChange>
        </w:rPr>
        <w:t xml:space="preserve">HR160 </w:t>
      </w:r>
      <w:ins w:id="2332" w:author="Smullen, Lizz" w:date="2016-02-10T11:22:00Z">
        <w:r w:rsidR="00BD7C95" w:rsidRPr="00EA73CB">
          <w:rPr>
            <w:i/>
            <w:rPrChange w:id="2333" w:author="Smullen, Lizz" w:date="2016-02-10T12:20:00Z">
              <w:rPr/>
            </w:rPrChange>
          </w:rPr>
          <w:t>C</w:t>
        </w:r>
      </w:ins>
      <w:del w:id="2334" w:author="Smullen, Lizz" w:date="2016-02-10T11:22:00Z">
        <w:r w:rsidR="00CB5DED" w:rsidRPr="00EA73CB" w:rsidDel="00BD7C95">
          <w:rPr>
            <w:i/>
            <w:rPrChange w:id="2335" w:author="Smullen, Lizz" w:date="2016-02-10T12:20:00Z">
              <w:rPr/>
            </w:rPrChange>
          </w:rPr>
          <w:delText>c</w:delText>
        </w:r>
      </w:del>
      <w:r w:rsidR="00CB5DED" w:rsidRPr="00EA73CB">
        <w:rPr>
          <w:i/>
          <w:rPrChange w:id="2336" w:author="Smullen, Lizz" w:date="2016-02-10T12:20:00Z">
            <w:rPr/>
          </w:rPrChange>
        </w:rPr>
        <w:t xml:space="preserve">onfigurations </w:t>
      </w:r>
      <w:ins w:id="2337" w:author="Smullen, Lizz" w:date="2016-02-10T11:22:00Z">
        <w:r w:rsidR="00BD7C95" w:rsidRPr="00EA73CB">
          <w:rPr>
            <w:i/>
            <w:rPrChange w:id="2338" w:author="Smullen, Lizz" w:date="2016-02-10T12:20:00Z">
              <w:rPr/>
            </w:rPrChange>
          </w:rPr>
          <w:t>O</w:t>
        </w:r>
      </w:ins>
      <w:del w:id="2339" w:author="Smullen, Lizz" w:date="2016-02-10T11:22:00Z">
        <w:r w:rsidR="00CB5DED" w:rsidRPr="00EA73CB" w:rsidDel="00BD7C95">
          <w:rPr>
            <w:i/>
            <w:rPrChange w:id="2340" w:author="Smullen, Lizz" w:date="2016-02-10T12:20:00Z">
              <w:rPr/>
            </w:rPrChange>
          </w:rPr>
          <w:delText>o</w:delText>
        </w:r>
      </w:del>
      <w:r w:rsidR="00CB5DED" w:rsidRPr="00EA73CB">
        <w:rPr>
          <w:i/>
          <w:rPrChange w:id="2341" w:author="Smullen, Lizz" w:date="2016-02-10T12:20:00Z">
            <w:rPr/>
          </w:rPrChange>
        </w:rPr>
        <w:t>nly</w:t>
      </w:r>
      <w:bookmarkEnd w:id="2328"/>
    </w:p>
    <w:p w14:paraId="2B70147A" w14:textId="4A638D2C" w:rsidR="00D21ECB" w:rsidRPr="00356035" w:rsidRDefault="00D21ECB" w:rsidP="00356035">
      <w:pPr>
        <w:rPr>
          <w:rFonts w:cs="Arial"/>
        </w:rPr>
      </w:pPr>
      <w:r w:rsidRPr="00356035">
        <w:rPr>
          <w:rFonts w:cs="Arial"/>
        </w:rPr>
        <w:t xml:space="preserve">The Configuration #2 installation receives positional data from the IAI Tammam INS, so the AeroSat/Astronics SATCOM System is not installed in these aircraft. The Configuration #1 Inertial Navigation System consists of an Inertial Reference Unit (IRU) and a GPS antenna with a </w:t>
      </w:r>
      <w:del w:id="2342" w:author="Smullen, Lizz" w:date="2016-02-10T12:45:00Z">
        <w:r w:rsidRPr="00356035" w:rsidDel="00D61F5F">
          <w:rPr>
            <w:rFonts w:cs="Arial"/>
          </w:rPr>
          <w:delText>coax</w:delText>
        </w:r>
      </w:del>
      <w:ins w:id="2343" w:author="Smullen, Lizz" w:date="2016-02-10T12:45:00Z">
        <w:r w:rsidR="00D61F5F">
          <w:rPr>
            <w:rFonts w:cs="Arial"/>
          </w:rPr>
          <w:t>Coax</w:t>
        </w:r>
      </w:ins>
      <w:r w:rsidRPr="00356035">
        <w:rPr>
          <w:rFonts w:cs="Arial"/>
        </w:rPr>
        <w:t xml:space="preserve"> cable connecting the antenna to the IRU.  The IRU is installed on a bracket mounted on the left interior side of the corrugated bulkhead aft of the over-wing access panel. The GPS antenna is installed on the upper skin of the aircraft, within the forward end of the radome ring, on the left side of the aircraft centerline.</w:t>
      </w:r>
    </w:p>
    <w:p w14:paraId="2C6FC6EC" w14:textId="3616A86C" w:rsidR="00AF3D1C" w:rsidDel="00B579E1" w:rsidRDefault="00D21ECB">
      <w:pPr>
        <w:pStyle w:val="Heading2"/>
        <w:rPr>
          <w:del w:id="2344" w:author="Smullen, Lizz" w:date="2016-02-10T16:50:00Z"/>
        </w:rPr>
        <w:pPrChange w:id="2345" w:author="Smullen, Lizz" w:date="2016-02-11T09:03:00Z">
          <w:pPr/>
        </w:pPrChange>
      </w:pPr>
      <w:moveFromRangeStart w:id="2346" w:author="Smullen, Lizz" w:date="2016-02-10T12:23:00Z" w:name="move442870351"/>
      <w:moveFrom w:id="2347" w:author="Smullen, Lizz" w:date="2016-02-10T12:23:00Z">
        <w:del w:id="2348" w:author="Smullen, Lizz" w:date="2016-02-10T16:50:00Z">
          <w:r w:rsidDel="00B579E1">
            <w:delText xml:space="preserve">[B] </w:delText>
          </w:r>
          <w:r w:rsidR="00AF3D1C" w:rsidDel="00B579E1">
            <w:delText>Radome and Radome Attachment Ring</w:delText>
          </w:r>
        </w:del>
      </w:moveFrom>
      <w:bookmarkStart w:id="2349" w:name="_Toc442899127"/>
      <w:bookmarkStart w:id="2350" w:name="_Toc442905236"/>
      <w:bookmarkEnd w:id="2349"/>
      <w:bookmarkEnd w:id="2350"/>
    </w:p>
    <w:p w14:paraId="30315ACF" w14:textId="26AF7391" w:rsidR="00156717" w:rsidRPr="00156717" w:rsidDel="00B579E1" w:rsidRDefault="004A7574">
      <w:pPr>
        <w:pStyle w:val="Heading2"/>
        <w:rPr>
          <w:del w:id="2351" w:author="Smullen, Lizz" w:date="2016-02-10T16:50:00Z"/>
        </w:rPr>
        <w:pPrChange w:id="2352" w:author="Smullen, Lizz" w:date="2016-02-11T09:03:00Z">
          <w:pPr/>
        </w:pPrChange>
      </w:pPr>
      <w:moveFrom w:id="2353" w:author="Smullen, Lizz" w:date="2016-02-10T12:23:00Z">
        <w:del w:id="2354" w:author="Smullen, Lizz" w:date="2016-02-10T16:50:00Z">
          <w:r w:rsidDel="00B579E1">
            <w:delText>In addition to the LRUs, the HR133/H</w:delText>
          </w:r>
          <w:r w:rsidR="00D21ECB" w:rsidDel="00B579E1">
            <w:delText xml:space="preserve">R160 SATCOM System also </w:delText>
          </w:r>
          <w:r w:rsidR="006164C9" w:rsidDel="00B579E1">
            <w:delText>consists of</w:delText>
          </w:r>
          <w:r w:rsidDel="00B579E1">
            <w:delText xml:space="preserve"> a radome and a radome attachment ring. </w:delText>
          </w:r>
          <w:r w:rsidR="006772E5" w:rsidDel="00B579E1">
            <w:delText>Since the radome and the radome attachment ring are unlikely to contribute to system fault, th</w:delText>
          </w:r>
          <w:r w:rsidR="00D21ECB" w:rsidDel="00B579E1">
            <w:delText xml:space="preserve">ere are no removal and installation procedure instructions </w:delText>
          </w:r>
          <w:r w:rsidR="006164C9" w:rsidDel="00B579E1">
            <w:delText xml:space="preserve">contained </w:delText>
          </w:r>
          <w:r w:rsidR="00D21ECB" w:rsidDel="00B579E1">
            <w:delText>in this guide.</w:delText>
          </w:r>
        </w:del>
      </w:moveFrom>
      <w:bookmarkStart w:id="2355" w:name="_Toc442899128"/>
      <w:bookmarkStart w:id="2356" w:name="_Toc442905237"/>
      <w:bookmarkEnd w:id="2355"/>
      <w:bookmarkEnd w:id="2356"/>
    </w:p>
    <w:p w14:paraId="65E0259E" w14:textId="460451B2" w:rsidR="00156717" w:rsidRPr="00156717" w:rsidDel="00B579E1" w:rsidRDefault="00D21ECB">
      <w:pPr>
        <w:pStyle w:val="Heading2"/>
        <w:rPr>
          <w:del w:id="2357" w:author="Smullen, Lizz" w:date="2016-02-10T16:50:00Z"/>
        </w:rPr>
        <w:pPrChange w:id="2358" w:author="Smullen, Lizz" w:date="2016-02-11T09:03:00Z">
          <w:pPr>
            <w:pStyle w:val="ListParagraph"/>
            <w:numPr>
              <w:numId w:val="132"/>
            </w:numPr>
          </w:pPr>
        </w:pPrChange>
      </w:pPr>
      <w:moveFrom w:id="2359" w:author="Smullen, Lizz" w:date="2016-02-10T12:23:00Z">
        <w:del w:id="2360" w:author="Smullen, Lizz" w:date="2016-02-10T16:50:00Z">
          <w:r w:rsidDel="00B579E1">
            <w:delText xml:space="preserve">For instructions on how to remove and install a radome and/or a radome attachment ring, see the </w:delText>
          </w:r>
          <w:r w:rsidR="00156717" w:rsidRPr="002573CE" w:rsidDel="00B579E1">
            <w:delText>HR133/HR160 User Manual</w:delText>
          </w:r>
          <w:r w:rsidR="00156717" w:rsidRPr="00156717" w:rsidDel="00B579E1">
            <w:delText>.</w:delText>
          </w:r>
        </w:del>
      </w:moveFrom>
      <w:bookmarkStart w:id="2361" w:name="_Toc442899129"/>
      <w:bookmarkStart w:id="2362" w:name="_Toc442905238"/>
      <w:bookmarkEnd w:id="2361"/>
      <w:bookmarkEnd w:id="2362"/>
    </w:p>
    <w:p w14:paraId="36568CC9" w14:textId="3AB5C831" w:rsidR="00156717" w:rsidRPr="00AB5BFE" w:rsidDel="00B579E1" w:rsidRDefault="00102999" w:rsidP="00572CDF">
      <w:pPr>
        <w:pStyle w:val="Heading2"/>
        <w:rPr>
          <w:del w:id="2363" w:author="Smullen, Lizz" w:date="2016-02-10T16:50:00Z"/>
        </w:rPr>
      </w:pPr>
      <w:moveFrom w:id="2364" w:author="Smullen, Lizz" w:date="2016-02-10T12:23:00Z">
        <w:del w:id="2365" w:author="Smullen, Lizz" w:date="2016-02-10T16:50:00Z">
          <w:r w:rsidDel="00B579E1">
            <w:delText xml:space="preserve">For instructions on how to inspect and repair a radome and/or radome attachment ring due to minor damage, see </w:delText>
          </w:r>
          <w:r w:rsidR="00156717" w:rsidRPr="00356035" w:rsidDel="00B579E1">
            <w:delText>the Radome Structural Repair Manual.  Adamworks document C-AZ01-13851-001r Composite Inspection and Structural Repair Methods</w:delText>
          </w:r>
          <w:r w:rsidR="00AF3D1C" w:rsidDel="00B579E1">
            <w:delText>.</w:delText>
          </w:r>
          <w:bookmarkStart w:id="2366" w:name="_Toc441816669"/>
          <w:r w:rsidR="00156717" w:rsidRPr="002573CE" w:rsidDel="00B579E1">
            <w:delText>[</w:delText>
          </w:r>
          <w:r w:rsidR="0093396E" w:rsidRPr="002573CE" w:rsidDel="00B579E1">
            <w:delText>B</w:delText>
          </w:r>
          <w:r w:rsidR="00156717" w:rsidRPr="002573CE" w:rsidDel="00B579E1">
            <w:delText>]</w:delText>
          </w:r>
          <w:r w:rsidR="000143BD" w:rsidDel="00B579E1">
            <w:delText xml:space="preserve"> </w:delText>
          </w:r>
          <w:r w:rsidR="00156717" w:rsidRPr="000F6456" w:rsidDel="00B579E1">
            <w:delText>Cables</w:delText>
          </w:r>
        </w:del>
      </w:moveFrom>
      <w:bookmarkStart w:id="2367" w:name="_Toc442899130"/>
      <w:bookmarkStart w:id="2368" w:name="_Toc442905239"/>
      <w:bookmarkEnd w:id="2366"/>
      <w:bookmarkEnd w:id="2367"/>
      <w:bookmarkEnd w:id="2368"/>
    </w:p>
    <w:p w14:paraId="50C57764" w14:textId="16E19ECD" w:rsidR="0099710C" w:rsidDel="00B579E1" w:rsidRDefault="000143BD">
      <w:pPr>
        <w:pStyle w:val="Heading2"/>
        <w:rPr>
          <w:del w:id="2369" w:author="Smullen, Lizz" w:date="2016-02-10T16:50:00Z"/>
        </w:rPr>
        <w:pPrChange w:id="2370" w:author="Smullen, Lizz" w:date="2016-02-11T09:03:00Z">
          <w:pPr/>
        </w:pPrChange>
      </w:pPr>
      <w:moveFrom w:id="2371" w:author="Smullen, Lizz" w:date="2016-02-10T12:23:00Z">
        <w:del w:id="2372" w:author="Smullen, Lizz" w:date="2016-02-10T16:50:00Z">
          <w:r w:rsidDel="00B579E1">
            <w:delText>Occasionally</w:delText>
          </w:r>
          <w:r w:rsidR="006164C9" w:rsidDel="00B579E1">
            <w:delText>,</w:delText>
          </w:r>
          <w:r w:rsidR="00156717" w:rsidRPr="00156717" w:rsidDel="00B579E1">
            <w:delText xml:space="preserve"> a cable installed in the cabin is the primary cause of a failure in a previously working and tested system. </w:delText>
          </w:r>
          <w:r w:rsidR="006164C9" w:rsidDel="00B579E1">
            <w:delText>Alt</w:delText>
          </w:r>
          <w:r w:rsidR="00156717" w:rsidRPr="00156717" w:rsidDel="00B579E1">
            <w:delText xml:space="preserve">hough </w:delText>
          </w:r>
          <w:r w:rsidR="006164C9" w:rsidDel="00B579E1">
            <w:delText xml:space="preserve">the cables are </w:delText>
          </w:r>
          <w:r w:rsidR="00156717" w:rsidRPr="00156717" w:rsidDel="00B579E1">
            <w:delText>well marked</w:delText>
          </w:r>
          <w:r w:rsidR="006164C9" w:rsidDel="00B579E1">
            <w:delText xml:space="preserve"> for easy identification</w:delText>
          </w:r>
          <w:r w:rsidR="00156717" w:rsidRPr="00156717" w:rsidDel="00B579E1">
            <w:delText>, accidental cable swap is possible</w:delText>
          </w:r>
          <w:r w:rsidR="0099710C" w:rsidDel="00B579E1">
            <w:delText xml:space="preserve"> because the cables all have identical connector types. For example, there are identical connector types</w:delText>
          </w:r>
          <w:r w:rsidR="00156717" w:rsidRPr="00156717" w:rsidDel="00B579E1">
            <w:delText xml:space="preserve"> in the RF, </w:delText>
          </w:r>
          <w:r w:rsidR="006164C9" w:rsidDel="00B579E1">
            <w:delText xml:space="preserve">and </w:delText>
          </w:r>
          <w:r w:rsidR="0099710C" w:rsidDel="00B579E1">
            <w:delText xml:space="preserve">in </w:delText>
          </w:r>
          <w:r w:rsidR="006164C9" w:rsidDel="00B579E1">
            <w:delText xml:space="preserve">the </w:delText>
          </w:r>
          <w:r w:rsidR="00156717" w:rsidRPr="00156717" w:rsidDel="00B579E1">
            <w:delText>Ref and IF coaxial cables between the ACMU and HPT LRUs</w:delText>
          </w:r>
          <w:r w:rsidR="006164C9" w:rsidDel="00B579E1">
            <w:delText xml:space="preserve">. </w:delText>
          </w:r>
          <w:r w:rsidR="0099710C" w:rsidDel="00B579E1">
            <w:delText>In addition</w:delText>
          </w:r>
          <w:r w:rsidR="00156717" w:rsidRPr="00156717" w:rsidDel="00B579E1">
            <w:delText>, the GAU requires a separate cable with two 55-pin D38999 Mil-spec</w:delText>
          </w:r>
          <w:r w:rsidR="00156717" w:rsidRPr="00156717" w:rsidDel="00B579E1">
            <w:rPr>
              <w:strike/>
            </w:rPr>
            <w:delText xml:space="preserve"> </w:delText>
          </w:r>
          <w:r w:rsidR="00156717" w:rsidRPr="00156717" w:rsidDel="00B579E1">
            <w:delText>connectors located on the exterior of the skin under the radome</w:delText>
          </w:r>
          <w:r w:rsidR="0099710C" w:rsidDel="00B579E1">
            <w:delText xml:space="preserve">, and </w:delText>
          </w:r>
          <w:r w:rsidR="0099710C" w:rsidRPr="00156717" w:rsidDel="00B579E1">
            <w:delText>has two N-type coaxial RF connections</w:delText>
          </w:r>
          <w:r w:rsidR="00156717" w:rsidRPr="00156717" w:rsidDel="00B579E1">
            <w:delText xml:space="preserve">. </w:delText>
          </w:r>
        </w:del>
      </w:moveFrom>
      <w:bookmarkStart w:id="2373" w:name="_Toc442899131"/>
      <w:bookmarkStart w:id="2374" w:name="_Toc442905240"/>
      <w:bookmarkEnd w:id="2373"/>
      <w:bookmarkEnd w:id="2374"/>
    </w:p>
    <w:p w14:paraId="5B2C6D26" w14:textId="43F0E0D6" w:rsidR="00156717" w:rsidDel="00B579E1" w:rsidRDefault="00156717">
      <w:pPr>
        <w:pStyle w:val="Heading2"/>
        <w:rPr>
          <w:del w:id="2375" w:author="Smullen, Lizz" w:date="2016-02-10T16:50:00Z"/>
        </w:rPr>
        <w:pPrChange w:id="2376" w:author="Smullen, Lizz" w:date="2016-02-11T09:03:00Z">
          <w:pPr/>
        </w:pPrChange>
      </w:pPr>
      <w:moveFrom w:id="2377" w:author="Smullen, Lizz" w:date="2016-02-10T12:23:00Z">
        <w:del w:id="2378" w:author="Smullen, Lizz" w:date="2016-02-10T16:50:00Z">
          <w:r w:rsidRPr="00156717" w:rsidDel="00B579E1">
            <w:delText>Incorrect</w:delText>
          </w:r>
          <w:r w:rsidR="001A765C" w:rsidDel="00B579E1">
            <w:delText>ly</w:delText>
          </w:r>
          <w:r w:rsidRPr="00156717" w:rsidDel="00B579E1">
            <w:delText xml:space="preserve"> connect</w:delText>
          </w:r>
          <w:r w:rsidR="001A765C" w:rsidDel="00B579E1">
            <w:delText>ing</w:delText>
          </w:r>
          <w:r w:rsidRPr="00156717" w:rsidDel="00B579E1">
            <w:delText xml:space="preserve"> the RF cables will result in a failure to receive the satellite signal. All of these connections should be torqued properly and wrapped with self-fusing tape (Scotch-70 or equivalent) to prevent moisture ingress and any potential for loosening. </w:delText>
          </w:r>
        </w:del>
      </w:moveFrom>
      <w:bookmarkStart w:id="2379" w:name="_Toc442899132"/>
      <w:bookmarkStart w:id="2380" w:name="_Toc442905241"/>
      <w:bookmarkEnd w:id="2379"/>
      <w:bookmarkEnd w:id="2380"/>
    </w:p>
    <w:p w14:paraId="2083BFD8" w14:textId="7DC97A07" w:rsidR="0099710C" w:rsidRPr="00156717" w:rsidDel="00B579E1" w:rsidRDefault="0099710C">
      <w:pPr>
        <w:pStyle w:val="Heading2"/>
        <w:rPr>
          <w:del w:id="2381" w:author="Smullen, Lizz" w:date="2016-02-10T16:50:00Z"/>
        </w:rPr>
        <w:pPrChange w:id="2382" w:author="Smullen, Lizz" w:date="2016-02-11T09:03:00Z">
          <w:pPr/>
        </w:pPrChange>
      </w:pPr>
      <w:moveFrom w:id="2383" w:author="Smullen, Lizz" w:date="2016-02-10T12:23:00Z">
        <w:del w:id="2384" w:author="Smullen, Lizz" w:date="2016-02-10T16:50:00Z">
          <w:r w:rsidRPr="00156717" w:rsidDel="00B579E1">
            <w:delText xml:space="preserve">It is also possible that maintenance personnel unfamiliar with </w:delText>
          </w:r>
          <w:r w:rsidDel="00B579E1">
            <w:delText xml:space="preserve">the </w:delText>
          </w:r>
          <w:r w:rsidRPr="00156717" w:rsidDel="00B579E1">
            <w:delText>handling requirements of these cables may accidentally damage them during unrelated maintenance actions.</w:delText>
          </w:r>
        </w:del>
      </w:moveFrom>
      <w:bookmarkStart w:id="2385" w:name="_Toc442899133"/>
      <w:bookmarkStart w:id="2386" w:name="_Toc442905242"/>
      <w:bookmarkEnd w:id="2385"/>
      <w:bookmarkEnd w:id="2386"/>
    </w:p>
    <w:p w14:paraId="5AF267C4" w14:textId="368C2615" w:rsidR="0099710C" w:rsidRPr="00156717" w:rsidRDefault="001A765C">
      <w:pPr>
        <w:pStyle w:val="Heading2"/>
        <w:pPrChange w:id="2387" w:author="Smullen, Lizz" w:date="2016-02-11T09:03:00Z">
          <w:pPr>
            <w:pStyle w:val="Heading3"/>
          </w:pPr>
        </w:pPrChange>
      </w:pPr>
      <w:bookmarkStart w:id="2388" w:name="_Toc442905243"/>
      <w:moveFromRangeEnd w:id="2346"/>
      <w:r>
        <w:t>Line Replaceable Interior Cables</w:t>
      </w:r>
      <w:bookmarkEnd w:id="2388"/>
    </w:p>
    <w:p w14:paraId="52642C49" w14:textId="45BDA737" w:rsidR="00156717" w:rsidRPr="00156717" w:rsidRDefault="00683C49" w:rsidP="00156717">
      <w:r>
        <w:t xml:space="preserve">The HR133/HR160 SATCOM System has </w:t>
      </w:r>
      <w:r w:rsidR="001A765C">
        <w:t>s</w:t>
      </w:r>
      <w:r w:rsidR="00156717" w:rsidRPr="00156717">
        <w:t xml:space="preserve">everal interior cables </w:t>
      </w:r>
      <w:r w:rsidR="001A765C">
        <w:t xml:space="preserve">that </w:t>
      </w:r>
      <w:r w:rsidR="00156717" w:rsidRPr="00156717">
        <w:t>are line replaceable</w:t>
      </w:r>
      <w:r>
        <w:t>. The</w:t>
      </w:r>
      <w:r w:rsidR="00156717" w:rsidRPr="00156717">
        <w:t xml:space="preserve"> </w:t>
      </w:r>
      <w:r>
        <w:t xml:space="preserve">specific </w:t>
      </w:r>
      <w:r w:rsidR="00156717" w:rsidRPr="00156717">
        <w:t>part numbers</w:t>
      </w:r>
      <w:r w:rsidR="00E6180C">
        <w:t xml:space="preserve"> are identified by the length of the cable.</w:t>
      </w:r>
    </w:p>
    <w:p w14:paraId="6803D26B" w14:textId="77777777" w:rsidR="00156717" w:rsidRPr="00156717" w:rsidRDefault="00156717" w:rsidP="00156717">
      <w:pPr>
        <w:numPr>
          <w:ilvl w:val="0"/>
          <w:numId w:val="76"/>
        </w:numPr>
        <w:rPr>
          <w:b/>
        </w:rPr>
      </w:pPr>
      <w:r w:rsidRPr="00156717">
        <w:rPr>
          <w:b/>
        </w:rPr>
        <w:t>HPT-to-Bulkhead Penetrations</w:t>
      </w:r>
    </w:p>
    <w:p w14:paraId="18A77AA7" w14:textId="17C4C6A5" w:rsidR="00847268" w:rsidRDefault="00156717" w:rsidP="002573CE">
      <w:pPr>
        <w:numPr>
          <w:ilvl w:val="1"/>
          <w:numId w:val="110"/>
        </w:numPr>
        <w:ind w:left="1080"/>
      </w:pPr>
      <w:r w:rsidRPr="00156717">
        <w:t>Waveguide, TX Flex Filter (HPT-J7)</w:t>
      </w:r>
    </w:p>
    <w:p w14:paraId="6F29CF81" w14:textId="77777777" w:rsidR="00156717" w:rsidRPr="00156717" w:rsidRDefault="00156717" w:rsidP="002573CE">
      <w:pPr>
        <w:numPr>
          <w:ilvl w:val="1"/>
          <w:numId w:val="110"/>
        </w:numPr>
        <w:ind w:left="1080"/>
      </w:pPr>
      <w:r w:rsidRPr="00156717">
        <w:t>Cable, HPT to RX Bulkhead (HPT-J8)</w:t>
      </w:r>
    </w:p>
    <w:p w14:paraId="320A6C32" w14:textId="77777777" w:rsidR="00156717" w:rsidRPr="00156717" w:rsidRDefault="00156717" w:rsidP="00156717">
      <w:pPr>
        <w:numPr>
          <w:ilvl w:val="0"/>
          <w:numId w:val="76"/>
        </w:numPr>
        <w:rPr>
          <w:b/>
        </w:rPr>
      </w:pPr>
      <w:r w:rsidRPr="00156717">
        <w:rPr>
          <w:b/>
        </w:rPr>
        <w:t>HPT-to-ACMU</w:t>
      </w:r>
    </w:p>
    <w:p w14:paraId="54E57608" w14:textId="77777777" w:rsidR="00156717" w:rsidRPr="00156717" w:rsidRDefault="00156717" w:rsidP="002573CE">
      <w:pPr>
        <w:numPr>
          <w:ilvl w:val="1"/>
          <w:numId w:val="111"/>
        </w:numPr>
        <w:ind w:left="1080"/>
      </w:pPr>
      <w:r w:rsidRPr="00156717">
        <w:t>Cable, TX IF (HPT-J4 to ACMU-J9)</w:t>
      </w:r>
    </w:p>
    <w:p w14:paraId="01EDEFC5" w14:textId="77777777" w:rsidR="00156717" w:rsidRPr="00156717" w:rsidRDefault="00156717" w:rsidP="002573CE">
      <w:pPr>
        <w:numPr>
          <w:ilvl w:val="1"/>
          <w:numId w:val="111"/>
        </w:numPr>
        <w:ind w:left="1080"/>
      </w:pPr>
      <w:r w:rsidRPr="00156717">
        <w:t>Cable, RX IF (HPT-J5 to ACMU-J8)</w:t>
      </w:r>
    </w:p>
    <w:p w14:paraId="20140A65" w14:textId="77777777" w:rsidR="00156717" w:rsidRPr="00156717" w:rsidRDefault="00156717" w:rsidP="002573CE">
      <w:pPr>
        <w:numPr>
          <w:ilvl w:val="1"/>
          <w:numId w:val="111"/>
        </w:numPr>
        <w:ind w:left="1080"/>
      </w:pPr>
      <w:r w:rsidRPr="00156717">
        <w:t>Cable, 10MHZ Ref (HPT-J6 to ACMU-J7)</w:t>
      </w:r>
    </w:p>
    <w:p w14:paraId="0B9E1DEC" w14:textId="73055D5D" w:rsidR="00156717" w:rsidRPr="00156717" w:rsidRDefault="00156717" w:rsidP="002573CE">
      <w:pPr>
        <w:numPr>
          <w:ilvl w:val="1"/>
          <w:numId w:val="111"/>
        </w:numPr>
        <w:ind w:left="1080"/>
      </w:pPr>
      <w:r w:rsidRPr="00156717">
        <w:lastRenderedPageBreak/>
        <w:t>ACMU to HPT Discrete Control Cable (HPT-J3 to ACMU-J3)</w:t>
      </w:r>
      <w:r w:rsidR="00E9529C">
        <w:t xml:space="preserve">. </w:t>
      </w:r>
      <w:r w:rsidRPr="00156717">
        <w:t>Includes ARINC-429 inputs to ACMU from aircraft</w:t>
      </w:r>
    </w:p>
    <w:p w14:paraId="4BEEA3A7" w14:textId="77777777" w:rsidR="00156717" w:rsidRPr="00156717" w:rsidRDefault="00156717" w:rsidP="002573CE">
      <w:pPr>
        <w:numPr>
          <w:ilvl w:val="1"/>
          <w:numId w:val="76"/>
        </w:numPr>
        <w:ind w:left="1080"/>
      </w:pPr>
      <w:r w:rsidRPr="00156717">
        <w:t>ACMU to HPT Ethernet Control Cable (ACMU-J2C to HPT-J2A)</w:t>
      </w:r>
    </w:p>
    <w:p w14:paraId="1D090AFF" w14:textId="77777777" w:rsidR="00156717" w:rsidRPr="00156717" w:rsidRDefault="00156717" w:rsidP="00156717">
      <w:pPr>
        <w:keepNext/>
        <w:numPr>
          <w:ilvl w:val="0"/>
          <w:numId w:val="76"/>
        </w:numPr>
        <w:rPr>
          <w:b/>
        </w:rPr>
      </w:pPr>
      <w:r w:rsidRPr="00156717">
        <w:rPr>
          <w:b/>
        </w:rPr>
        <w:t>ACMU to Bulkhead</w:t>
      </w:r>
    </w:p>
    <w:p w14:paraId="7EF79D7E" w14:textId="77777777" w:rsidR="00156717" w:rsidRPr="00156717" w:rsidRDefault="00156717" w:rsidP="002573CE">
      <w:pPr>
        <w:numPr>
          <w:ilvl w:val="1"/>
          <w:numId w:val="76"/>
        </w:numPr>
        <w:ind w:left="1080"/>
      </w:pPr>
      <w:r w:rsidRPr="00156717">
        <w:t>GAU Control /Power Cable (ACMU-J4)</w:t>
      </w:r>
    </w:p>
    <w:p w14:paraId="7C61E833" w14:textId="77777777" w:rsidR="00156717" w:rsidRPr="00156717" w:rsidRDefault="00156717" w:rsidP="00156717">
      <w:pPr>
        <w:numPr>
          <w:ilvl w:val="0"/>
          <w:numId w:val="76"/>
        </w:numPr>
        <w:rPr>
          <w:b/>
        </w:rPr>
      </w:pPr>
      <w:r w:rsidRPr="00156717">
        <w:rPr>
          <w:b/>
        </w:rPr>
        <w:t>LRU Power Inputs</w:t>
      </w:r>
    </w:p>
    <w:p w14:paraId="5315EF6D" w14:textId="77777777" w:rsidR="00156717" w:rsidRPr="00156717" w:rsidRDefault="00156717" w:rsidP="002573CE">
      <w:pPr>
        <w:numPr>
          <w:ilvl w:val="1"/>
          <w:numId w:val="76"/>
        </w:numPr>
        <w:ind w:left="1080"/>
      </w:pPr>
      <w:r w:rsidRPr="00156717">
        <w:t>ACMU 115VAC 400Hz Power harness (ACMU-J1)</w:t>
      </w:r>
    </w:p>
    <w:p w14:paraId="0B8F0F07" w14:textId="77777777" w:rsidR="00156717" w:rsidRPr="00156717" w:rsidRDefault="00156717" w:rsidP="002573CE">
      <w:pPr>
        <w:numPr>
          <w:ilvl w:val="1"/>
          <w:numId w:val="76"/>
        </w:numPr>
        <w:ind w:left="1080"/>
      </w:pPr>
      <w:r w:rsidRPr="00156717">
        <w:t>HPT 115VAC 400 Hz Power harness (HPT-J1)</w:t>
      </w:r>
    </w:p>
    <w:p w14:paraId="0A403EA3" w14:textId="77777777" w:rsidR="00156717" w:rsidRPr="00156717" w:rsidRDefault="00156717" w:rsidP="00156717">
      <w:pPr>
        <w:numPr>
          <w:ilvl w:val="0"/>
          <w:numId w:val="76"/>
        </w:numPr>
        <w:rPr>
          <w:b/>
        </w:rPr>
      </w:pPr>
      <w:r w:rsidRPr="00156717">
        <w:rPr>
          <w:b/>
        </w:rPr>
        <w:t>Network Data and External Command and Control (ACMU-J2)</w:t>
      </w:r>
    </w:p>
    <w:p w14:paraId="5DAFA471" w14:textId="77777777" w:rsidR="00156717" w:rsidRPr="00156717" w:rsidRDefault="00156717" w:rsidP="00E9529C">
      <w:pPr>
        <w:numPr>
          <w:ilvl w:val="1"/>
          <w:numId w:val="76"/>
        </w:numPr>
        <w:ind w:left="1080"/>
      </w:pPr>
      <w:r w:rsidRPr="00156717">
        <w:t>ACMU Command and Control Ethernet cable (ACMU-J2A)</w:t>
      </w:r>
    </w:p>
    <w:p w14:paraId="364469DA" w14:textId="77777777" w:rsidR="00156717" w:rsidRPr="00156717" w:rsidRDefault="00156717" w:rsidP="00E9529C">
      <w:pPr>
        <w:numPr>
          <w:ilvl w:val="1"/>
          <w:numId w:val="76"/>
        </w:numPr>
        <w:ind w:left="1080"/>
      </w:pPr>
      <w:r w:rsidRPr="00156717">
        <w:t>ACMU Network Data Ethernet Cable (ACMU-J2B</w:t>
      </w:r>
      <w:r w:rsidRPr="00156717">
        <w:rPr>
          <w:color w:val="4F81BD"/>
        </w:rPr>
        <w:t xml:space="preserve">)  </w:t>
      </w:r>
    </w:p>
    <w:p w14:paraId="799DB220" w14:textId="77777777" w:rsidR="00156717" w:rsidRPr="00156717" w:rsidRDefault="00156717" w:rsidP="00E9529C">
      <w:pPr>
        <w:numPr>
          <w:ilvl w:val="1"/>
          <w:numId w:val="76"/>
        </w:numPr>
        <w:ind w:left="1080"/>
      </w:pPr>
      <w:r w:rsidRPr="00156717">
        <w:t>ACMU to HPT Ethernet Control Cable (ACMU-J2C to HPT-J2A)</w:t>
      </w:r>
    </w:p>
    <w:p w14:paraId="31C75EFA" w14:textId="77777777" w:rsidR="00156717" w:rsidRPr="00156717" w:rsidRDefault="00156717" w:rsidP="00156717">
      <w:pPr>
        <w:numPr>
          <w:ilvl w:val="0"/>
          <w:numId w:val="76"/>
        </w:numPr>
      </w:pPr>
      <w:r w:rsidRPr="00156717">
        <w:rPr>
          <w:b/>
        </w:rPr>
        <w:t>Electrical Bonding straps are attached from each LRU at chassis points specified in the ICDs to the Aircraft Structure</w:t>
      </w:r>
      <w:r w:rsidRPr="00156717">
        <w:t>.</w:t>
      </w:r>
    </w:p>
    <w:p w14:paraId="48935F48" w14:textId="797F9F09" w:rsidR="00156717" w:rsidRPr="00156717" w:rsidRDefault="00156717" w:rsidP="002573CE">
      <w:pPr>
        <w:numPr>
          <w:ilvl w:val="0"/>
          <w:numId w:val="112"/>
        </w:numPr>
        <w:ind w:left="1080"/>
      </w:pPr>
      <w:r w:rsidRPr="00156717">
        <w:t>A milliohm meter is required to check for adequate electrical bond to aircraft</w:t>
      </w:r>
      <w:r w:rsidR="00E9529C">
        <w:t>.</w:t>
      </w:r>
    </w:p>
    <w:p w14:paraId="58BB2B6A" w14:textId="1883140C" w:rsidR="00156717" w:rsidRDefault="00156717" w:rsidP="002573CE">
      <w:pPr>
        <w:numPr>
          <w:ilvl w:val="0"/>
          <w:numId w:val="112"/>
        </w:numPr>
        <w:ind w:left="1080"/>
      </w:pPr>
      <w:r w:rsidRPr="00156717">
        <w:t xml:space="preserve">Resistance must be less than or equal to 2.5 milliohms per attaching surface, or 5 milliohms per bonding wire, or a maximum of 10 milliohms between the </w:t>
      </w:r>
      <w:r w:rsidR="00E9529C">
        <w:t>a</w:t>
      </w:r>
      <w:r w:rsidRPr="00156717">
        <w:t>irframe and the LRU equipment.</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6210"/>
      </w:tblGrid>
      <w:tr w:rsidR="00E9529C" w14:paraId="743FFE24" w14:textId="77777777" w:rsidTr="002573CE">
        <w:trPr>
          <w:trHeight w:val="890"/>
          <w:jc w:val="center"/>
        </w:trPr>
        <w:tc>
          <w:tcPr>
            <w:tcW w:w="1008" w:type="dxa"/>
            <w:vAlign w:val="center"/>
          </w:tcPr>
          <w:p w14:paraId="598BC880" w14:textId="2FA5FC37" w:rsidR="00E9529C" w:rsidRDefault="00E9529C" w:rsidP="00C97D8A">
            <w:r>
              <w:rPr>
                <w:noProof/>
              </w:rPr>
              <w:drawing>
                <wp:anchor distT="0" distB="0" distL="114300" distR="114300" simplePos="0" relativeHeight="251751424" behindDoc="0" locked="0" layoutInCell="1" allowOverlap="1" wp14:anchorId="5C4E5DCA" wp14:editId="1B77B71E">
                  <wp:simplePos x="0" y="0"/>
                  <wp:positionH relativeFrom="column">
                    <wp:posOffset>0</wp:posOffset>
                  </wp:positionH>
                  <wp:positionV relativeFrom="paragraph">
                    <wp:posOffset>-2186</wp:posOffset>
                  </wp:positionV>
                  <wp:extent cx="502920" cy="5029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jpg"/>
                          <pic:cNvPicPr/>
                        </pic:nvPicPr>
                        <pic:blipFill>
                          <a:blip r:embed="rId13">
                            <a:extLst>
                              <a:ext uri="{28A0092B-C50C-407E-A947-70E740481C1C}">
                                <a14:useLocalDpi xmlns:a14="http://schemas.microsoft.com/office/drawing/2010/main" val="0"/>
                              </a:ext>
                            </a:extLst>
                          </a:blip>
                          <a:stretch>
                            <a:fillRect/>
                          </a:stretch>
                        </pic:blipFill>
                        <pic:spPr>
                          <a:xfrm>
                            <a:off x="0" y="0"/>
                            <a:ext cx="502920" cy="502920"/>
                          </a:xfrm>
                          <a:prstGeom prst="rect">
                            <a:avLst/>
                          </a:prstGeom>
                        </pic:spPr>
                      </pic:pic>
                    </a:graphicData>
                  </a:graphic>
                </wp:anchor>
              </w:drawing>
            </w:r>
          </w:p>
        </w:tc>
        <w:tc>
          <w:tcPr>
            <w:tcW w:w="6210" w:type="dxa"/>
            <w:vAlign w:val="center"/>
          </w:tcPr>
          <w:p w14:paraId="6297CA7D" w14:textId="50620B0A" w:rsidR="00E9529C" w:rsidRDefault="00E9529C" w:rsidP="00C97D8A">
            <w:r>
              <w:t>An inadequate or missing LRU bond to the aircraft may cause eventual damage to the LRU, requiring replacement of the unit.</w:t>
            </w:r>
          </w:p>
        </w:tc>
      </w:tr>
    </w:tbl>
    <w:p w14:paraId="2A0BD5A4" w14:textId="04554996" w:rsidR="00156717" w:rsidRDefault="00156717" w:rsidP="002573CE">
      <w:pPr>
        <w:keepNext/>
        <w:spacing w:before="240"/>
        <w:ind w:left="432"/>
        <w:outlineLvl w:val="0"/>
        <w:rPr>
          <w:ins w:id="2389" w:author="Smullen, Lizz" w:date="2016-02-10T12:23:00Z"/>
          <w:rFonts w:ascii="Arial" w:hAnsi="Arial" w:cs="Arial"/>
          <w:b/>
          <w:caps/>
          <w:color w:val="FF0000"/>
          <w:kern w:val="1"/>
          <w:sz w:val="24"/>
          <w:highlight w:val="yellow"/>
        </w:rPr>
      </w:pPr>
      <w:r w:rsidRPr="002573CE">
        <w:rPr>
          <w:b/>
        </w:rPr>
        <w:t xml:space="preserve"> </w:t>
      </w:r>
      <w:r w:rsidRPr="00156717">
        <w:rPr>
          <w:rFonts w:ascii="Arial" w:hAnsi="Arial" w:cs="Arial"/>
          <w:b/>
          <w:caps/>
          <w:color w:val="FF0000"/>
          <w:kern w:val="1"/>
          <w:sz w:val="24"/>
          <w:highlight w:val="yellow"/>
        </w:rPr>
        <w:t>NOTE: THE GAU ICD HAS NO NOTE TO GROUND THE UNIT</w:t>
      </w:r>
    </w:p>
    <w:p w14:paraId="232756A6" w14:textId="77777777" w:rsidR="00B22384" w:rsidRDefault="00B22384" w:rsidP="00572CDF">
      <w:pPr>
        <w:pStyle w:val="Heading2"/>
      </w:pPr>
      <w:bookmarkStart w:id="2390" w:name="_Toc442905244"/>
      <w:moveToRangeStart w:id="2391" w:author="Smullen, Lizz" w:date="2016-02-10T12:23:00Z" w:name="move442870351"/>
      <w:moveTo w:id="2392" w:author="Smullen, Lizz" w:date="2016-02-10T12:23:00Z">
        <w:r>
          <w:t>[B] Radome and Radome Attachment Ring</w:t>
        </w:r>
      </w:moveTo>
      <w:bookmarkEnd w:id="2390"/>
    </w:p>
    <w:p w14:paraId="3733E56A" w14:textId="355B5DFF" w:rsidR="00B22384" w:rsidRPr="00156717" w:rsidRDefault="00B579E1" w:rsidP="00B22384">
      <w:ins w:id="2393" w:author="Smullen, Lizz" w:date="2016-02-10T16:51:00Z">
        <w:r>
          <w:t>t</w:t>
        </w:r>
      </w:ins>
      <w:moveTo w:id="2394" w:author="Smullen, Lizz" w:date="2016-02-10T12:23:00Z">
        <w:del w:id="2395" w:author="Smullen, Lizz" w:date="2016-02-10T16:51:00Z">
          <w:r w:rsidR="00B22384" w:rsidDel="00B579E1">
            <w:delText>In addition to the LRUs, t</w:delText>
          </w:r>
        </w:del>
        <w:r w:rsidR="00B22384">
          <w:t>he HR133/HR160 SATCOM System also consists of a radome and a radome attachment ring. Since the radome and the radome attachment ring are unlikely to contribute to system fault, there are no removal and installation procedure instructions contained in this guide.</w:t>
        </w:r>
      </w:moveTo>
    </w:p>
    <w:p w14:paraId="5CF4D571" w14:textId="77777777" w:rsidR="00B22384" w:rsidRPr="00156717" w:rsidRDefault="00B22384" w:rsidP="00B22384">
      <w:pPr>
        <w:pStyle w:val="ListParagraph"/>
        <w:numPr>
          <w:ilvl w:val="0"/>
          <w:numId w:val="147"/>
        </w:numPr>
      </w:pPr>
      <w:moveTo w:id="2396" w:author="Smullen, Lizz" w:date="2016-02-10T12:23:00Z">
        <w:r>
          <w:t xml:space="preserve">For instructions on how to remove and install a radome and/or a radome attachment ring, see the </w:t>
        </w:r>
        <w:r w:rsidRPr="002573CE">
          <w:t>HR133/HR160 User Manual</w:t>
        </w:r>
        <w:r w:rsidRPr="00156717">
          <w:t>.</w:t>
        </w:r>
      </w:moveTo>
    </w:p>
    <w:p w14:paraId="37AD4A42" w14:textId="77777777" w:rsidR="00B22384" w:rsidRPr="00AB5BFE" w:rsidRDefault="00B22384" w:rsidP="00B22384">
      <w:pPr>
        <w:pStyle w:val="ListParagraph"/>
        <w:numPr>
          <w:ilvl w:val="0"/>
          <w:numId w:val="147"/>
        </w:numPr>
      </w:pPr>
      <w:moveTo w:id="2397" w:author="Smullen, Lizz" w:date="2016-02-10T12:23:00Z">
        <w:r>
          <w:t xml:space="preserve">For instructions on how to inspect and repair a radome and/or radome attachment ring due to minor damage, see </w:t>
        </w:r>
        <w:r w:rsidRPr="003F5ACD">
          <w:t>the</w:t>
        </w:r>
        <w:r w:rsidRPr="003F5ACD">
          <w:rPr>
            <w:b/>
          </w:rPr>
          <w:t xml:space="preserve"> Radome Structural Repair Manual.  Adamworks document C-AZ01-13851-001r Composite Inspection and Structural Repair Methods</w:t>
        </w:r>
        <w:r>
          <w:t>.</w:t>
        </w:r>
        <w:r w:rsidRPr="002573CE">
          <w:t>[B]</w:t>
        </w:r>
        <w:r>
          <w:t xml:space="preserve"> </w:t>
        </w:r>
        <w:r w:rsidRPr="000F6456">
          <w:t>Cables</w:t>
        </w:r>
      </w:moveTo>
    </w:p>
    <w:p w14:paraId="0E06A9A2" w14:textId="70B21663" w:rsidR="00B22384" w:rsidRDefault="00B22384" w:rsidP="00B22384">
      <w:moveTo w:id="2398" w:author="Smullen, Lizz" w:date="2016-02-10T12:23:00Z">
        <w:r>
          <w:t>Occasionally,</w:t>
        </w:r>
        <w:r w:rsidRPr="00156717">
          <w:t xml:space="preserve"> a cable installed in the cabin is the primary cause of a failure in a previously working and tested system. </w:t>
        </w:r>
        <w:r>
          <w:t>Alt</w:t>
        </w:r>
        <w:r w:rsidRPr="00156717">
          <w:t xml:space="preserve">hough </w:t>
        </w:r>
        <w:r>
          <w:t xml:space="preserve">the cables are </w:t>
        </w:r>
        <w:r w:rsidRPr="00156717">
          <w:t>well marked</w:t>
        </w:r>
        <w:r>
          <w:t xml:space="preserve"> for easy identification</w:t>
        </w:r>
        <w:r w:rsidRPr="00156717">
          <w:t>, accidental cable swap is possible</w:t>
        </w:r>
        <w:r>
          <w:t xml:space="preserve"> because the cables all have identical connector types. For example, there are identical connector types</w:t>
        </w:r>
        <w:r w:rsidRPr="00156717">
          <w:t xml:space="preserve"> in the RF, </w:t>
        </w:r>
        <w:r>
          <w:t xml:space="preserve">and in the </w:t>
        </w:r>
        <w:r w:rsidRPr="00156717">
          <w:t xml:space="preserve">Ref and IF </w:t>
        </w:r>
        <w:del w:id="2399" w:author="Smullen, Lizz" w:date="2016-02-10T12:45:00Z">
          <w:r w:rsidRPr="00156717" w:rsidDel="00D61F5F">
            <w:delText>coax</w:delText>
          </w:r>
        </w:del>
      </w:moveTo>
      <w:ins w:id="2400" w:author="Smullen, Lizz" w:date="2016-02-10T12:45:00Z">
        <w:r w:rsidR="00D61F5F">
          <w:t>Coax</w:t>
        </w:r>
      </w:ins>
      <w:moveTo w:id="2401" w:author="Smullen, Lizz" w:date="2016-02-10T12:23:00Z">
        <w:r w:rsidRPr="00156717">
          <w:t>ial cables between the ACMU and HPT LRUs</w:t>
        </w:r>
        <w:r>
          <w:t>. In addition</w:t>
        </w:r>
        <w:r w:rsidRPr="00156717">
          <w:t>, the GAU requires a separate cable with two 55-pin D38999 Mil-spec</w:t>
        </w:r>
        <w:r w:rsidRPr="00156717">
          <w:rPr>
            <w:strike/>
          </w:rPr>
          <w:t xml:space="preserve"> </w:t>
        </w:r>
        <w:r w:rsidRPr="00156717">
          <w:t>connectors located on the exterior of the skin under the radome</w:t>
        </w:r>
        <w:r>
          <w:t xml:space="preserve">, and </w:t>
        </w:r>
        <w:r w:rsidRPr="00156717">
          <w:t xml:space="preserve">has two N-type </w:t>
        </w:r>
        <w:del w:id="2402" w:author="Smullen, Lizz" w:date="2016-02-10T12:45:00Z">
          <w:r w:rsidRPr="00156717" w:rsidDel="00D61F5F">
            <w:delText>coax</w:delText>
          </w:r>
        </w:del>
      </w:moveTo>
      <w:ins w:id="2403" w:author="Smullen, Lizz" w:date="2016-02-10T12:45:00Z">
        <w:r w:rsidR="00D61F5F">
          <w:t>Coax</w:t>
        </w:r>
      </w:ins>
      <w:moveTo w:id="2404" w:author="Smullen, Lizz" w:date="2016-02-10T12:23:00Z">
        <w:r w:rsidRPr="00156717">
          <w:t xml:space="preserve">ial RF connections. </w:t>
        </w:r>
      </w:moveTo>
    </w:p>
    <w:p w14:paraId="30A675A8" w14:textId="77777777" w:rsidR="00B22384" w:rsidRDefault="00B22384" w:rsidP="00B22384">
      <w:moveTo w:id="2405" w:author="Smullen, Lizz" w:date="2016-02-10T12:23:00Z">
        <w:r w:rsidRPr="00156717">
          <w:lastRenderedPageBreak/>
          <w:t>Incorrect</w:t>
        </w:r>
        <w:r>
          <w:t>ly</w:t>
        </w:r>
        <w:r w:rsidRPr="00156717">
          <w:t xml:space="preserve"> connect</w:t>
        </w:r>
        <w:r>
          <w:t>ing</w:t>
        </w:r>
        <w:r w:rsidRPr="00156717">
          <w:t xml:space="preserve"> the RF cables will result in a failure to receive the satellite signal. All of these connections should be torqued properly and wrapped with self-fusing tape (Scotch-70 or equivalent) to prevent moisture ingress and any potential for loosening. </w:t>
        </w:r>
      </w:moveTo>
    </w:p>
    <w:p w14:paraId="7CFC84A5" w14:textId="77777777" w:rsidR="00B22384" w:rsidRPr="00156717" w:rsidRDefault="00B22384" w:rsidP="00B22384">
      <w:moveTo w:id="2406" w:author="Smullen, Lizz" w:date="2016-02-10T12:23:00Z">
        <w:r w:rsidRPr="00156717">
          <w:t xml:space="preserve">It is also possible that maintenance personnel unfamiliar with </w:t>
        </w:r>
        <w:r>
          <w:t xml:space="preserve">the </w:t>
        </w:r>
        <w:r w:rsidRPr="00156717">
          <w:t>handling requirements of these cables may accidentally damage them during unrelated maintenance actions.</w:t>
        </w:r>
      </w:moveTo>
    </w:p>
    <w:moveToRangeEnd w:id="2391"/>
    <w:p w14:paraId="40038FD6" w14:textId="7440822E" w:rsidR="00B22384" w:rsidRPr="00B22384" w:rsidDel="00B22384" w:rsidRDefault="00B22384">
      <w:pPr>
        <w:pStyle w:val="Index"/>
        <w:suppressLineNumbers w:val="0"/>
        <w:rPr>
          <w:del w:id="2407" w:author="Smullen, Lizz" w:date="2016-02-10T12:24:00Z"/>
          <w:highlight w:val="yellow"/>
          <w:rPrChange w:id="2408" w:author="Smullen, Lizz" w:date="2016-02-10T12:23:00Z">
            <w:rPr>
              <w:del w:id="2409" w:author="Smullen, Lizz" w:date="2016-02-10T12:24:00Z"/>
              <w:rFonts w:ascii="Arial" w:hAnsi="Arial" w:cs="Arial"/>
              <w:b/>
              <w:caps/>
              <w:color w:val="FF0000"/>
              <w:kern w:val="1"/>
              <w:sz w:val="24"/>
              <w:highlight w:val="yellow"/>
            </w:rPr>
          </w:rPrChange>
        </w:rPr>
        <w:pPrChange w:id="2410" w:author="Smullen, Lizz" w:date="2016-02-10T12:23:00Z">
          <w:pPr>
            <w:keepNext/>
            <w:spacing w:before="240"/>
            <w:ind w:left="432"/>
            <w:outlineLvl w:val="0"/>
          </w:pPr>
        </w:pPrChange>
      </w:pPr>
    </w:p>
    <w:p w14:paraId="05BD20F9" w14:textId="77777777" w:rsidR="00683C49" w:rsidRDefault="00683C49">
      <w:pPr>
        <w:rPr>
          <w:highlight w:val="yellow"/>
        </w:rPr>
        <w:pPrChange w:id="2411" w:author="Smullen, Lizz" w:date="2016-02-10T12:23:00Z">
          <w:pPr>
            <w:keepNext/>
            <w:spacing w:before="240"/>
            <w:ind w:left="432"/>
            <w:outlineLvl w:val="0"/>
          </w:pPr>
        </w:pPrChange>
      </w:pPr>
    </w:p>
    <w:p w14:paraId="43A6A92E" w14:textId="77777777" w:rsidR="00683C49" w:rsidRPr="00156717" w:rsidRDefault="00683C49">
      <w:pPr>
        <w:rPr>
          <w:highlight w:val="yellow"/>
        </w:rPr>
        <w:sectPr w:rsidR="00683C49" w:rsidRPr="00156717" w:rsidSect="002573CE">
          <w:pgSz w:w="12240" w:h="15840"/>
          <w:pgMar w:top="1440" w:right="1440" w:bottom="1440" w:left="1440" w:header="720" w:footer="720" w:gutter="0"/>
          <w:pgNumType w:start="1" w:chapStyle="1"/>
          <w:cols w:space="720"/>
          <w:docGrid w:linePitch="360"/>
        </w:sectPr>
        <w:pPrChange w:id="2412" w:author="Smullen, Lizz" w:date="2016-02-10T12:23:00Z">
          <w:pPr>
            <w:keepNext/>
            <w:spacing w:before="240"/>
            <w:ind w:left="432"/>
            <w:outlineLvl w:val="0"/>
          </w:pPr>
        </w:pPrChange>
      </w:pPr>
    </w:p>
    <w:p w14:paraId="4419DF78" w14:textId="2923D036" w:rsidR="00132774" w:rsidRPr="002573CE" w:rsidRDefault="00E01A4E" w:rsidP="002573CE">
      <w:pPr>
        <w:pStyle w:val="Heading1"/>
      </w:pPr>
      <w:bookmarkStart w:id="2413" w:name="_Ref424797407"/>
      <w:bookmarkStart w:id="2414" w:name="_Ref424797418"/>
      <w:bookmarkStart w:id="2415" w:name="_Ref424798206"/>
      <w:bookmarkStart w:id="2416" w:name="_Ref424799086"/>
      <w:bookmarkStart w:id="2417" w:name="_Ref442795819"/>
      <w:bookmarkStart w:id="2418" w:name="_Ref442871724"/>
      <w:bookmarkStart w:id="2419" w:name="_Ref442871729"/>
      <w:bookmarkStart w:id="2420" w:name="_Toc442905245"/>
      <w:bookmarkStart w:id="2421" w:name="_Toc434416245"/>
      <w:r w:rsidRPr="006966FF">
        <w:lastRenderedPageBreak/>
        <w:t>[</w:t>
      </w:r>
      <w:r w:rsidR="00315FFA" w:rsidRPr="002573CE">
        <w:t>B</w:t>
      </w:r>
      <w:r w:rsidRPr="002573CE">
        <w:t>]</w:t>
      </w:r>
      <w:r w:rsidR="00132774" w:rsidRPr="002573CE">
        <w:t xml:space="preserve"> </w:t>
      </w:r>
      <w:bookmarkEnd w:id="2413"/>
      <w:bookmarkEnd w:id="2414"/>
      <w:bookmarkEnd w:id="2415"/>
      <w:bookmarkEnd w:id="2416"/>
      <w:r w:rsidR="00D91321" w:rsidRPr="002573CE">
        <w:t xml:space="preserve">Functional </w:t>
      </w:r>
      <w:r w:rsidR="00315FFA" w:rsidRPr="002573CE">
        <w:t>C</w:t>
      </w:r>
      <w:r w:rsidR="00D91321" w:rsidRPr="002573CE">
        <w:t xml:space="preserve">heckout </w:t>
      </w:r>
      <w:r w:rsidR="00315FFA" w:rsidRPr="002573CE">
        <w:t>P</w:t>
      </w:r>
      <w:r w:rsidR="00D91321" w:rsidRPr="002573CE">
        <w:t>rocedures</w:t>
      </w:r>
      <w:bookmarkEnd w:id="2417"/>
      <w:bookmarkEnd w:id="2418"/>
      <w:bookmarkEnd w:id="2419"/>
      <w:bookmarkEnd w:id="2420"/>
    </w:p>
    <w:p w14:paraId="155B442C" w14:textId="77777777" w:rsidR="00251E86" w:rsidRDefault="00251E86" w:rsidP="00251E86">
      <w:r>
        <w:t>To ensure the HR133/HR160 SATCOM System is operating at peak performance, you must always perform a functional checkout of the system whenever one of the following conditions is met:</w:t>
      </w:r>
    </w:p>
    <w:p w14:paraId="6952FFAF" w14:textId="77777777" w:rsidR="00251E86" w:rsidRDefault="00251E86" w:rsidP="00251E86">
      <w:pPr>
        <w:pStyle w:val="ListParagraph"/>
        <w:numPr>
          <w:ilvl w:val="0"/>
          <w:numId w:val="136"/>
        </w:numPr>
      </w:pPr>
      <w:r>
        <w:t>An initial installation of the SATCOM System has just been performed.</w:t>
      </w:r>
    </w:p>
    <w:p w14:paraId="3027C327" w14:textId="77777777" w:rsidR="00251E86" w:rsidRDefault="00251E86" w:rsidP="00251E86">
      <w:pPr>
        <w:pStyle w:val="ListParagraph"/>
        <w:numPr>
          <w:ilvl w:val="0"/>
          <w:numId w:val="136"/>
        </w:numPr>
      </w:pPr>
      <w:r>
        <w:t>An update to the existing SATCOM System software has just been performed.</w:t>
      </w:r>
    </w:p>
    <w:p w14:paraId="00767C33" w14:textId="77777777" w:rsidR="00251E86" w:rsidRDefault="00251E86" w:rsidP="00251E86">
      <w:pPr>
        <w:pStyle w:val="ListParagraph"/>
        <w:numPr>
          <w:ilvl w:val="0"/>
          <w:numId w:val="136"/>
        </w:numPr>
      </w:pPr>
      <w:r>
        <w:t>An LRU has been replaced.</w:t>
      </w:r>
    </w:p>
    <w:p w14:paraId="644F9A8F" w14:textId="179883CA" w:rsidR="00873B45" w:rsidRDefault="00873B45" w:rsidP="00873B45">
      <w:r>
        <w:t>The</w:t>
      </w:r>
      <w:r w:rsidR="00251E86">
        <w:t xml:space="preserve"> Functional Checkout P</w:t>
      </w:r>
      <w:r>
        <w:t xml:space="preserve">rocedures in this chapter </w:t>
      </w:r>
      <w:r w:rsidR="00251E86">
        <w:t>are broken up into sections, giving you the</w:t>
      </w:r>
      <w:r>
        <w:t xml:space="preserve"> option of performing only the one(s) that are specific to your particular </w:t>
      </w:r>
      <w:r w:rsidR="00251E86">
        <w:t>situation.</w:t>
      </w:r>
    </w:p>
    <w:p w14:paraId="5CE93D3C" w14:textId="0A4A266A" w:rsidR="00873B45" w:rsidRPr="00B661AF" w:rsidRDefault="00873B45" w:rsidP="00251E86">
      <w:pPr>
        <w:pStyle w:val="ListParagraph"/>
        <w:numPr>
          <w:ilvl w:val="0"/>
          <w:numId w:val="3"/>
        </w:numPr>
        <w:tabs>
          <w:tab w:val="left" w:pos="1890"/>
        </w:tabs>
        <w:rPr>
          <w:b/>
          <w:rPrChange w:id="2422" w:author="Smullen, Lizz" w:date="2016-02-11T14:11:00Z">
            <w:rPr/>
          </w:rPrChange>
        </w:rPr>
      </w:pPr>
      <w:r w:rsidRPr="00B661AF">
        <w:rPr>
          <w:b/>
          <w:color w:val="4F81BD" w:themeColor="accent1"/>
          <w:rPrChange w:id="2423" w:author="Smullen, Lizz" w:date="2016-02-11T14:11:00Z">
            <w:rPr/>
          </w:rPrChange>
        </w:rPr>
        <w:t xml:space="preserve">Section </w:t>
      </w:r>
      <w:r w:rsidRPr="00B661AF">
        <w:rPr>
          <w:b/>
          <w:color w:val="4F81BD" w:themeColor="accent1"/>
          <w:rPrChange w:id="2424" w:author="Smullen, Lizz" w:date="2016-02-11T14:11:00Z">
            <w:rPr/>
          </w:rPrChange>
        </w:rPr>
        <w:fldChar w:fldCharType="begin"/>
      </w:r>
      <w:r w:rsidRPr="00B661AF">
        <w:rPr>
          <w:b/>
          <w:color w:val="4F81BD" w:themeColor="accent1"/>
          <w:rPrChange w:id="2425" w:author="Smullen, Lizz" w:date="2016-02-11T14:11:00Z">
            <w:rPr/>
          </w:rPrChange>
        </w:rPr>
        <w:instrText xml:space="preserve"> REF _Ref424799151 \r \h  \* MERGEFORMAT </w:instrText>
      </w:r>
      <w:r w:rsidRPr="00B661AF">
        <w:rPr>
          <w:b/>
          <w:color w:val="4F81BD" w:themeColor="accent1"/>
          <w:rPrChange w:id="2426" w:author="Smullen, Lizz" w:date="2016-02-11T14:11:00Z">
            <w:rPr>
              <w:b/>
              <w:color w:val="4F81BD" w:themeColor="accent1"/>
            </w:rPr>
          </w:rPrChange>
        </w:rPr>
      </w:r>
      <w:r w:rsidRPr="00B661AF">
        <w:rPr>
          <w:b/>
          <w:color w:val="4F81BD" w:themeColor="accent1"/>
          <w:rPrChange w:id="2427" w:author="Smullen, Lizz" w:date="2016-02-11T14:11:00Z">
            <w:rPr/>
          </w:rPrChange>
        </w:rPr>
        <w:fldChar w:fldCharType="separate"/>
      </w:r>
      <w:ins w:id="2428" w:author="Smullen, Lizz" w:date="2016-02-11T09:16:00Z">
        <w:r w:rsidR="0088531C" w:rsidRPr="00B661AF">
          <w:rPr>
            <w:b/>
            <w:bCs/>
            <w:color w:val="4F81BD" w:themeColor="accent1"/>
            <w:rPrChange w:id="2429" w:author="Smullen, Lizz" w:date="2016-02-11T14:11:00Z">
              <w:rPr>
                <w:bCs/>
              </w:rPr>
            </w:rPrChange>
          </w:rPr>
          <w:t>4.1</w:t>
        </w:r>
      </w:ins>
      <w:del w:id="2430" w:author="Smullen, Lizz" w:date="2016-02-11T09:16:00Z">
        <w:r w:rsidRPr="00B661AF" w:rsidDel="0088531C">
          <w:rPr>
            <w:b/>
            <w:bCs/>
            <w:color w:val="4F81BD" w:themeColor="accent1"/>
            <w:rPrChange w:id="2431" w:author="Smullen, Lizz" w:date="2016-02-11T14:11:00Z">
              <w:rPr>
                <w:bCs/>
              </w:rPr>
            </w:rPrChange>
          </w:rPr>
          <w:delText>4.1</w:delText>
        </w:r>
      </w:del>
      <w:r w:rsidRPr="00B661AF">
        <w:rPr>
          <w:b/>
          <w:color w:val="4F81BD" w:themeColor="accent1"/>
          <w:rPrChange w:id="2432" w:author="Smullen, Lizz" w:date="2016-02-11T14:11:00Z">
            <w:rPr/>
          </w:rPrChange>
        </w:rPr>
        <w:fldChar w:fldCharType="end"/>
      </w:r>
      <w:r w:rsidRPr="00B661AF">
        <w:rPr>
          <w:b/>
          <w:color w:val="4F81BD" w:themeColor="accent1"/>
          <w:rPrChange w:id="2433" w:author="Smullen, Lizz" w:date="2016-02-11T14:11:00Z">
            <w:rPr/>
          </w:rPrChange>
        </w:rPr>
        <w:tab/>
      </w:r>
      <w:r w:rsidRPr="00B661AF">
        <w:rPr>
          <w:b/>
          <w:color w:val="4F81BD" w:themeColor="accent1"/>
          <w:rPrChange w:id="2434" w:author="Smullen, Lizz" w:date="2016-02-11T14:11:00Z">
            <w:rPr/>
          </w:rPrChange>
        </w:rPr>
        <w:fldChar w:fldCharType="begin"/>
      </w:r>
      <w:r w:rsidRPr="00B661AF">
        <w:rPr>
          <w:b/>
          <w:color w:val="4F81BD" w:themeColor="accent1"/>
          <w:rPrChange w:id="2435" w:author="Smullen, Lizz" w:date="2016-02-11T14:11:00Z">
            <w:rPr/>
          </w:rPrChange>
        </w:rPr>
        <w:instrText xml:space="preserve"> REF _Ref308860778 \h  \* MERGEFORMAT </w:instrText>
      </w:r>
      <w:r w:rsidRPr="00B661AF">
        <w:rPr>
          <w:b/>
          <w:color w:val="4F81BD" w:themeColor="accent1"/>
          <w:rPrChange w:id="2436" w:author="Smullen, Lizz" w:date="2016-02-11T14:11:00Z">
            <w:rPr>
              <w:b/>
              <w:color w:val="4F81BD" w:themeColor="accent1"/>
            </w:rPr>
          </w:rPrChange>
        </w:rPr>
      </w:r>
      <w:r w:rsidRPr="00B661AF">
        <w:rPr>
          <w:b/>
          <w:color w:val="4F81BD" w:themeColor="accent1"/>
          <w:rPrChange w:id="2437" w:author="Smullen, Lizz" w:date="2016-02-11T14:11:00Z">
            <w:rPr/>
          </w:rPrChange>
        </w:rPr>
        <w:fldChar w:fldCharType="separate"/>
      </w:r>
      <w:ins w:id="2438" w:author="Smullen, Lizz" w:date="2016-02-11T09:16:00Z">
        <w:r w:rsidR="0088531C" w:rsidRPr="00B661AF">
          <w:rPr>
            <w:b/>
            <w:color w:val="4F81BD" w:themeColor="accent1"/>
            <w:rPrChange w:id="2439" w:author="Smullen, Lizz" w:date="2016-02-11T14:11:00Z">
              <w:rPr/>
            </w:rPrChange>
          </w:rPr>
          <w:t>Functional Checkout Procedure Prerequisites</w:t>
        </w:r>
      </w:ins>
      <w:del w:id="2440" w:author="Smullen, Lizz" w:date="2016-02-11T09:16:00Z">
        <w:r w:rsidRPr="00B661AF" w:rsidDel="0088531C">
          <w:rPr>
            <w:b/>
            <w:noProof/>
            <w:color w:val="4F81BD" w:themeColor="accent1"/>
            <w:rPrChange w:id="2441" w:author="Smullen, Lizz" w:date="2016-02-11T14:11:00Z">
              <w:rPr>
                <w:noProof/>
              </w:rPr>
            </w:rPrChange>
          </w:rPr>
          <w:delText xml:space="preserve">[B] </w:delText>
        </w:r>
        <w:r w:rsidRPr="00B661AF" w:rsidDel="0088531C">
          <w:rPr>
            <w:b/>
            <w:color w:val="4F81BD" w:themeColor="accent1"/>
            <w:rPrChange w:id="2442" w:author="Smullen, Lizz" w:date="2016-02-11T14:11:00Z">
              <w:rPr/>
            </w:rPrChange>
          </w:rPr>
          <w:delText>Functional Checkout Procedure Prerequisites</w:delText>
        </w:r>
      </w:del>
      <w:r w:rsidRPr="00B661AF">
        <w:rPr>
          <w:b/>
          <w:color w:val="4F81BD" w:themeColor="accent1"/>
          <w:rPrChange w:id="2443" w:author="Smullen, Lizz" w:date="2016-02-11T14:11:00Z">
            <w:rPr/>
          </w:rPrChange>
        </w:rPr>
        <w:fldChar w:fldCharType="end"/>
      </w:r>
    </w:p>
    <w:p w14:paraId="7ADF061A" w14:textId="5DF0181D" w:rsidR="00873B45" w:rsidRPr="00B661AF" w:rsidRDefault="00873B45">
      <w:pPr>
        <w:pStyle w:val="ListParagraph"/>
        <w:numPr>
          <w:ilvl w:val="0"/>
          <w:numId w:val="3"/>
        </w:numPr>
        <w:tabs>
          <w:tab w:val="left" w:pos="1890"/>
        </w:tabs>
        <w:rPr>
          <w:b/>
          <w:rPrChange w:id="2444" w:author="Smullen, Lizz" w:date="2016-02-11T14:11:00Z">
            <w:rPr/>
          </w:rPrChange>
        </w:rPr>
      </w:pPr>
      <w:r w:rsidRPr="00B661AF">
        <w:rPr>
          <w:b/>
          <w:color w:val="4F81BD" w:themeColor="accent1"/>
          <w:rPrChange w:id="2445" w:author="Smullen, Lizz" w:date="2016-02-11T14:11:00Z">
            <w:rPr/>
          </w:rPrChange>
        </w:rPr>
        <w:t xml:space="preserve">Section </w:t>
      </w:r>
      <w:del w:id="2446" w:author="Smullen, Lizz" w:date="2016-02-11T14:08:00Z">
        <w:r w:rsidRPr="00B661AF" w:rsidDel="00B661AF">
          <w:rPr>
            <w:b/>
            <w:color w:val="4F81BD" w:themeColor="accent1"/>
            <w:rPrChange w:id="2447" w:author="Smullen, Lizz" w:date="2016-02-11T14:11:00Z">
              <w:rPr/>
            </w:rPrChange>
          </w:rPr>
          <w:fldChar w:fldCharType="begin"/>
        </w:r>
        <w:r w:rsidRPr="00B661AF" w:rsidDel="00B661AF">
          <w:rPr>
            <w:b/>
            <w:color w:val="4F81BD" w:themeColor="accent1"/>
            <w:rPrChange w:id="2448" w:author="Smullen, Lizz" w:date="2016-02-11T14:11:00Z">
              <w:rPr/>
            </w:rPrChange>
          </w:rPr>
          <w:delInstrText xml:space="preserve"> REF _Ref424799159 \r \h  \* MERGEFORMAT </w:delInstrText>
        </w:r>
        <w:r w:rsidRPr="00B661AF" w:rsidDel="00B661AF">
          <w:rPr>
            <w:b/>
            <w:color w:val="4F81BD" w:themeColor="accent1"/>
            <w:rPrChange w:id="2449" w:author="Smullen, Lizz" w:date="2016-02-11T14:11:00Z">
              <w:rPr>
                <w:b/>
                <w:color w:val="4F81BD" w:themeColor="accent1"/>
              </w:rPr>
            </w:rPrChange>
          </w:rPr>
        </w:r>
        <w:r w:rsidRPr="00B661AF" w:rsidDel="00B661AF">
          <w:rPr>
            <w:b/>
            <w:color w:val="4F81BD" w:themeColor="accent1"/>
            <w:rPrChange w:id="2450" w:author="Smullen, Lizz" w:date="2016-02-11T14:11:00Z">
              <w:rPr/>
            </w:rPrChange>
          </w:rPr>
          <w:fldChar w:fldCharType="separate"/>
        </w:r>
      </w:del>
      <w:del w:id="2451" w:author="Smullen, Lizz" w:date="2016-02-11T09:16:00Z">
        <w:r w:rsidRPr="00B661AF" w:rsidDel="0088531C">
          <w:rPr>
            <w:b/>
            <w:color w:val="4F81BD" w:themeColor="accent1"/>
            <w:rPrChange w:id="2452" w:author="Smullen, Lizz" w:date="2016-02-11T14:11:00Z">
              <w:rPr/>
            </w:rPrChange>
          </w:rPr>
          <w:delText>4.2</w:delText>
        </w:r>
      </w:del>
      <w:del w:id="2453" w:author="Smullen, Lizz" w:date="2016-02-11T14:08:00Z">
        <w:r w:rsidRPr="00B661AF" w:rsidDel="00B661AF">
          <w:rPr>
            <w:b/>
            <w:color w:val="4F81BD" w:themeColor="accent1"/>
            <w:rPrChange w:id="2454" w:author="Smullen, Lizz" w:date="2016-02-11T14:11:00Z">
              <w:rPr/>
            </w:rPrChange>
          </w:rPr>
          <w:fldChar w:fldCharType="end"/>
        </w:r>
        <w:r w:rsidRPr="00B661AF" w:rsidDel="00B661AF">
          <w:rPr>
            <w:b/>
            <w:color w:val="4F81BD" w:themeColor="accent1"/>
            <w:rPrChange w:id="2455" w:author="Smullen, Lizz" w:date="2016-02-11T14:11:00Z">
              <w:rPr/>
            </w:rPrChange>
          </w:rPr>
          <w:tab/>
        </w:r>
        <w:r w:rsidRPr="00B661AF" w:rsidDel="00B661AF">
          <w:rPr>
            <w:b/>
            <w:color w:val="4F81BD" w:themeColor="accent1"/>
            <w:rPrChange w:id="2456" w:author="Smullen, Lizz" w:date="2016-02-11T14:11:00Z">
              <w:rPr/>
            </w:rPrChange>
          </w:rPr>
          <w:fldChar w:fldCharType="begin"/>
        </w:r>
        <w:r w:rsidRPr="00B661AF" w:rsidDel="00B661AF">
          <w:rPr>
            <w:b/>
            <w:color w:val="4F81BD" w:themeColor="accent1"/>
            <w:rPrChange w:id="2457" w:author="Smullen, Lizz" w:date="2016-02-11T14:11:00Z">
              <w:rPr/>
            </w:rPrChange>
          </w:rPr>
          <w:delInstrText xml:space="preserve"> REF _Ref424799159 \h  \* MERGEFORMAT </w:delInstrText>
        </w:r>
        <w:r w:rsidRPr="00B661AF" w:rsidDel="00B661AF">
          <w:rPr>
            <w:b/>
            <w:color w:val="4F81BD" w:themeColor="accent1"/>
            <w:rPrChange w:id="2458" w:author="Smullen, Lizz" w:date="2016-02-11T14:11:00Z">
              <w:rPr>
                <w:b/>
                <w:color w:val="4F81BD" w:themeColor="accent1"/>
              </w:rPr>
            </w:rPrChange>
          </w:rPr>
        </w:r>
        <w:r w:rsidRPr="00B661AF" w:rsidDel="00B661AF">
          <w:rPr>
            <w:b/>
            <w:color w:val="4F81BD" w:themeColor="accent1"/>
            <w:rPrChange w:id="2459" w:author="Smullen, Lizz" w:date="2016-02-11T14:11:00Z">
              <w:rPr/>
            </w:rPrChange>
          </w:rPr>
          <w:fldChar w:fldCharType="separate"/>
        </w:r>
      </w:del>
      <w:del w:id="2460" w:author="Smullen, Lizz" w:date="2016-02-11T09:16:00Z">
        <w:r w:rsidRPr="00B661AF" w:rsidDel="0088531C">
          <w:rPr>
            <w:b/>
            <w:noProof/>
            <w:color w:val="4F81BD" w:themeColor="accent1"/>
            <w:rPrChange w:id="2461" w:author="Smullen, Lizz" w:date="2016-02-11T14:11:00Z">
              <w:rPr>
                <w:noProof/>
              </w:rPr>
            </w:rPrChange>
          </w:rPr>
          <w:delText xml:space="preserve">[A] </w:delText>
        </w:r>
        <w:r w:rsidRPr="00B661AF" w:rsidDel="0088531C">
          <w:rPr>
            <w:b/>
            <w:color w:val="4F81BD" w:themeColor="accent1"/>
            <w:rPrChange w:id="2462" w:author="Smullen, Lizz" w:date="2016-02-11T14:11:00Z">
              <w:rPr/>
            </w:rPrChange>
          </w:rPr>
          <w:delText>Power-On and Connectivity</w:delText>
        </w:r>
      </w:del>
      <w:del w:id="2463" w:author="Smullen, Lizz" w:date="2016-02-11T14:08:00Z">
        <w:r w:rsidRPr="00B661AF" w:rsidDel="00B661AF">
          <w:rPr>
            <w:b/>
            <w:color w:val="4F81BD" w:themeColor="accent1"/>
            <w:rPrChange w:id="2464" w:author="Smullen, Lizz" w:date="2016-02-11T14:11:00Z">
              <w:rPr/>
            </w:rPrChange>
          </w:rPr>
          <w:fldChar w:fldCharType="end"/>
        </w:r>
      </w:del>
      <w:ins w:id="2465" w:author="Smullen, Lizz" w:date="2016-02-11T14:09:00Z">
        <w:r w:rsidR="00B661AF" w:rsidRPr="00B661AF">
          <w:rPr>
            <w:b/>
            <w:color w:val="4F81BD" w:themeColor="accent1"/>
            <w:rPrChange w:id="2466" w:author="Smullen, Lizz" w:date="2016-02-11T14:11:00Z">
              <w:rPr/>
            </w:rPrChange>
          </w:rPr>
          <w:fldChar w:fldCharType="begin"/>
        </w:r>
        <w:r w:rsidR="00B661AF" w:rsidRPr="00B661AF">
          <w:rPr>
            <w:b/>
            <w:color w:val="4F81BD" w:themeColor="accent1"/>
            <w:rPrChange w:id="2467" w:author="Smullen, Lizz" w:date="2016-02-11T14:11:00Z">
              <w:rPr/>
            </w:rPrChange>
          </w:rPr>
          <w:instrText xml:space="preserve"> REF _Ref442963071 \w \h </w:instrText>
        </w:r>
      </w:ins>
      <w:r w:rsidR="00B661AF">
        <w:rPr>
          <w:b/>
          <w:color w:val="4F81BD" w:themeColor="accent1"/>
        </w:rPr>
        <w:instrText xml:space="preserve"> \* MERGEFORMAT </w:instrText>
      </w:r>
      <w:r w:rsidR="00B661AF" w:rsidRPr="00B661AF">
        <w:rPr>
          <w:b/>
          <w:color w:val="4F81BD" w:themeColor="accent1"/>
          <w:rPrChange w:id="2468" w:author="Smullen, Lizz" w:date="2016-02-11T14:11:00Z">
            <w:rPr>
              <w:b/>
              <w:color w:val="4F81BD" w:themeColor="accent1"/>
            </w:rPr>
          </w:rPrChange>
        </w:rPr>
      </w:r>
      <w:r w:rsidR="00B661AF" w:rsidRPr="00B661AF">
        <w:rPr>
          <w:b/>
          <w:color w:val="4F81BD" w:themeColor="accent1"/>
          <w:rPrChange w:id="2469" w:author="Smullen, Lizz" w:date="2016-02-11T14:11:00Z">
            <w:rPr/>
          </w:rPrChange>
        </w:rPr>
        <w:fldChar w:fldCharType="separate"/>
      </w:r>
      <w:ins w:id="2470" w:author="Smullen, Lizz" w:date="2016-02-11T14:09:00Z">
        <w:r w:rsidR="00B661AF" w:rsidRPr="00B661AF">
          <w:rPr>
            <w:b/>
            <w:color w:val="4F81BD" w:themeColor="accent1"/>
            <w:rPrChange w:id="2471" w:author="Smullen, Lizz" w:date="2016-02-11T14:11:00Z">
              <w:rPr/>
            </w:rPrChange>
          </w:rPr>
          <w:t>4.2</w:t>
        </w:r>
        <w:r w:rsidR="00B661AF" w:rsidRPr="00B661AF">
          <w:rPr>
            <w:b/>
            <w:color w:val="4F81BD" w:themeColor="accent1"/>
            <w:rPrChange w:id="2472" w:author="Smullen, Lizz" w:date="2016-02-11T14:11:00Z">
              <w:rPr/>
            </w:rPrChange>
          </w:rPr>
          <w:fldChar w:fldCharType="end"/>
        </w:r>
        <w:r w:rsidR="00B661AF" w:rsidRPr="00B661AF">
          <w:rPr>
            <w:b/>
            <w:color w:val="4F81BD" w:themeColor="accent1"/>
            <w:rPrChange w:id="2473" w:author="Smullen, Lizz" w:date="2016-02-11T14:11:00Z">
              <w:rPr/>
            </w:rPrChange>
          </w:rPr>
          <w:tab/>
        </w:r>
        <w:r w:rsidR="00B661AF" w:rsidRPr="00B661AF">
          <w:rPr>
            <w:b/>
            <w:color w:val="4F81BD" w:themeColor="accent1"/>
            <w:rPrChange w:id="2474" w:author="Smullen, Lizz" w:date="2016-02-11T14:11:00Z">
              <w:rPr/>
            </w:rPrChange>
          </w:rPr>
          <w:fldChar w:fldCharType="begin"/>
        </w:r>
        <w:r w:rsidR="00B661AF" w:rsidRPr="00B661AF">
          <w:rPr>
            <w:b/>
            <w:color w:val="4F81BD" w:themeColor="accent1"/>
            <w:rPrChange w:id="2475" w:author="Smullen, Lizz" w:date="2016-02-11T14:11:00Z">
              <w:rPr/>
            </w:rPrChange>
          </w:rPr>
          <w:instrText xml:space="preserve"> REF _Ref442963075 \h </w:instrText>
        </w:r>
      </w:ins>
      <w:r w:rsidR="00B661AF">
        <w:rPr>
          <w:b/>
          <w:color w:val="4F81BD" w:themeColor="accent1"/>
        </w:rPr>
        <w:instrText xml:space="preserve"> \* MERGEFORMAT </w:instrText>
      </w:r>
      <w:r w:rsidR="00B661AF" w:rsidRPr="00B661AF">
        <w:rPr>
          <w:b/>
          <w:color w:val="4F81BD" w:themeColor="accent1"/>
          <w:rPrChange w:id="2476" w:author="Smullen, Lizz" w:date="2016-02-11T14:11:00Z">
            <w:rPr>
              <w:b/>
              <w:color w:val="4F81BD" w:themeColor="accent1"/>
            </w:rPr>
          </w:rPrChange>
        </w:rPr>
      </w:r>
      <w:r w:rsidR="00B661AF" w:rsidRPr="00B661AF">
        <w:rPr>
          <w:b/>
          <w:color w:val="4F81BD" w:themeColor="accent1"/>
          <w:rPrChange w:id="2477" w:author="Smullen, Lizz" w:date="2016-02-11T14:11:00Z">
            <w:rPr/>
          </w:rPrChange>
        </w:rPr>
        <w:fldChar w:fldCharType="separate"/>
      </w:r>
      <w:ins w:id="2478" w:author="Smullen, Lizz" w:date="2016-02-11T14:09:00Z">
        <w:r w:rsidR="00B661AF" w:rsidRPr="00B661AF">
          <w:rPr>
            <w:b/>
            <w:color w:val="4F81BD" w:themeColor="accent1"/>
            <w:rPrChange w:id="2479" w:author="Smullen, Lizz" w:date="2016-02-11T14:11:00Z">
              <w:rPr/>
            </w:rPrChange>
          </w:rPr>
          <w:t>Power-On and Connectivity</w:t>
        </w:r>
        <w:r w:rsidR="00B661AF" w:rsidRPr="00B661AF">
          <w:rPr>
            <w:b/>
            <w:color w:val="4F81BD" w:themeColor="accent1"/>
            <w:rPrChange w:id="2480" w:author="Smullen, Lizz" w:date="2016-02-11T14:11:00Z">
              <w:rPr/>
            </w:rPrChange>
          </w:rPr>
          <w:fldChar w:fldCharType="end"/>
        </w:r>
      </w:ins>
    </w:p>
    <w:p w14:paraId="58FA1572" w14:textId="77777777" w:rsidR="00873B45" w:rsidRPr="00B661AF" w:rsidRDefault="00873B45" w:rsidP="00251E86">
      <w:pPr>
        <w:pStyle w:val="ListParagraph"/>
        <w:numPr>
          <w:ilvl w:val="0"/>
          <w:numId w:val="3"/>
        </w:numPr>
        <w:tabs>
          <w:tab w:val="left" w:pos="1890"/>
        </w:tabs>
        <w:rPr>
          <w:b/>
          <w:rPrChange w:id="2481" w:author="Smullen, Lizz" w:date="2016-02-11T14:11:00Z">
            <w:rPr/>
          </w:rPrChange>
        </w:rPr>
      </w:pPr>
      <w:r w:rsidRPr="00B661AF">
        <w:rPr>
          <w:b/>
          <w:color w:val="4F81BD" w:themeColor="accent1"/>
          <w:rPrChange w:id="2482" w:author="Smullen, Lizz" w:date="2016-02-11T14:11:00Z">
            <w:rPr/>
          </w:rPrChange>
        </w:rPr>
        <w:t xml:space="preserve">Section </w:t>
      </w:r>
      <w:r w:rsidRPr="00B661AF">
        <w:rPr>
          <w:b/>
          <w:color w:val="4F81BD" w:themeColor="accent1"/>
          <w:rPrChange w:id="2483" w:author="Smullen, Lizz" w:date="2016-02-11T14:11:00Z">
            <w:rPr/>
          </w:rPrChange>
        </w:rPr>
        <w:fldChar w:fldCharType="begin"/>
      </w:r>
      <w:r w:rsidRPr="00B661AF">
        <w:rPr>
          <w:b/>
          <w:color w:val="4F81BD" w:themeColor="accent1"/>
          <w:rPrChange w:id="2484" w:author="Smullen, Lizz" w:date="2016-02-11T14:11:00Z">
            <w:rPr/>
          </w:rPrChange>
        </w:rPr>
        <w:instrText xml:space="preserve"> REF _Ref308860837 \r \h  \* MERGEFORMAT </w:instrText>
      </w:r>
      <w:r w:rsidRPr="00B661AF">
        <w:rPr>
          <w:b/>
          <w:color w:val="4F81BD" w:themeColor="accent1"/>
          <w:rPrChange w:id="2485" w:author="Smullen, Lizz" w:date="2016-02-11T14:11:00Z">
            <w:rPr>
              <w:b/>
              <w:color w:val="4F81BD" w:themeColor="accent1"/>
            </w:rPr>
          </w:rPrChange>
        </w:rPr>
      </w:r>
      <w:r w:rsidRPr="00B661AF">
        <w:rPr>
          <w:b/>
          <w:color w:val="4F81BD" w:themeColor="accent1"/>
          <w:rPrChange w:id="2486" w:author="Smullen, Lizz" w:date="2016-02-11T14:11:00Z">
            <w:rPr/>
          </w:rPrChange>
        </w:rPr>
        <w:fldChar w:fldCharType="separate"/>
      </w:r>
      <w:r w:rsidR="0088531C" w:rsidRPr="00B661AF">
        <w:rPr>
          <w:b/>
          <w:color w:val="4F81BD" w:themeColor="accent1"/>
          <w:rPrChange w:id="2487" w:author="Smullen, Lizz" w:date="2016-02-11T14:11:00Z">
            <w:rPr/>
          </w:rPrChange>
        </w:rPr>
        <w:t>4.3</w:t>
      </w:r>
      <w:r w:rsidRPr="00B661AF">
        <w:rPr>
          <w:b/>
          <w:color w:val="4F81BD" w:themeColor="accent1"/>
          <w:rPrChange w:id="2488" w:author="Smullen, Lizz" w:date="2016-02-11T14:11:00Z">
            <w:rPr/>
          </w:rPrChange>
        </w:rPr>
        <w:fldChar w:fldCharType="end"/>
      </w:r>
      <w:r w:rsidRPr="00B661AF">
        <w:rPr>
          <w:b/>
          <w:color w:val="4F81BD" w:themeColor="accent1"/>
          <w:rPrChange w:id="2489" w:author="Smullen, Lizz" w:date="2016-02-11T14:11:00Z">
            <w:rPr/>
          </w:rPrChange>
        </w:rPr>
        <w:tab/>
      </w:r>
      <w:r w:rsidRPr="00B661AF">
        <w:rPr>
          <w:b/>
          <w:color w:val="4F81BD" w:themeColor="accent1"/>
          <w:rPrChange w:id="2490" w:author="Smullen, Lizz" w:date="2016-02-11T14:11:00Z">
            <w:rPr/>
          </w:rPrChange>
        </w:rPr>
        <w:fldChar w:fldCharType="begin"/>
      </w:r>
      <w:r w:rsidRPr="00B661AF">
        <w:rPr>
          <w:b/>
          <w:color w:val="4F81BD" w:themeColor="accent1"/>
          <w:rPrChange w:id="2491" w:author="Smullen, Lizz" w:date="2016-02-11T14:11:00Z">
            <w:rPr/>
          </w:rPrChange>
        </w:rPr>
        <w:instrText xml:space="preserve"> REF _Ref308860852 \h  \* MERGEFORMAT </w:instrText>
      </w:r>
      <w:r w:rsidRPr="00B661AF">
        <w:rPr>
          <w:b/>
          <w:color w:val="4F81BD" w:themeColor="accent1"/>
          <w:rPrChange w:id="2492" w:author="Smullen, Lizz" w:date="2016-02-11T14:11:00Z">
            <w:rPr>
              <w:b/>
              <w:color w:val="4F81BD" w:themeColor="accent1"/>
            </w:rPr>
          </w:rPrChange>
        </w:rPr>
      </w:r>
      <w:r w:rsidRPr="00B661AF">
        <w:rPr>
          <w:b/>
          <w:color w:val="4F81BD" w:themeColor="accent1"/>
          <w:rPrChange w:id="2493" w:author="Smullen, Lizz" w:date="2016-02-11T14:11:00Z">
            <w:rPr/>
          </w:rPrChange>
        </w:rPr>
        <w:fldChar w:fldCharType="separate"/>
      </w:r>
      <w:del w:id="2494" w:author="Smullen, Lizz" w:date="2016-02-11T14:09:00Z">
        <w:r w:rsidR="0088531C" w:rsidRPr="00B661AF" w:rsidDel="00B661AF">
          <w:rPr>
            <w:b/>
            <w:noProof/>
            <w:color w:val="4F81BD" w:themeColor="accent1"/>
            <w:rPrChange w:id="2495" w:author="Smullen, Lizz" w:date="2016-02-11T14:11:00Z">
              <w:rPr>
                <w:noProof/>
              </w:rPr>
            </w:rPrChange>
          </w:rPr>
          <w:delText xml:space="preserve">[A] </w:delText>
        </w:r>
      </w:del>
      <w:r w:rsidR="0088531C" w:rsidRPr="00B661AF">
        <w:rPr>
          <w:b/>
          <w:color w:val="4F81BD" w:themeColor="accent1"/>
          <w:rPrChange w:id="2496" w:author="Smullen, Lizz" w:date="2016-02-11T14:11:00Z">
            <w:rPr/>
          </w:rPrChange>
        </w:rPr>
        <w:t>Initial Configuration Verification</w:t>
      </w:r>
      <w:r w:rsidRPr="00B661AF">
        <w:rPr>
          <w:b/>
          <w:color w:val="4F81BD" w:themeColor="accent1"/>
          <w:rPrChange w:id="2497" w:author="Smullen, Lizz" w:date="2016-02-11T14:11:00Z">
            <w:rPr/>
          </w:rPrChange>
        </w:rPr>
        <w:fldChar w:fldCharType="end"/>
      </w:r>
    </w:p>
    <w:p w14:paraId="0D1595F3" w14:textId="3B0D6513" w:rsidR="00873B45" w:rsidRPr="00B661AF" w:rsidRDefault="00873B45" w:rsidP="00251E86">
      <w:pPr>
        <w:pStyle w:val="ListParagraph"/>
        <w:tabs>
          <w:tab w:val="left" w:pos="1890"/>
        </w:tabs>
        <w:rPr>
          <w:b/>
          <w:rPrChange w:id="2498" w:author="Smullen, Lizz" w:date="2016-02-11T14:11:00Z">
            <w:rPr/>
          </w:rPrChange>
        </w:rPr>
      </w:pPr>
      <w:r w:rsidRPr="00B661AF">
        <w:rPr>
          <w:b/>
          <w:color w:val="4F81BD" w:themeColor="accent1"/>
          <w:rPrChange w:id="2499" w:author="Smullen, Lizz" w:date="2016-02-11T14:11:00Z">
            <w:rPr/>
          </w:rPrChange>
        </w:rPr>
        <w:t xml:space="preserve">Section </w:t>
      </w:r>
      <w:r w:rsidRPr="00B661AF">
        <w:rPr>
          <w:b/>
          <w:color w:val="4F81BD" w:themeColor="accent1"/>
          <w:rPrChange w:id="2500" w:author="Smullen, Lizz" w:date="2016-02-11T14:11:00Z">
            <w:rPr/>
          </w:rPrChange>
        </w:rPr>
        <w:fldChar w:fldCharType="begin"/>
      </w:r>
      <w:r w:rsidRPr="00B661AF">
        <w:rPr>
          <w:b/>
          <w:color w:val="4F81BD" w:themeColor="accent1"/>
          <w:rPrChange w:id="2501" w:author="Smullen, Lizz" w:date="2016-02-11T14:11:00Z">
            <w:rPr/>
          </w:rPrChange>
        </w:rPr>
        <w:instrText xml:space="preserve"> REF _Ref424838190 \r \h  \* MERGEFORMAT </w:instrText>
      </w:r>
      <w:r w:rsidRPr="00B661AF">
        <w:rPr>
          <w:b/>
          <w:color w:val="4F81BD" w:themeColor="accent1"/>
          <w:rPrChange w:id="2502" w:author="Smullen, Lizz" w:date="2016-02-11T14:11:00Z">
            <w:rPr>
              <w:b/>
              <w:color w:val="4F81BD" w:themeColor="accent1"/>
            </w:rPr>
          </w:rPrChange>
        </w:rPr>
      </w:r>
      <w:r w:rsidRPr="00B661AF">
        <w:rPr>
          <w:b/>
          <w:color w:val="4F81BD" w:themeColor="accent1"/>
          <w:rPrChange w:id="2503" w:author="Smullen, Lizz" w:date="2016-02-11T14:11:00Z">
            <w:rPr/>
          </w:rPrChange>
        </w:rPr>
        <w:fldChar w:fldCharType="separate"/>
      </w:r>
      <w:r w:rsidR="0088531C" w:rsidRPr="00B661AF">
        <w:rPr>
          <w:b/>
          <w:color w:val="4F81BD" w:themeColor="accent1"/>
          <w:rPrChange w:id="2504" w:author="Smullen, Lizz" w:date="2016-02-11T14:11:00Z">
            <w:rPr/>
          </w:rPrChange>
        </w:rPr>
        <w:t>4.4</w:t>
      </w:r>
      <w:r w:rsidRPr="00B661AF">
        <w:rPr>
          <w:b/>
          <w:color w:val="4F81BD" w:themeColor="accent1"/>
          <w:rPrChange w:id="2505" w:author="Smullen, Lizz" w:date="2016-02-11T14:11:00Z">
            <w:rPr/>
          </w:rPrChange>
        </w:rPr>
        <w:fldChar w:fldCharType="end"/>
      </w:r>
      <w:r w:rsidRPr="00B661AF">
        <w:rPr>
          <w:b/>
          <w:color w:val="4F81BD" w:themeColor="accent1"/>
          <w:rPrChange w:id="2506" w:author="Smullen, Lizz" w:date="2016-02-11T14:11:00Z">
            <w:rPr/>
          </w:rPrChange>
        </w:rPr>
        <w:tab/>
      </w:r>
      <w:r w:rsidRPr="00B661AF">
        <w:rPr>
          <w:b/>
          <w:color w:val="4F81BD" w:themeColor="accent1"/>
          <w:rPrChange w:id="2507" w:author="Smullen, Lizz" w:date="2016-02-11T14:11:00Z">
            <w:rPr/>
          </w:rPrChange>
        </w:rPr>
        <w:fldChar w:fldCharType="begin"/>
      </w:r>
      <w:r w:rsidRPr="00B661AF">
        <w:rPr>
          <w:b/>
          <w:color w:val="4F81BD" w:themeColor="accent1"/>
          <w:rPrChange w:id="2508" w:author="Smullen, Lizz" w:date="2016-02-11T14:11:00Z">
            <w:rPr/>
          </w:rPrChange>
        </w:rPr>
        <w:instrText xml:space="preserve"> REF _Ref424838190 \h  \* MERGEFORMAT </w:instrText>
      </w:r>
      <w:r w:rsidRPr="00B661AF">
        <w:rPr>
          <w:b/>
          <w:color w:val="4F81BD" w:themeColor="accent1"/>
          <w:rPrChange w:id="2509" w:author="Smullen, Lizz" w:date="2016-02-11T14:11:00Z">
            <w:rPr>
              <w:b/>
              <w:color w:val="4F81BD" w:themeColor="accent1"/>
            </w:rPr>
          </w:rPrChange>
        </w:rPr>
      </w:r>
      <w:r w:rsidRPr="00B661AF">
        <w:rPr>
          <w:b/>
          <w:color w:val="4F81BD" w:themeColor="accent1"/>
          <w:rPrChange w:id="2510" w:author="Smullen, Lizz" w:date="2016-02-11T14:11:00Z">
            <w:rPr/>
          </w:rPrChange>
        </w:rPr>
        <w:fldChar w:fldCharType="separate"/>
      </w:r>
      <w:ins w:id="2511" w:author="Smullen, Lizz" w:date="2016-02-11T09:16:00Z">
        <w:r w:rsidR="0088531C" w:rsidRPr="00B661AF">
          <w:rPr>
            <w:b/>
            <w:color w:val="4F81BD" w:themeColor="accent1"/>
            <w:rPrChange w:id="2512" w:author="Smullen, Lizz" w:date="2016-02-11T14:11:00Z">
              <w:rPr/>
            </w:rPrChange>
          </w:rPr>
          <w:t>Navigation Subsystem Verification</w:t>
        </w:r>
      </w:ins>
      <w:del w:id="2513" w:author="Smullen, Lizz" w:date="2016-02-11T09:16:00Z">
        <w:r w:rsidRPr="00B661AF" w:rsidDel="0088531C">
          <w:rPr>
            <w:b/>
            <w:noProof/>
            <w:color w:val="4F81BD" w:themeColor="accent1"/>
            <w:rPrChange w:id="2514" w:author="Smullen, Lizz" w:date="2016-02-11T14:11:00Z">
              <w:rPr>
                <w:noProof/>
              </w:rPr>
            </w:rPrChange>
          </w:rPr>
          <w:delText xml:space="preserve">[A] </w:delText>
        </w:r>
        <w:r w:rsidRPr="00B661AF" w:rsidDel="0088531C">
          <w:rPr>
            <w:b/>
            <w:color w:val="4F81BD" w:themeColor="accent1"/>
            <w:rPrChange w:id="2515" w:author="Smullen, Lizz" w:date="2016-02-11T14:11:00Z">
              <w:rPr/>
            </w:rPrChange>
          </w:rPr>
          <w:delText>Navigation Subsystem Verification</w:delText>
        </w:r>
      </w:del>
      <w:r w:rsidRPr="00B661AF">
        <w:rPr>
          <w:b/>
          <w:color w:val="4F81BD" w:themeColor="accent1"/>
          <w:rPrChange w:id="2516" w:author="Smullen, Lizz" w:date="2016-02-11T14:11:00Z">
            <w:rPr/>
          </w:rPrChange>
        </w:rPr>
        <w:fldChar w:fldCharType="end"/>
      </w:r>
      <w:del w:id="2517" w:author="Smullen, Lizz" w:date="2016-02-11T14:10:00Z">
        <w:r w:rsidRPr="00B661AF" w:rsidDel="00B661AF">
          <w:rPr>
            <w:b/>
            <w:rPrChange w:id="2518" w:author="Smullen, Lizz" w:date="2016-02-11T14:11:00Z">
              <w:rPr/>
            </w:rPrChange>
          </w:rPr>
          <w:tab/>
        </w:r>
      </w:del>
    </w:p>
    <w:p w14:paraId="10265576" w14:textId="6E033CDD" w:rsidR="00873B45" w:rsidRPr="00B661AF" w:rsidRDefault="00873B45" w:rsidP="00251E86">
      <w:pPr>
        <w:pStyle w:val="ListParagraph"/>
        <w:tabs>
          <w:tab w:val="left" w:pos="1890"/>
        </w:tabs>
        <w:rPr>
          <w:b/>
          <w:rPrChange w:id="2519" w:author="Smullen, Lizz" w:date="2016-02-11T14:11:00Z">
            <w:rPr/>
          </w:rPrChange>
        </w:rPr>
      </w:pPr>
      <w:r w:rsidRPr="00B661AF">
        <w:rPr>
          <w:b/>
          <w:color w:val="4F81BD" w:themeColor="accent1"/>
          <w:rPrChange w:id="2520" w:author="Smullen, Lizz" w:date="2016-02-11T14:11:00Z">
            <w:rPr/>
          </w:rPrChange>
        </w:rPr>
        <w:t xml:space="preserve">Section </w:t>
      </w:r>
      <w:r w:rsidRPr="00B661AF">
        <w:rPr>
          <w:b/>
          <w:color w:val="4F81BD" w:themeColor="accent1"/>
          <w:rPrChange w:id="2521" w:author="Smullen, Lizz" w:date="2016-02-11T14:11:00Z">
            <w:rPr/>
          </w:rPrChange>
        </w:rPr>
        <w:fldChar w:fldCharType="begin"/>
      </w:r>
      <w:r w:rsidRPr="00B661AF">
        <w:rPr>
          <w:b/>
          <w:color w:val="4F81BD" w:themeColor="accent1"/>
          <w:rPrChange w:id="2522" w:author="Smullen, Lizz" w:date="2016-02-11T14:11:00Z">
            <w:rPr/>
          </w:rPrChange>
        </w:rPr>
        <w:instrText xml:space="preserve"> REF _Ref442347388 \r \h </w:instrText>
      </w:r>
      <w:r w:rsidR="00B661AF">
        <w:rPr>
          <w:b/>
          <w:color w:val="4F81BD" w:themeColor="accent1"/>
        </w:rPr>
        <w:instrText xml:space="preserve"> \* MERGEFORMAT </w:instrText>
      </w:r>
      <w:r w:rsidRPr="00B661AF">
        <w:rPr>
          <w:b/>
          <w:color w:val="4F81BD" w:themeColor="accent1"/>
          <w:rPrChange w:id="2523" w:author="Smullen, Lizz" w:date="2016-02-11T14:11:00Z">
            <w:rPr>
              <w:b/>
              <w:color w:val="4F81BD" w:themeColor="accent1"/>
            </w:rPr>
          </w:rPrChange>
        </w:rPr>
      </w:r>
      <w:r w:rsidRPr="00B661AF">
        <w:rPr>
          <w:b/>
          <w:color w:val="4F81BD" w:themeColor="accent1"/>
          <w:rPrChange w:id="2524" w:author="Smullen, Lizz" w:date="2016-02-11T14:11:00Z">
            <w:rPr/>
          </w:rPrChange>
        </w:rPr>
        <w:fldChar w:fldCharType="separate"/>
      </w:r>
      <w:r w:rsidR="0088531C" w:rsidRPr="00B661AF">
        <w:rPr>
          <w:b/>
          <w:color w:val="4F81BD" w:themeColor="accent1"/>
          <w:rPrChange w:id="2525" w:author="Smullen, Lizz" w:date="2016-02-11T14:11:00Z">
            <w:rPr/>
          </w:rPrChange>
        </w:rPr>
        <w:t>4.5</w:t>
      </w:r>
      <w:r w:rsidRPr="00B661AF">
        <w:rPr>
          <w:b/>
          <w:color w:val="4F81BD" w:themeColor="accent1"/>
          <w:rPrChange w:id="2526" w:author="Smullen, Lizz" w:date="2016-02-11T14:11:00Z">
            <w:rPr/>
          </w:rPrChange>
        </w:rPr>
        <w:fldChar w:fldCharType="end"/>
      </w:r>
      <w:del w:id="2527" w:author="Smullen, Lizz" w:date="2016-02-11T14:10:00Z">
        <w:r w:rsidRPr="00B661AF" w:rsidDel="00B661AF">
          <w:rPr>
            <w:b/>
            <w:color w:val="4F81BD" w:themeColor="accent1"/>
            <w:rPrChange w:id="2528" w:author="Smullen, Lizz" w:date="2016-02-11T14:11:00Z">
              <w:rPr/>
            </w:rPrChange>
          </w:rPr>
          <w:delText xml:space="preserve">  </w:delText>
        </w:r>
      </w:del>
      <w:r w:rsidRPr="00B661AF">
        <w:rPr>
          <w:b/>
          <w:color w:val="4F81BD" w:themeColor="accent1"/>
          <w:rPrChange w:id="2529" w:author="Smullen, Lizz" w:date="2016-02-11T14:11:00Z">
            <w:rPr/>
          </w:rPrChange>
        </w:rPr>
        <w:tab/>
      </w:r>
      <w:r w:rsidRPr="00B661AF">
        <w:rPr>
          <w:b/>
          <w:color w:val="4F81BD" w:themeColor="accent1"/>
          <w:rPrChange w:id="2530" w:author="Smullen, Lizz" w:date="2016-02-11T14:11:00Z">
            <w:rPr/>
          </w:rPrChange>
        </w:rPr>
        <w:fldChar w:fldCharType="begin"/>
      </w:r>
      <w:r w:rsidRPr="00B661AF">
        <w:rPr>
          <w:b/>
          <w:color w:val="4F81BD" w:themeColor="accent1"/>
          <w:rPrChange w:id="2531" w:author="Smullen, Lizz" w:date="2016-02-11T14:11:00Z">
            <w:rPr/>
          </w:rPrChange>
        </w:rPr>
        <w:instrText xml:space="preserve"> REF _Ref442347413 \h </w:instrText>
      </w:r>
      <w:r w:rsidR="00B661AF">
        <w:rPr>
          <w:b/>
          <w:color w:val="4F81BD" w:themeColor="accent1"/>
        </w:rPr>
        <w:instrText xml:space="preserve"> \* MERGEFORMAT </w:instrText>
      </w:r>
      <w:r w:rsidRPr="00B661AF">
        <w:rPr>
          <w:b/>
          <w:color w:val="4F81BD" w:themeColor="accent1"/>
          <w:rPrChange w:id="2532" w:author="Smullen, Lizz" w:date="2016-02-11T14:11:00Z">
            <w:rPr>
              <w:b/>
              <w:color w:val="4F81BD" w:themeColor="accent1"/>
            </w:rPr>
          </w:rPrChange>
        </w:rPr>
      </w:r>
      <w:r w:rsidRPr="00B661AF">
        <w:rPr>
          <w:b/>
          <w:color w:val="4F81BD" w:themeColor="accent1"/>
          <w:rPrChange w:id="2533" w:author="Smullen, Lizz" w:date="2016-02-11T14:11:00Z">
            <w:rPr/>
          </w:rPrChange>
        </w:rPr>
        <w:fldChar w:fldCharType="separate"/>
      </w:r>
      <w:ins w:id="2534" w:author="Smullen, Lizz" w:date="2016-02-11T09:16:00Z">
        <w:r w:rsidR="0088531C" w:rsidRPr="00B661AF">
          <w:rPr>
            <w:b/>
            <w:color w:val="4F81BD" w:themeColor="accent1"/>
            <w:rPrChange w:id="2535" w:author="Smullen, Lizz" w:date="2016-02-11T14:11:00Z">
              <w:rPr/>
            </w:rPrChange>
          </w:rPr>
          <w:t>Visually Verify System Functionality</w:t>
        </w:r>
      </w:ins>
      <w:del w:id="2536" w:author="Smullen, Lizz" w:date="2016-02-11T09:16:00Z">
        <w:r w:rsidRPr="00B661AF" w:rsidDel="0088531C">
          <w:rPr>
            <w:b/>
            <w:color w:val="4F81BD" w:themeColor="accent1"/>
            <w:rPrChange w:id="2537" w:author="Smullen, Lizz" w:date="2016-02-11T14:11:00Z">
              <w:rPr/>
            </w:rPrChange>
          </w:rPr>
          <w:delText>[A] Visually Verify System Functionality</w:delText>
        </w:r>
      </w:del>
      <w:r w:rsidRPr="00B661AF">
        <w:rPr>
          <w:b/>
          <w:color w:val="4F81BD" w:themeColor="accent1"/>
          <w:rPrChange w:id="2538" w:author="Smullen, Lizz" w:date="2016-02-11T14:11:00Z">
            <w:rPr/>
          </w:rPrChange>
        </w:rPr>
        <w:fldChar w:fldCharType="end"/>
      </w:r>
    </w:p>
    <w:p w14:paraId="29A93C9A" w14:textId="77777777" w:rsidR="00873B45" w:rsidRPr="00B661AF" w:rsidRDefault="00873B45" w:rsidP="00251E86">
      <w:pPr>
        <w:pStyle w:val="ListParagraph"/>
        <w:numPr>
          <w:ilvl w:val="0"/>
          <w:numId w:val="3"/>
        </w:numPr>
        <w:tabs>
          <w:tab w:val="left" w:pos="1890"/>
        </w:tabs>
        <w:rPr>
          <w:b/>
          <w:rPrChange w:id="2539" w:author="Smullen, Lizz" w:date="2016-02-11T14:11:00Z">
            <w:rPr/>
          </w:rPrChange>
        </w:rPr>
      </w:pPr>
      <w:r w:rsidRPr="00B661AF">
        <w:rPr>
          <w:b/>
          <w:color w:val="4F81BD" w:themeColor="accent1"/>
          <w:rPrChange w:id="2540" w:author="Smullen, Lizz" w:date="2016-02-11T14:11:00Z">
            <w:rPr/>
          </w:rPrChange>
        </w:rPr>
        <w:t xml:space="preserve">Section </w:t>
      </w:r>
      <w:r w:rsidRPr="00B661AF">
        <w:rPr>
          <w:b/>
          <w:color w:val="4F81BD" w:themeColor="accent1"/>
          <w:rPrChange w:id="2541" w:author="Smullen, Lizz" w:date="2016-02-11T14:11:00Z">
            <w:rPr/>
          </w:rPrChange>
        </w:rPr>
        <w:fldChar w:fldCharType="begin"/>
      </w:r>
      <w:r w:rsidRPr="00B661AF">
        <w:rPr>
          <w:b/>
          <w:color w:val="4F81BD" w:themeColor="accent1"/>
          <w:rPrChange w:id="2542" w:author="Smullen, Lizz" w:date="2016-02-11T14:11:00Z">
            <w:rPr/>
          </w:rPrChange>
        </w:rPr>
        <w:instrText xml:space="preserve"> REF _Ref308861186 \r \h  \* MERGEFORMAT </w:instrText>
      </w:r>
      <w:r w:rsidRPr="00B661AF">
        <w:rPr>
          <w:b/>
          <w:color w:val="4F81BD" w:themeColor="accent1"/>
          <w:rPrChange w:id="2543" w:author="Smullen, Lizz" w:date="2016-02-11T14:11:00Z">
            <w:rPr>
              <w:b/>
              <w:color w:val="4F81BD" w:themeColor="accent1"/>
            </w:rPr>
          </w:rPrChange>
        </w:rPr>
      </w:r>
      <w:r w:rsidRPr="00B661AF">
        <w:rPr>
          <w:b/>
          <w:color w:val="4F81BD" w:themeColor="accent1"/>
          <w:rPrChange w:id="2544" w:author="Smullen, Lizz" w:date="2016-02-11T14:11:00Z">
            <w:rPr/>
          </w:rPrChange>
        </w:rPr>
        <w:fldChar w:fldCharType="separate"/>
      </w:r>
      <w:r w:rsidR="0088531C" w:rsidRPr="00B661AF">
        <w:rPr>
          <w:b/>
          <w:color w:val="4F81BD" w:themeColor="accent1"/>
          <w:rPrChange w:id="2545" w:author="Smullen, Lizz" w:date="2016-02-11T14:11:00Z">
            <w:rPr/>
          </w:rPrChange>
        </w:rPr>
        <w:t>4.6</w:t>
      </w:r>
      <w:r w:rsidRPr="00B661AF">
        <w:rPr>
          <w:b/>
          <w:color w:val="4F81BD" w:themeColor="accent1"/>
          <w:rPrChange w:id="2546" w:author="Smullen, Lizz" w:date="2016-02-11T14:11:00Z">
            <w:rPr/>
          </w:rPrChange>
        </w:rPr>
        <w:fldChar w:fldCharType="end"/>
      </w:r>
      <w:r w:rsidRPr="00B661AF">
        <w:rPr>
          <w:b/>
          <w:color w:val="4F81BD" w:themeColor="accent1"/>
          <w:rPrChange w:id="2547" w:author="Smullen, Lizz" w:date="2016-02-11T14:11:00Z">
            <w:rPr/>
          </w:rPrChange>
        </w:rPr>
        <w:tab/>
      </w:r>
      <w:r w:rsidRPr="00B661AF">
        <w:rPr>
          <w:b/>
          <w:color w:val="4F81BD" w:themeColor="accent1"/>
          <w:rPrChange w:id="2548" w:author="Smullen, Lizz" w:date="2016-02-11T14:11:00Z">
            <w:rPr/>
          </w:rPrChange>
        </w:rPr>
        <w:fldChar w:fldCharType="begin"/>
      </w:r>
      <w:r w:rsidRPr="00B661AF">
        <w:rPr>
          <w:b/>
          <w:color w:val="4F81BD" w:themeColor="accent1"/>
          <w:rPrChange w:id="2549" w:author="Smullen, Lizz" w:date="2016-02-11T14:11:00Z">
            <w:rPr/>
          </w:rPrChange>
        </w:rPr>
        <w:instrText xml:space="preserve"> REF _Ref308861205 \h  \* MERGEFORMAT </w:instrText>
      </w:r>
      <w:r w:rsidRPr="00B661AF">
        <w:rPr>
          <w:b/>
          <w:color w:val="4F81BD" w:themeColor="accent1"/>
          <w:rPrChange w:id="2550" w:author="Smullen, Lizz" w:date="2016-02-11T14:11:00Z">
            <w:rPr>
              <w:b/>
              <w:color w:val="4F81BD" w:themeColor="accent1"/>
            </w:rPr>
          </w:rPrChange>
        </w:rPr>
      </w:r>
      <w:r w:rsidRPr="00B661AF">
        <w:rPr>
          <w:b/>
          <w:color w:val="4F81BD" w:themeColor="accent1"/>
          <w:rPrChange w:id="2551" w:author="Smullen, Lizz" w:date="2016-02-11T14:11:00Z">
            <w:rPr/>
          </w:rPrChange>
        </w:rPr>
        <w:fldChar w:fldCharType="separate"/>
      </w:r>
      <w:del w:id="2552" w:author="Smullen, Lizz" w:date="2016-02-11T14:09:00Z">
        <w:r w:rsidR="0088531C" w:rsidRPr="00B661AF" w:rsidDel="00B661AF">
          <w:rPr>
            <w:b/>
            <w:color w:val="4F81BD" w:themeColor="accent1"/>
            <w:rPrChange w:id="2553" w:author="Smullen, Lizz" w:date="2016-02-11T14:11:00Z">
              <w:rPr/>
            </w:rPrChange>
          </w:rPr>
          <w:delText xml:space="preserve">[A] </w:delText>
        </w:r>
      </w:del>
      <w:r w:rsidR="0088531C" w:rsidRPr="00B661AF">
        <w:rPr>
          <w:b/>
          <w:color w:val="4F81BD" w:themeColor="accent1"/>
          <w:rPrChange w:id="2554" w:author="Smullen, Lizz" w:date="2016-02-11T14:11:00Z">
            <w:rPr/>
          </w:rPrChange>
        </w:rPr>
        <w:t>Verify System Functionality from the Web Interface</w:t>
      </w:r>
      <w:r w:rsidRPr="00B661AF">
        <w:rPr>
          <w:b/>
          <w:color w:val="4F81BD" w:themeColor="accent1"/>
          <w:rPrChange w:id="2555" w:author="Smullen, Lizz" w:date="2016-02-11T14:11:00Z">
            <w:rPr/>
          </w:rPrChange>
        </w:rPr>
        <w:fldChar w:fldCharType="end"/>
      </w:r>
    </w:p>
    <w:p w14:paraId="23B41618" w14:textId="3ED53724" w:rsidR="00132774" w:rsidRPr="007C7F49" w:rsidRDefault="00E01A4E" w:rsidP="00572CDF">
      <w:pPr>
        <w:pStyle w:val="Heading2"/>
      </w:pPr>
      <w:bookmarkStart w:id="2556" w:name="_Ref308860778"/>
      <w:bookmarkStart w:id="2557" w:name="_Toc442905246"/>
      <w:bookmarkStart w:id="2558" w:name="_Ref424799151"/>
      <w:bookmarkStart w:id="2559" w:name="_Ref424799194"/>
      <w:bookmarkStart w:id="2560" w:name="_Toc424829539"/>
      <w:r>
        <w:t>[</w:t>
      </w:r>
      <w:r w:rsidR="00D552C8">
        <w:t>B</w:t>
      </w:r>
      <w:r>
        <w:t>]</w:t>
      </w:r>
      <w:r w:rsidR="00132774">
        <w:t xml:space="preserve"> Functional Checkout Procedure </w:t>
      </w:r>
      <w:r w:rsidR="00132774" w:rsidRPr="007C7F49">
        <w:t>Prerequisites</w:t>
      </w:r>
      <w:bookmarkEnd w:id="2556"/>
      <w:bookmarkEnd w:id="2557"/>
    </w:p>
    <w:p w14:paraId="4EC04F10" w14:textId="4D9F9BB6" w:rsidR="00132774" w:rsidRDefault="00132774" w:rsidP="00132774">
      <w:r>
        <w:t xml:space="preserve">The following prerequisites must be met before performing the </w:t>
      </w:r>
      <w:r>
        <w:rPr>
          <w:b/>
          <w:bCs/>
        </w:rPr>
        <w:t>Functional Checkout Procedures</w:t>
      </w:r>
      <w:r w:rsidR="008A563B">
        <w:t>:</w:t>
      </w:r>
    </w:p>
    <w:p w14:paraId="42A6096E" w14:textId="7F256FDA" w:rsidR="00132774" w:rsidRDefault="00132774" w:rsidP="00D07F57">
      <w:pPr>
        <w:pStyle w:val="ListParagraph"/>
        <w:numPr>
          <w:ilvl w:val="0"/>
          <w:numId w:val="29"/>
        </w:numPr>
      </w:pPr>
      <w:r>
        <w:t>Power is available through one of the following methods:</w:t>
      </w:r>
    </w:p>
    <w:p w14:paraId="76C49B06" w14:textId="77777777" w:rsidR="00132774" w:rsidRDefault="00132774" w:rsidP="00D07F57">
      <w:pPr>
        <w:pStyle w:val="ListParagraph"/>
        <w:numPr>
          <w:ilvl w:val="1"/>
          <w:numId w:val="30"/>
        </w:numPr>
      </w:pPr>
      <w:r>
        <w:t>Aircraft main engine power</w:t>
      </w:r>
    </w:p>
    <w:p w14:paraId="6F7C1BC1" w14:textId="47408574" w:rsidR="00132774" w:rsidRDefault="00132774" w:rsidP="00D07F57">
      <w:pPr>
        <w:pStyle w:val="ListParagraph"/>
        <w:numPr>
          <w:ilvl w:val="1"/>
          <w:numId w:val="30"/>
        </w:numPr>
      </w:pPr>
      <w:r>
        <w:t xml:space="preserve">Ground Power </w:t>
      </w:r>
      <w:r w:rsidR="00A323FB">
        <w:t xml:space="preserve">Unit </w:t>
      </w:r>
      <w:r>
        <w:t>(GPU)</w:t>
      </w:r>
    </w:p>
    <w:p w14:paraId="0741AE95" w14:textId="77777777" w:rsidR="00132774" w:rsidRDefault="00132774" w:rsidP="00D07F57">
      <w:pPr>
        <w:pStyle w:val="ListParagraph"/>
        <w:numPr>
          <w:ilvl w:val="1"/>
          <w:numId w:val="30"/>
        </w:numPr>
      </w:pPr>
      <w:r>
        <w:t>Hangar power</w:t>
      </w:r>
    </w:p>
    <w:p w14:paraId="19DDD3A2" w14:textId="7ABF63EC" w:rsidR="008A563B" w:rsidRDefault="00132774" w:rsidP="00D07F57">
      <w:pPr>
        <w:pStyle w:val="ListParagraph"/>
        <w:numPr>
          <w:ilvl w:val="0"/>
          <w:numId w:val="29"/>
        </w:numPr>
      </w:pPr>
      <w:r>
        <w:t xml:space="preserve">The </w:t>
      </w:r>
      <w:r w:rsidR="00FB520A">
        <w:t xml:space="preserve">circuit </w:t>
      </w:r>
      <w:r>
        <w:t>breakers are enabled</w:t>
      </w:r>
      <w:r w:rsidR="000A0855">
        <w:t>.</w:t>
      </w:r>
    </w:p>
    <w:p w14:paraId="2B6AFAEE" w14:textId="1B695D1B" w:rsidR="00132774" w:rsidRPr="008A563B" w:rsidRDefault="00132774" w:rsidP="00D07F57">
      <w:pPr>
        <w:pStyle w:val="ListParagraph"/>
        <w:numPr>
          <w:ilvl w:val="0"/>
          <w:numId w:val="29"/>
        </w:numPr>
      </w:pPr>
      <w:r w:rsidRPr="008A563B">
        <w:t xml:space="preserve">The power circuit for the </w:t>
      </w:r>
      <w:r w:rsidR="00FB520A" w:rsidRPr="008A563B">
        <w:t>SATCOM System</w:t>
      </w:r>
      <w:r w:rsidRPr="008A563B">
        <w:t xml:space="preserve"> </w:t>
      </w:r>
      <w:r w:rsidR="00CB1C77">
        <w:t>is</w:t>
      </w:r>
      <w:r w:rsidRPr="008A563B">
        <w:t xml:space="preserve"> turned on.</w:t>
      </w:r>
    </w:p>
    <w:p w14:paraId="66DE2292" w14:textId="34259EC4" w:rsidR="008A563B" w:rsidRDefault="00132774" w:rsidP="00D07F57">
      <w:pPr>
        <w:pStyle w:val="ListParagraph"/>
        <w:numPr>
          <w:ilvl w:val="0"/>
          <w:numId w:val="29"/>
        </w:numPr>
      </w:pPr>
      <w:r>
        <w:t>The IRU data source is powered-on and initialized</w:t>
      </w:r>
      <w:r w:rsidR="008A563B">
        <w:t>.</w:t>
      </w:r>
    </w:p>
    <w:p w14:paraId="46791E4D" w14:textId="6E77F000" w:rsidR="00132774" w:rsidRPr="008A563B" w:rsidRDefault="00132774" w:rsidP="00D07F57">
      <w:pPr>
        <w:pStyle w:val="ListParagraph"/>
        <w:numPr>
          <w:ilvl w:val="0"/>
          <w:numId w:val="29"/>
        </w:numPr>
      </w:pPr>
      <w:r w:rsidRPr="008A563B">
        <w:t xml:space="preserve">You </w:t>
      </w:r>
      <w:r w:rsidR="0093396E">
        <w:t>are connected</w:t>
      </w:r>
      <w:r w:rsidRPr="008A563B">
        <w:t xml:space="preserve"> to the ACMU</w:t>
      </w:r>
      <w:r w:rsidR="0093396E">
        <w:t xml:space="preserve"> J5 </w:t>
      </w:r>
      <w:r w:rsidRPr="008A563B">
        <w:t>Maintenance Port</w:t>
      </w:r>
      <w:r w:rsidR="0093396E">
        <w:t xml:space="preserve"> via an Ethernet cable</w:t>
      </w:r>
      <w:r w:rsidRPr="008A563B">
        <w:t>.</w:t>
      </w:r>
    </w:p>
    <w:p w14:paraId="3323CBCE" w14:textId="4AFAE9DB" w:rsidR="00132774" w:rsidRPr="008A563B" w:rsidRDefault="00132774" w:rsidP="00D07F57">
      <w:pPr>
        <w:pStyle w:val="ListParagraph"/>
        <w:numPr>
          <w:ilvl w:val="0"/>
          <w:numId w:val="29"/>
        </w:numPr>
      </w:pPr>
      <w:r w:rsidRPr="008A563B">
        <w:t>There is a clear line-of-site to the satellite to close the link and get on the network.</w:t>
      </w:r>
    </w:p>
    <w:p w14:paraId="3C300B49" w14:textId="77777777" w:rsidR="00CB1C77" w:rsidRDefault="00132774" w:rsidP="00047298">
      <w:pPr>
        <w:pStyle w:val="indent1"/>
        <w:keepNext w:val="0"/>
        <w:keepLines w:val="0"/>
        <w:numPr>
          <w:ilvl w:val="0"/>
          <w:numId w:val="29"/>
        </w:numPr>
        <w:suppressAutoHyphens/>
        <w:spacing w:after="200" w:line="259" w:lineRule="auto"/>
      </w:pPr>
      <w:r>
        <w:rPr>
          <w:rFonts w:ascii="Calibri" w:hAnsi="Calibri"/>
          <w:lang w:eastAsia="ar-SA"/>
        </w:rPr>
        <w:t>The latest version</w:t>
      </w:r>
      <w:r w:rsidR="00FB520A">
        <w:rPr>
          <w:rFonts w:ascii="Calibri" w:hAnsi="Calibri"/>
          <w:lang w:eastAsia="ar-SA"/>
        </w:rPr>
        <w:t xml:space="preserve"> of the Software Update Package is</w:t>
      </w:r>
      <w:r>
        <w:rPr>
          <w:rFonts w:ascii="Calibri" w:hAnsi="Calibri"/>
          <w:lang w:eastAsia="ar-SA"/>
        </w:rPr>
        <w:t xml:space="preserve"> installed on the SATCOM System</w:t>
      </w:r>
      <w:r w:rsidR="00CB1C77">
        <w:rPr>
          <w:rFonts w:ascii="Calibri" w:hAnsi="Calibri"/>
          <w:lang w:eastAsia="ar-SA"/>
        </w:rPr>
        <w:t>.</w:t>
      </w:r>
    </w:p>
    <w:p w14:paraId="6BCF6753" w14:textId="053A0211" w:rsidR="00B04FFE" w:rsidRDefault="00CB1C77" w:rsidP="002573CE">
      <w:pPr>
        <w:pStyle w:val="indent1"/>
        <w:keepNext w:val="0"/>
        <w:keepLines w:val="0"/>
        <w:numPr>
          <w:ilvl w:val="0"/>
          <w:numId w:val="29"/>
        </w:numPr>
        <w:suppressAutoHyphens/>
        <w:spacing w:after="200" w:line="259" w:lineRule="auto"/>
      </w:pPr>
      <w:r>
        <w:rPr>
          <w:rFonts w:ascii="Calibri" w:hAnsi="Calibri"/>
          <w:lang w:eastAsia="ar-SA"/>
        </w:rPr>
        <w:t xml:space="preserve">The latest version of the </w:t>
      </w:r>
      <w:r w:rsidR="00D04E04">
        <w:rPr>
          <w:rFonts w:ascii="Calibri" w:hAnsi="Calibri"/>
          <w:lang w:eastAsia="ar-SA"/>
        </w:rPr>
        <w:t xml:space="preserve">Base/Production and </w:t>
      </w:r>
      <w:r>
        <w:rPr>
          <w:rFonts w:ascii="Calibri" w:hAnsi="Calibri"/>
          <w:lang w:eastAsia="ar-SA"/>
        </w:rPr>
        <w:t xml:space="preserve">Customer Configuration </w:t>
      </w:r>
      <w:r w:rsidR="00A323FB">
        <w:rPr>
          <w:rFonts w:ascii="Calibri" w:hAnsi="Calibri"/>
          <w:lang w:eastAsia="ar-SA"/>
        </w:rPr>
        <w:t>F</w:t>
      </w:r>
      <w:r>
        <w:rPr>
          <w:rFonts w:ascii="Calibri" w:hAnsi="Calibri"/>
          <w:lang w:eastAsia="ar-SA"/>
        </w:rPr>
        <w:t>ile</w:t>
      </w:r>
      <w:r w:rsidR="00D04E04">
        <w:rPr>
          <w:rFonts w:ascii="Calibri" w:hAnsi="Calibri"/>
          <w:lang w:eastAsia="ar-SA"/>
        </w:rPr>
        <w:t>s</w:t>
      </w:r>
      <w:r>
        <w:rPr>
          <w:rFonts w:ascii="Calibri" w:hAnsi="Calibri"/>
          <w:lang w:eastAsia="ar-SA"/>
        </w:rPr>
        <w:t xml:space="preserve"> </w:t>
      </w:r>
      <w:r w:rsidR="00D04E04">
        <w:rPr>
          <w:rFonts w:ascii="Calibri" w:hAnsi="Calibri"/>
          <w:lang w:eastAsia="ar-SA"/>
        </w:rPr>
        <w:t>are</w:t>
      </w:r>
      <w:r>
        <w:rPr>
          <w:rFonts w:ascii="Calibri" w:hAnsi="Calibri"/>
          <w:lang w:eastAsia="ar-SA"/>
        </w:rPr>
        <w:t xml:space="preserve"> installed on the SATCOM System.</w:t>
      </w:r>
      <w:bookmarkEnd w:id="2558"/>
      <w:bookmarkEnd w:id="2559"/>
      <w:bookmarkEnd w:id="2560"/>
    </w:p>
    <w:p w14:paraId="4925B997" w14:textId="215F72B3" w:rsidR="00D04E04" w:rsidRDefault="00D04E04" w:rsidP="00071140">
      <w:pPr>
        <w:pStyle w:val="indent1"/>
        <w:keepNext w:val="0"/>
        <w:keepLines w:val="0"/>
        <w:numPr>
          <w:ilvl w:val="0"/>
          <w:numId w:val="29"/>
        </w:numPr>
        <w:suppressAutoHyphens/>
        <w:spacing w:after="200" w:line="259" w:lineRule="auto"/>
      </w:pPr>
      <w:r w:rsidRPr="002573CE">
        <w:rPr>
          <w:rFonts w:asciiTheme="minorHAnsi" w:hAnsiTheme="minorHAnsi" w:cstheme="minorHAnsi"/>
        </w:rPr>
        <w:t>The latest version of the</w:t>
      </w:r>
      <w:r w:rsidRPr="00071140">
        <w:rPr>
          <w:rFonts w:asciiTheme="minorHAnsi" w:hAnsiTheme="minorHAnsi" w:cstheme="minorHAnsi"/>
          <w:b/>
          <w:color w:val="0000FF"/>
          <w:lang w:eastAsia="ar-SA"/>
        </w:rPr>
        <w:t xml:space="preserve"> </w:t>
      </w:r>
      <w:r w:rsidRPr="002573CE">
        <w:rPr>
          <w:rFonts w:cstheme="minorHAnsi"/>
          <w:b/>
        </w:rPr>
        <w:fldChar w:fldCharType="begin"/>
      </w:r>
      <w:r w:rsidRPr="002573CE">
        <w:rPr>
          <w:rFonts w:cstheme="minorHAnsi"/>
          <w:b/>
        </w:rPr>
        <w:instrText xml:space="preserve"> REF _Ref437347948 \h  \* MERGEFORMAT </w:instrText>
      </w:r>
      <w:r w:rsidRPr="002573CE">
        <w:rPr>
          <w:rFonts w:cstheme="minorHAnsi"/>
          <w:b/>
        </w:rPr>
      </w:r>
      <w:del w:id="2561" w:author="Smullen, Lizz" w:date="2016-02-11T09:16:00Z">
        <w:r w:rsidRPr="002573CE">
          <w:rPr>
            <w:rFonts w:cstheme="minorHAnsi"/>
            <w:b/>
          </w:rPr>
          <w:fldChar w:fldCharType="separate"/>
        </w:r>
        <w:r w:rsidR="00805FE1" w:rsidRPr="002573CE" w:rsidDel="0088531C">
          <w:rPr>
            <w:rFonts w:asciiTheme="minorHAnsi" w:hAnsiTheme="minorHAnsi" w:cstheme="minorHAnsi"/>
            <w:b/>
          </w:rPr>
          <w:delText xml:space="preserve">[B] ESM Blanking Zones </w:delText>
        </w:r>
      </w:del>
      <w:r w:rsidRPr="002573CE">
        <w:rPr>
          <w:rFonts w:cstheme="minorHAnsi"/>
          <w:b/>
        </w:rPr>
        <w:fldChar w:fldCharType="end"/>
      </w:r>
      <w:r w:rsidRPr="002573CE">
        <w:rPr>
          <w:rFonts w:asciiTheme="minorHAnsi" w:hAnsiTheme="minorHAnsi" w:cstheme="minorHAnsi"/>
        </w:rPr>
        <w:t xml:space="preserve"> is installed on the SATCOM System.</w:t>
      </w:r>
    </w:p>
    <w:p w14:paraId="44EC79B9" w14:textId="77777777" w:rsidR="00A70630" w:rsidRDefault="00A70630">
      <w:pPr>
        <w:rPr>
          <w:rFonts w:ascii="Arial" w:eastAsiaTheme="majorEastAsia" w:hAnsi="Arial" w:cs="Arial"/>
          <w:b/>
          <w:bCs/>
          <w:sz w:val="24"/>
          <w:szCs w:val="24"/>
        </w:rPr>
      </w:pPr>
      <w:bookmarkStart w:id="2562" w:name="_Ref424799159"/>
      <w:bookmarkStart w:id="2563" w:name="_Ref424799201"/>
      <w:r>
        <w:br w:type="page"/>
      </w:r>
    </w:p>
    <w:p w14:paraId="1B11005B" w14:textId="61866604" w:rsidR="00132774" w:rsidRPr="00AF3D1C" w:rsidRDefault="00E01A4E" w:rsidP="00572CDF">
      <w:pPr>
        <w:pStyle w:val="Heading2"/>
      </w:pPr>
      <w:bookmarkStart w:id="2564" w:name="_Toc442905247"/>
      <w:bookmarkStart w:id="2565" w:name="_Ref442963071"/>
      <w:bookmarkStart w:id="2566" w:name="_Ref442963075"/>
      <w:r w:rsidRPr="000B375A">
        <w:lastRenderedPageBreak/>
        <w:t>[A]</w:t>
      </w:r>
      <w:r w:rsidR="00132774" w:rsidRPr="000F6456">
        <w:t xml:space="preserve"> </w:t>
      </w:r>
      <w:r w:rsidR="00132774" w:rsidRPr="000B375A">
        <w:t>Power-On and Connectivity</w:t>
      </w:r>
      <w:bookmarkEnd w:id="2562"/>
      <w:bookmarkEnd w:id="2563"/>
      <w:bookmarkEnd w:id="2564"/>
      <w:bookmarkEnd w:id="2565"/>
      <w:bookmarkEnd w:id="2566"/>
    </w:p>
    <w:p w14:paraId="7647734E" w14:textId="65C01178" w:rsidR="00132774" w:rsidRPr="00AF3D1C" w:rsidRDefault="00E01A4E">
      <w:pPr>
        <w:pStyle w:val="Heading3"/>
      </w:pPr>
      <w:bookmarkStart w:id="2567" w:name="_Toc433022489"/>
      <w:bookmarkStart w:id="2568" w:name="_Toc442905248"/>
      <w:r w:rsidRPr="000B375A">
        <w:rPr>
          <w:rStyle w:val="mw-headline"/>
        </w:rPr>
        <w:t>[A]</w:t>
      </w:r>
      <w:r w:rsidR="00A77586">
        <w:rPr>
          <w:rStyle w:val="mw-headline"/>
        </w:rPr>
        <w:t xml:space="preserve"> </w:t>
      </w:r>
      <w:r w:rsidR="00132774" w:rsidRPr="000F6456">
        <w:rPr>
          <w:rStyle w:val="mw-headline"/>
        </w:rPr>
        <w:t>System Power Verification</w:t>
      </w:r>
      <w:bookmarkEnd w:id="2567"/>
      <w:bookmarkEnd w:id="2568"/>
    </w:p>
    <w:p w14:paraId="7B0EAA50" w14:textId="12A7AA85" w:rsidR="00407A47" w:rsidRDefault="00AE6E82" w:rsidP="00047298">
      <w:pPr>
        <w:pStyle w:val="NormalWeb"/>
        <w:keepNext/>
        <w:keepLines/>
      </w:pPr>
      <w:r>
        <w:t>D</w:t>
      </w:r>
      <w:r w:rsidR="00132774">
        <w:t xml:space="preserve">o the following to verify that the </w:t>
      </w:r>
      <w:r w:rsidR="00132774">
        <w:rPr>
          <w:b/>
          <w:bCs/>
        </w:rPr>
        <w:t>SATCOM System</w:t>
      </w:r>
      <w:r w:rsidR="00BC71AF">
        <w:t xml:space="preserve"> is powered on.</w:t>
      </w:r>
    </w:p>
    <w:p w14:paraId="7CA8B5AC" w14:textId="0E2F9222" w:rsidR="00BC71AF" w:rsidRDefault="00BC71AF" w:rsidP="00D40A40">
      <w:pPr>
        <w:pStyle w:val="Caption"/>
      </w:pPr>
      <w:r>
        <w:t xml:space="preserve">Table </w:t>
      </w:r>
      <w:ins w:id="2569" w:author="Smullen, Lizz" w:date="2016-02-10T21:46:00Z">
        <w:r w:rsidR="00772D1E">
          <w:fldChar w:fldCharType="begin"/>
        </w:r>
        <w:r w:rsidR="00772D1E">
          <w:instrText xml:space="preserve"> STYLEREF 1 \s </w:instrText>
        </w:r>
      </w:ins>
      <w:r w:rsidR="00772D1E">
        <w:fldChar w:fldCharType="separate"/>
      </w:r>
      <w:r w:rsidR="0088531C">
        <w:rPr>
          <w:noProof/>
        </w:rPr>
        <w:t>4</w:t>
      </w:r>
      <w:ins w:id="2570"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2571" w:author="Smullen, Lizz" w:date="2016-02-11T09:16:00Z">
        <w:r w:rsidR="0088531C">
          <w:rPr>
            <w:noProof/>
          </w:rPr>
          <w:t>1</w:t>
        </w:r>
      </w:ins>
      <w:ins w:id="2572" w:author="Smullen, Lizz" w:date="2016-02-10T21:46:00Z">
        <w:r w:rsidR="00772D1E">
          <w:fldChar w:fldCharType="end"/>
        </w:r>
      </w:ins>
      <w:del w:id="2573"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D40A40" w:rsidDel="00772D1E">
          <w:rPr>
            <w:noProof/>
          </w:rPr>
          <w:delText>5</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D40A40" w:rsidDel="00772D1E">
          <w:rPr>
            <w:noProof/>
          </w:rPr>
          <w:delText>1</w:delText>
        </w:r>
        <w:r w:rsidR="004E3249" w:rsidDel="00772D1E">
          <w:rPr>
            <w:noProof/>
          </w:rPr>
          <w:fldChar w:fldCharType="end"/>
        </w:r>
      </w:del>
      <w:r>
        <w:t xml:space="preserve"> — Verify System Power Procedure</w:t>
      </w:r>
    </w:p>
    <w:tbl>
      <w:tblPr>
        <w:tblStyle w:val="TableGrid"/>
        <w:tblW w:w="0" w:type="auto"/>
        <w:jc w:val="center"/>
        <w:tblLook w:val="04A0" w:firstRow="1" w:lastRow="0" w:firstColumn="1" w:lastColumn="0" w:noHBand="0" w:noVBand="1"/>
        <w:tblPrChange w:id="2574" w:author="Smullen, Lizz" w:date="2016-02-11T09:04:00Z">
          <w:tblPr>
            <w:tblStyle w:val="TableGrid"/>
            <w:tblW w:w="0" w:type="auto"/>
            <w:jc w:val="center"/>
            <w:tblLook w:val="04A0" w:firstRow="1" w:lastRow="0" w:firstColumn="1" w:lastColumn="0" w:noHBand="0" w:noVBand="1"/>
          </w:tblPr>
        </w:tblPrChange>
      </w:tblPr>
      <w:tblGrid>
        <w:gridCol w:w="774"/>
        <w:gridCol w:w="7974"/>
        <w:tblGridChange w:id="2575">
          <w:tblGrid>
            <w:gridCol w:w="774"/>
            <w:gridCol w:w="7974"/>
          </w:tblGrid>
        </w:tblGridChange>
      </w:tblGrid>
      <w:tr w:rsidR="00132774" w14:paraId="381347D0" w14:textId="77777777" w:rsidTr="00155C6D">
        <w:trPr>
          <w:trHeight w:val="314"/>
          <w:tblHeader/>
          <w:jc w:val="center"/>
          <w:trPrChange w:id="2576" w:author="Smullen, Lizz" w:date="2016-02-11T09:04:00Z">
            <w:trPr>
              <w:trHeight w:val="314"/>
              <w:tblHeader/>
              <w:jc w:val="center"/>
            </w:trPr>
          </w:trPrChange>
        </w:trPr>
        <w:tc>
          <w:tcPr>
            <w:tcW w:w="774" w:type="dxa"/>
            <w:shd w:val="clear" w:color="auto" w:fill="4F81BD" w:themeFill="accent1"/>
            <w:tcPrChange w:id="2577" w:author="Smullen, Lizz" w:date="2016-02-11T09:04:00Z">
              <w:tcPr>
                <w:tcW w:w="774" w:type="dxa"/>
                <w:shd w:val="clear" w:color="auto" w:fill="4F81BD" w:themeFill="accent1"/>
              </w:tcPr>
            </w:tcPrChange>
          </w:tcPr>
          <w:p w14:paraId="6F4E7600" w14:textId="77777777" w:rsidR="00132774" w:rsidRPr="00523818" w:rsidRDefault="00132774">
            <w:pPr>
              <w:pStyle w:val="TableHead1"/>
              <w:pPrChange w:id="2578" w:author="Smullen, Lizz" w:date="2016-02-10T11:20:00Z">
                <w:pPr>
                  <w:pStyle w:val="TableHead1"/>
                  <w:keepNext/>
                  <w:keepLines/>
                </w:pPr>
              </w:pPrChange>
            </w:pPr>
            <w:r w:rsidRPr="00523818">
              <w:t>Step</w:t>
            </w:r>
          </w:p>
        </w:tc>
        <w:tc>
          <w:tcPr>
            <w:tcW w:w="7974" w:type="dxa"/>
            <w:shd w:val="clear" w:color="auto" w:fill="4F81BD" w:themeFill="accent1"/>
            <w:tcPrChange w:id="2579" w:author="Smullen, Lizz" w:date="2016-02-11T09:04:00Z">
              <w:tcPr>
                <w:tcW w:w="7974" w:type="dxa"/>
                <w:shd w:val="clear" w:color="auto" w:fill="4F81BD" w:themeFill="accent1"/>
              </w:tcPr>
            </w:tcPrChange>
          </w:tcPr>
          <w:p w14:paraId="3011DB35" w14:textId="77777777" w:rsidR="00132774" w:rsidRPr="00523818" w:rsidRDefault="00132774">
            <w:pPr>
              <w:pStyle w:val="TableHead1"/>
              <w:pPrChange w:id="2580" w:author="Smullen, Lizz" w:date="2016-02-10T11:20:00Z">
                <w:pPr>
                  <w:pStyle w:val="TableHead1"/>
                  <w:keepNext/>
                  <w:keepLines/>
                </w:pPr>
              </w:pPrChange>
            </w:pPr>
            <w:r w:rsidRPr="00523818">
              <w:t>Action</w:t>
            </w:r>
          </w:p>
        </w:tc>
      </w:tr>
      <w:tr w:rsidR="00132774" w14:paraId="49FC4C98" w14:textId="77777777" w:rsidTr="00047298">
        <w:trPr>
          <w:jc w:val="center"/>
        </w:trPr>
        <w:tc>
          <w:tcPr>
            <w:tcW w:w="774" w:type="dxa"/>
          </w:tcPr>
          <w:p w14:paraId="56B6BBF2" w14:textId="77777777" w:rsidR="00132774" w:rsidRPr="00680970" w:rsidRDefault="00132774" w:rsidP="00047298">
            <w:pPr>
              <w:keepNext/>
              <w:keepLines/>
              <w:jc w:val="center"/>
            </w:pPr>
            <w:r w:rsidRPr="00680970">
              <w:t>1</w:t>
            </w:r>
            <w:r>
              <w:t>.</w:t>
            </w:r>
          </w:p>
        </w:tc>
        <w:tc>
          <w:tcPr>
            <w:tcW w:w="7974" w:type="dxa"/>
            <w:vAlign w:val="center"/>
          </w:tcPr>
          <w:p w14:paraId="3B551465" w14:textId="77777777" w:rsidR="00132774" w:rsidRPr="00F43C74" w:rsidRDefault="00132774" w:rsidP="00047298">
            <w:pPr>
              <w:keepNext/>
              <w:keepLines/>
            </w:pPr>
            <w:r w:rsidRPr="00F43C74">
              <w:t xml:space="preserve">Ensure that the </w:t>
            </w:r>
            <w:r w:rsidRPr="00F43C74">
              <w:rPr>
                <w:b/>
              </w:rPr>
              <w:t>J1</w:t>
            </w:r>
            <w:r w:rsidRPr="00F43C74">
              <w:t xml:space="preserve"> connector on the ACMU is connected to an appropriate power supply.</w:t>
            </w:r>
          </w:p>
        </w:tc>
      </w:tr>
      <w:tr w:rsidR="00132774" w14:paraId="4568E7E1" w14:textId="77777777" w:rsidTr="00047298">
        <w:trPr>
          <w:jc w:val="center"/>
        </w:trPr>
        <w:tc>
          <w:tcPr>
            <w:tcW w:w="774" w:type="dxa"/>
          </w:tcPr>
          <w:p w14:paraId="6F133E41" w14:textId="77777777" w:rsidR="00132774" w:rsidRPr="00680970" w:rsidRDefault="00132774" w:rsidP="00047298">
            <w:pPr>
              <w:keepNext/>
              <w:keepLines/>
              <w:jc w:val="center"/>
            </w:pPr>
            <w:r w:rsidRPr="00680970">
              <w:t>2</w:t>
            </w:r>
            <w:r>
              <w:t>.</w:t>
            </w:r>
          </w:p>
        </w:tc>
        <w:tc>
          <w:tcPr>
            <w:tcW w:w="7974" w:type="dxa"/>
            <w:vAlign w:val="center"/>
          </w:tcPr>
          <w:p w14:paraId="7D9B2F0C" w14:textId="2DD8912D" w:rsidR="00132774" w:rsidRPr="00F43C74" w:rsidRDefault="00132774" w:rsidP="00047298">
            <w:pPr>
              <w:keepNext/>
              <w:keepLines/>
            </w:pPr>
            <w:r w:rsidRPr="00F43C74">
              <w:t xml:space="preserve">Power-on the SATCOM </w:t>
            </w:r>
            <w:r w:rsidR="00AE6E82">
              <w:t>S</w:t>
            </w:r>
            <w:r w:rsidRPr="00F43C74">
              <w:t>ystem.</w:t>
            </w:r>
          </w:p>
        </w:tc>
      </w:tr>
      <w:tr w:rsidR="00132774" w14:paraId="19195EAC" w14:textId="77777777" w:rsidTr="00047298">
        <w:trPr>
          <w:jc w:val="center"/>
        </w:trPr>
        <w:tc>
          <w:tcPr>
            <w:tcW w:w="774" w:type="dxa"/>
          </w:tcPr>
          <w:p w14:paraId="64947AC7" w14:textId="77777777" w:rsidR="00132774" w:rsidRPr="00680970" w:rsidRDefault="00132774" w:rsidP="00047298">
            <w:pPr>
              <w:keepNext/>
              <w:keepLines/>
              <w:jc w:val="center"/>
            </w:pPr>
            <w:r w:rsidRPr="00680970">
              <w:t>3</w:t>
            </w:r>
            <w:r>
              <w:t>.</w:t>
            </w:r>
          </w:p>
        </w:tc>
        <w:tc>
          <w:tcPr>
            <w:tcW w:w="7974" w:type="dxa"/>
            <w:vAlign w:val="center"/>
          </w:tcPr>
          <w:p w14:paraId="1D3BC5A0" w14:textId="59A998CE" w:rsidR="00F11C58" w:rsidRPr="00F43C74" w:rsidRDefault="008B4D17" w:rsidP="002573CE">
            <w:r>
              <w:t xml:space="preserve">At system start-up, </w:t>
            </w:r>
            <w:r w:rsidR="003D22AD">
              <w:t>verify</w:t>
            </w:r>
            <w:r w:rsidR="00D40A40">
              <w:t xml:space="preserve"> that the </w:t>
            </w:r>
            <w:r w:rsidR="00D40A40" w:rsidRPr="002573CE">
              <w:rPr>
                <w:b/>
              </w:rPr>
              <w:t>Power LED</w:t>
            </w:r>
            <w:r w:rsidR="00D40A40">
              <w:t xml:space="preserve"> is red</w:t>
            </w:r>
            <w:r w:rsidR="00132774">
              <w:t>.</w:t>
            </w:r>
          </w:p>
        </w:tc>
      </w:tr>
      <w:tr w:rsidR="00132774" w14:paraId="5F43F18B" w14:textId="77777777" w:rsidTr="00047298">
        <w:trPr>
          <w:jc w:val="center"/>
        </w:trPr>
        <w:tc>
          <w:tcPr>
            <w:tcW w:w="774" w:type="dxa"/>
          </w:tcPr>
          <w:p w14:paraId="7D51B443" w14:textId="1A9BFB60" w:rsidR="00132774" w:rsidRPr="00680970" w:rsidRDefault="00132774" w:rsidP="00047298">
            <w:pPr>
              <w:keepNext/>
              <w:keepLines/>
              <w:jc w:val="center"/>
            </w:pPr>
            <w:r w:rsidRPr="00680970">
              <w:t>4</w:t>
            </w:r>
            <w:r>
              <w:t>.</w:t>
            </w:r>
          </w:p>
        </w:tc>
        <w:tc>
          <w:tcPr>
            <w:tcW w:w="7974" w:type="dxa"/>
            <w:vAlign w:val="center"/>
          </w:tcPr>
          <w:p w14:paraId="427D6EFE" w14:textId="7A31D498" w:rsidR="00132774" w:rsidRDefault="00132774" w:rsidP="00356035">
            <w:pPr>
              <w:keepNext/>
              <w:keepLines/>
            </w:pPr>
            <w:r>
              <w:t xml:space="preserve">Shortly after system start-up, </w:t>
            </w:r>
            <w:r w:rsidR="001F5BBE">
              <w:t>verify that the following conditions are met</w:t>
            </w:r>
            <w:r>
              <w:t>:</w:t>
            </w:r>
          </w:p>
          <w:p w14:paraId="6117DB77" w14:textId="4C36C3CA" w:rsidR="00132774" w:rsidRDefault="00132774">
            <w:pPr>
              <w:keepNext/>
              <w:keepLines/>
              <w:numPr>
                <w:ilvl w:val="0"/>
                <w:numId w:val="49"/>
              </w:numPr>
              <w:spacing w:before="60" w:after="60"/>
              <w:pPrChange w:id="2581" w:author="Smullen, Lizz" w:date="2016-02-10T11:30:00Z">
                <w:pPr>
                  <w:keepNext/>
                  <w:keepLines/>
                  <w:numPr>
                    <w:numId w:val="49"/>
                  </w:numPr>
                  <w:ind w:left="720" w:hanging="360"/>
                </w:pPr>
              </w:pPrChange>
            </w:pPr>
            <w:r>
              <w:t xml:space="preserve">The </w:t>
            </w:r>
            <w:r w:rsidRPr="00544970">
              <w:rPr>
                <w:b/>
                <w:bCs/>
              </w:rPr>
              <w:t>Power LED</w:t>
            </w:r>
            <w:r>
              <w:t xml:space="preserve"> turns from red to green.</w:t>
            </w:r>
            <w:r w:rsidR="001F5BBE">
              <w:t xml:space="preserve"> If the </w:t>
            </w:r>
            <w:r w:rsidR="001F5BBE">
              <w:rPr>
                <w:b/>
                <w:bCs/>
              </w:rPr>
              <w:t>Power LED</w:t>
            </w:r>
            <w:r w:rsidR="001F5BBE">
              <w:t xml:space="preserve"> remains red for more than 10 minutes, a potential problem could exist.</w:t>
            </w:r>
          </w:p>
          <w:p w14:paraId="61759A5E" w14:textId="64B5CCD8" w:rsidR="00AE6E82" w:rsidRDefault="00132774">
            <w:pPr>
              <w:keepNext/>
              <w:keepLines/>
              <w:numPr>
                <w:ilvl w:val="0"/>
                <w:numId w:val="49"/>
              </w:numPr>
              <w:spacing w:before="60" w:after="60"/>
              <w:pPrChange w:id="2582" w:author="Smullen, Lizz" w:date="2016-02-10T11:30:00Z">
                <w:pPr>
                  <w:keepNext/>
                  <w:keepLines/>
                  <w:numPr>
                    <w:numId w:val="49"/>
                  </w:numPr>
                  <w:ind w:left="720" w:hanging="360"/>
                </w:pPr>
              </w:pPrChange>
            </w:pPr>
            <w:r>
              <w:t xml:space="preserve">The </w:t>
            </w:r>
            <w:r w:rsidRPr="00AE6E82">
              <w:rPr>
                <w:b/>
                <w:bCs/>
              </w:rPr>
              <w:t>Enable LED</w:t>
            </w:r>
            <w:r>
              <w:t xml:space="preserve"> remains off for </w:t>
            </w:r>
            <w:r w:rsidR="001F5BBE">
              <w:t xml:space="preserve">a minimum of </w:t>
            </w:r>
            <w:r>
              <w:t>60 seconds</w:t>
            </w:r>
            <w:r w:rsidR="00AE6E82">
              <w:t xml:space="preserve"> </w:t>
            </w:r>
            <w:r w:rsidR="001F5BBE">
              <w:t>(</w:t>
            </w:r>
            <w:r w:rsidR="00AE6E82">
              <w:t>or longer</w:t>
            </w:r>
            <w:r w:rsidR="001F5BBE">
              <w:t>)</w:t>
            </w:r>
            <w:r w:rsidR="00AE6E82">
              <w:t>.</w:t>
            </w:r>
          </w:p>
          <w:p w14:paraId="439E476C" w14:textId="77777777" w:rsidR="00132774" w:rsidRDefault="00132774">
            <w:pPr>
              <w:keepNext/>
              <w:keepLines/>
              <w:numPr>
                <w:ilvl w:val="0"/>
                <w:numId w:val="49"/>
              </w:numPr>
              <w:spacing w:before="60" w:after="60"/>
              <w:pPrChange w:id="2583" w:author="Smullen, Lizz" w:date="2016-02-10T11:30:00Z">
                <w:pPr>
                  <w:keepNext/>
                  <w:keepLines/>
                  <w:numPr>
                    <w:numId w:val="49"/>
                  </w:numPr>
                  <w:ind w:left="720" w:hanging="360"/>
                </w:pPr>
              </w:pPrChange>
            </w:pPr>
            <w:r>
              <w:t xml:space="preserve">The </w:t>
            </w:r>
            <w:r w:rsidRPr="00544970">
              <w:rPr>
                <w:b/>
                <w:bCs/>
              </w:rPr>
              <w:t>Fault Ball</w:t>
            </w:r>
            <w:r>
              <w:t xml:space="preserve"> remains dark.</w:t>
            </w:r>
          </w:p>
          <w:p w14:paraId="2A26D7AC" w14:textId="69CDC2C7" w:rsidR="00132774" w:rsidRDefault="00132774" w:rsidP="00356035">
            <w:pPr>
              <w:pStyle w:val="Caption"/>
            </w:pPr>
            <w:bookmarkStart w:id="2584" w:name="_Toc433022529"/>
            <w:bookmarkStart w:id="2585" w:name="_Toc442899358"/>
            <w:r>
              <w:t xml:space="preserve">Figure </w:t>
            </w:r>
            <w:ins w:id="2586" w:author="Smullen, Lizz" w:date="2016-02-10T18:08:00Z">
              <w:r w:rsidR="009104E1">
                <w:fldChar w:fldCharType="begin"/>
              </w:r>
              <w:r w:rsidR="009104E1">
                <w:instrText xml:space="preserve"> STYLEREF 1 \s </w:instrText>
              </w:r>
            </w:ins>
            <w:r w:rsidR="009104E1">
              <w:fldChar w:fldCharType="separate"/>
            </w:r>
            <w:r w:rsidR="0088531C">
              <w:rPr>
                <w:noProof/>
              </w:rPr>
              <w:t>4</w:t>
            </w:r>
            <w:ins w:id="2587"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588" w:author="Smullen, Lizz" w:date="2016-02-11T09:16:00Z">
              <w:r w:rsidR="0088531C">
                <w:rPr>
                  <w:noProof/>
                </w:rPr>
                <w:t>1</w:t>
              </w:r>
            </w:ins>
            <w:ins w:id="2589" w:author="Smullen, Lizz" w:date="2016-02-10T18:08:00Z">
              <w:r w:rsidR="009104E1">
                <w:fldChar w:fldCharType="end"/>
              </w:r>
            </w:ins>
            <w:del w:id="2590"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w:delText>
              </w:r>
              <w:r w:rsidR="00484E5B" w:rsidDel="00961F73">
                <w:rPr>
                  <w:noProof/>
                </w:rPr>
                <w:fldChar w:fldCharType="end"/>
              </w:r>
            </w:del>
            <w:r>
              <w:t xml:space="preserve"> — ACMU LEDs and Fault Ball</w:t>
            </w:r>
            <w:bookmarkEnd w:id="2584"/>
            <w:r w:rsidR="00B75365">
              <w:t xml:space="preserve"> </w:t>
            </w:r>
            <w:r w:rsidR="001F5BBE">
              <w:t>P</w:t>
            </w:r>
            <w:r w:rsidR="00B75365">
              <w:t xml:space="preserve">ower-up </w:t>
            </w:r>
            <w:r w:rsidR="001F5BBE">
              <w:t>S</w:t>
            </w:r>
            <w:r w:rsidR="00B75365">
              <w:t>equence</w:t>
            </w:r>
            <w:bookmarkEnd w:id="2585"/>
          </w:p>
          <w:p w14:paraId="2F2CA85E" w14:textId="5E531570" w:rsidR="00AE6E82" w:rsidRPr="00F43C74" w:rsidRDefault="003E2FFD" w:rsidP="00356035">
            <w:pPr>
              <w:keepNext/>
              <w:keepLines/>
              <w:spacing w:before="0"/>
              <w:jc w:val="center"/>
            </w:pPr>
            <w:r>
              <w:t xml:space="preserve"> </w:t>
            </w:r>
            <w:del w:id="2591" w:author="Smullen, Lizz" w:date="2016-02-10T11:24:00Z">
              <w:r w:rsidDel="00BD7C95">
                <w:delText xml:space="preserve">   </w:delText>
              </w:r>
              <w:r w:rsidR="00B75365" w:rsidDel="00BD7C95">
                <w:rPr>
                  <w:noProof/>
                </w:rPr>
                <w:delText xml:space="preserve">  </w:delText>
              </w:r>
              <w:r w:rsidR="00F11C58" w:rsidDel="00BD7C95">
                <w:rPr>
                  <w:noProof/>
                </w:rPr>
                <w:drawing>
                  <wp:inline distT="0" distB="0" distL="0" distR="0" wp14:anchorId="63CC9185" wp14:editId="22BDBB28">
                    <wp:extent cx="4114800" cy="731520"/>
                    <wp:effectExtent l="19050" t="19050" r="1905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le ACMU LED.JPG"/>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14800" cy="731520"/>
                            </a:xfrm>
                            <a:prstGeom prst="rect">
                              <a:avLst/>
                            </a:prstGeom>
                            <a:ln w="19050">
                              <a:solidFill>
                                <a:schemeClr val="accent1"/>
                              </a:solidFill>
                            </a:ln>
                          </pic:spPr>
                        </pic:pic>
                      </a:graphicData>
                    </a:graphic>
                  </wp:inline>
                </w:drawing>
              </w:r>
              <w:r w:rsidDel="00BD7C95">
                <w:delText xml:space="preserve">   </w:delText>
              </w:r>
            </w:del>
            <w:ins w:id="2592" w:author="Smullen, Lizz" w:date="2016-02-10T11:25:00Z">
              <w:r w:rsidR="00BD7C95">
                <w:rPr>
                  <w:noProof/>
                </w:rPr>
                <w:drawing>
                  <wp:inline distT="0" distB="0" distL="0" distR="0" wp14:anchorId="346A4494" wp14:editId="4812BBC9">
                    <wp:extent cx="4572000" cy="813816"/>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le ACMU LED.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813816"/>
                            </a:xfrm>
                            <a:prstGeom prst="rect">
                              <a:avLst/>
                            </a:prstGeom>
                            <a:ln w="22225">
                              <a:solidFill>
                                <a:schemeClr val="accent1"/>
                              </a:solidFill>
                            </a:ln>
                          </pic:spPr>
                        </pic:pic>
                      </a:graphicData>
                    </a:graphic>
                  </wp:inline>
                </w:drawing>
              </w:r>
            </w:ins>
            <w:del w:id="2593" w:author="Smullen, Lizz" w:date="2016-02-10T11:24:00Z">
              <w:r w:rsidDel="00BD7C95">
                <w:delText xml:space="preserve"> </w:delText>
              </w:r>
            </w:del>
          </w:p>
        </w:tc>
      </w:tr>
      <w:tr w:rsidR="00132774" w14:paraId="4C6F228A" w14:textId="77777777" w:rsidTr="00047298">
        <w:trPr>
          <w:jc w:val="center"/>
        </w:trPr>
        <w:tc>
          <w:tcPr>
            <w:tcW w:w="774" w:type="dxa"/>
          </w:tcPr>
          <w:p w14:paraId="4C9641B4" w14:textId="77777777" w:rsidR="00132774" w:rsidRPr="00680970" w:rsidRDefault="00132774" w:rsidP="00E8515B">
            <w:pPr>
              <w:jc w:val="center"/>
            </w:pPr>
            <w:r>
              <w:t>5.</w:t>
            </w:r>
          </w:p>
        </w:tc>
        <w:tc>
          <w:tcPr>
            <w:tcW w:w="7974" w:type="dxa"/>
            <w:vAlign w:val="center"/>
          </w:tcPr>
          <w:p w14:paraId="3B6378EC" w14:textId="77777777" w:rsidR="00132774" w:rsidRDefault="00132774" w:rsidP="00892412">
            <w:r>
              <w:t xml:space="preserve">Verify that the </w:t>
            </w:r>
            <w:r>
              <w:rPr>
                <w:b/>
                <w:bCs/>
              </w:rPr>
              <w:t>Enable LED</w:t>
            </w:r>
            <w:r>
              <w:t xml:space="preserve"> is green. </w:t>
            </w:r>
          </w:p>
          <w:p w14:paraId="7222CA1A" w14:textId="189E2FE6" w:rsidR="00132774" w:rsidRDefault="00FB520A">
            <w:pPr>
              <w:numPr>
                <w:ilvl w:val="0"/>
                <w:numId w:val="61"/>
              </w:numPr>
              <w:spacing w:before="60" w:after="60"/>
              <w:pPrChange w:id="2594" w:author="Smullen, Lizz" w:date="2016-02-10T11:28:00Z">
                <w:pPr>
                  <w:numPr>
                    <w:numId w:val="61"/>
                  </w:numPr>
                  <w:ind w:left="720" w:hanging="360"/>
                </w:pPr>
              </w:pPrChange>
            </w:pPr>
            <w:r>
              <w:t>If both</w:t>
            </w:r>
            <w:r w:rsidR="001F5BBE">
              <w:t xml:space="preserve"> </w:t>
            </w:r>
            <w:r w:rsidR="001F5BBE" w:rsidRPr="002573CE">
              <w:rPr>
                <w:b/>
              </w:rPr>
              <w:t>Enable</w:t>
            </w:r>
            <w:r>
              <w:t xml:space="preserve"> </w:t>
            </w:r>
            <w:r w:rsidR="00132774">
              <w:rPr>
                <w:b/>
                <w:bCs/>
              </w:rPr>
              <w:t>LED</w:t>
            </w:r>
            <w:r w:rsidR="001F5BBE">
              <w:rPr>
                <w:b/>
                <w:bCs/>
              </w:rPr>
              <w:t xml:space="preserve"> and Power LED</w:t>
            </w:r>
            <w:r w:rsidR="00132774">
              <w:t xml:space="preserve"> </w:t>
            </w:r>
            <w:r>
              <w:t xml:space="preserve">are green, </w:t>
            </w:r>
            <w:r w:rsidR="00132774">
              <w:t>a line-of-site exists to the satellite network</w:t>
            </w:r>
            <w:r w:rsidR="001F5BBE">
              <w:t>, and</w:t>
            </w:r>
            <w:r w:rsidR="00132774">
              <w:t xml:space="preserve"> the ACMU has successfully closed the link.</w:t>
            </w:r>
          </w:p>
          <w:p w14:paraId="3BB03584" w14:textId="3733F2E1" w:rsidR="00132774" w:rsidRDefault="00132774">
            <w:pPr>
              <w:numPr>
                <w:ilvl w:val="0"/>
                <w:numId w:val="61"/>
              </w:numPr>
              <w:spacing w:before="60" w:after="60"/>
              <w:pPrChange w:id="2595" w:author="Smullen, Lizz" w:date="2016-02-10T11:28:00Z">
                <w:pPr>
                  <w:numPr>
                    <w:numId w:val="61"/>
                  </w:numPr>
                  <w:ind w:left="720" w:hanging="360"/>
                </w:pPr>
              </w:pPrChange>
            </w:pPr>
            <w:r>
              <w:t xml:space="preserve">If a line-of-site does not exist to the satellite network, the </w:t>
            </w:r>
            <w:r>
              <w:rPr>
                <w:b/>
                <w:bCs/>
              </w:rPr>
              <w:t>Enable LED</w:t>
            </w:r>
            <w:r>
              <w:t xml:space="preserve"> will remain in a yellow state.</w:t>
            </w:r>
          </w:p>
          <w:p w14:paraId="7201DC58" w14:textId="5B0DC605" w:rsidR="00132774" w:rsidRPr="00F43C74" w:rsidRDefault="009567AE">
            <w:pPr>
              <w:numPr>
                <w:ilvl w:val="0"/>
                <w:numId w:val="61"/>
              </w:numPr>
              <w:spacing w:before="60" w:after="60"/>
              <w:pPrChange w:id="2596" w:author="Smullen, Lizz" w:date="2016-02-10T11:28:00Z">
                <w:pPr>
                  <w:numPr>
                    <w:numId w:val="61"/>
                  </w:numPr>
                  <w:ind w:left="720" w:hanging="360"/>
                </w:pPr>
              </w:pPrChange>
            </w:pPr>
            <w:r>
              <w:t xml:space="preserve">Continue </w:t>
            </w:r>
            <w:r w:rsidR="00132774">
              <w:t xml:space="preserve">to the next step only if the </w:t>
            </w:r>
            <w:r w:rsidR="00132774">
              <w:rPr>
                <w:b/>
                <w:bCs/>
              </w:rPr>
              <w:t>Power LED</w:t>
            </w:r>
            <w:r w:rsidR="00132774">
              <w:t xml:space="preserve"> is green</w:t>
            </w:r>
            <w:r w:rsidR="00FA24FD">
              <w:t xml:space="preserve"> and the </w:t>
            </w:r>
            <w:r w:rsidR="00FA24FD" w:rsidRPr="002573CE">
              <w:rPr>
                <w:b/>
              </w:rPr>
              <w:t>Enable LED</w:t>
            </w:r>
            <w:r w:rsidR="00132774">
              <w:t xml:space="preserve"> is green or yellow.</w:t>
            </w:r>
          </w:p>
        </w:tc>
      </w:tr>
      <w:tr w:rsidR="009C4734" w14:paraId="4A168A77" w14:textId="77777777" w:rsidTr="00047298">
        <w:trPr>
          <w:jc w:val="center"/>
        </w:trPr>
        <w:tc>
          <w:tcPr>
            <w:tcW w:w="774" w:type="dxa"/>
          </w:tcPr>
          <w:p w14:paraId="6DFA3C30" w14:textId="0DBD2DE0" w:rsidR="009C4734" w:rsidRDefault="009C4734">
            <w:pPr>
              <w:keepNext/>
              <w:jc w:val="center"/>
              <w:pPrChange w:id="2597" w:author="Smullen, Lizz" w:date="2016-02-10T11:26:00Z">
                <w:pPr>
                  <w:ind w:left="360"/>
                  <w:jc w:val="center"/>
                </w:pPr>
              </w:pPrChange>
            </w:pPr>
            <w:r>
              <w:lastRenderedPageBreak/>
              <w:t>6.</w:t>
            </w:r>
          </w:p>
        </w:tc>
        <w:tc>
          <w:tcPr>
            <w:tcW w:w="7974" w:type="dxa"/>
            <w:vAlign w:val="center"/>
          </w:tcPr>
          <w:p w14:paraId="5DCAC41B" w14:textId="3A729C56" w:rsidR="009C4734" w:rsidRDefault="009567AE">
            <w:pPr>
              <w:pStyle w:val="List"/>
              <w:keepNext/>
              <w:numPr>
                <w:ilvl w:val="0"/>
                <w:numId w:val="138"/>
              </w:numPr>
              <w:spacing w:before="60" w:after="60"/>
              <w:pPrChange w:id="2598" w:author="Smullen, Lizz" w:date="2016-02-10T11:29:00Z">
                <w:pPr>
                  <w:numPr>
                    <w:numId w:val="138"/>
                  </w:numPr>
                  <w:ind w:left="360" w:hanging="360"/>
                </w:pPr>
              </w:pPrChange>
            </w:pPr>
            <w:r>
              <w:t xml:space="preserve">Ensure that </w:t>
            </w:r>
            <w:r w:rsidR="00E94081">
              <w:t>there are no fault codes in the LED display after the system has completed a boot cycle.</w:t>
            </w:r>
          </w:p>
          <w:p w14:paraId="22317DED" w14:textId="3281EE50" w:rsidR="009567AE" w:rsidRDefault="009567AE">
            <w:pPr>
              <w:keepNext/>
              <w:numPr>
                <w:ilvl w:val="0"/>
                <w:numId w:val="138"/>
              </w:numPr>
              <w:spacing w:before="60" w:after="60"/>
              <w:pPrChange w:id="2599" w:author="Smullen, Lizz" w:date="2016-02-10T11:29:00Z">
                <w:pPr>
                  <w:numPr>
                    <w:numId w:val="138"/>
                  </w:numPr>
                  <w:ind w:left="360" w:hanging="360"/>
                </w:pPr>
              </w:pPrChange>
            </w:pPr>
            <w:r>
              <w:t xml:space="preserve">If a fault code is displayed, </w:t>
            </w:r>
            <w:del w:id="2600" w:author="Smullen, Lizz" w:date="2016-02-10T11:29:00Z">
              <w:r w:rsidDel="00792083">
                <w:delText xml:space="preserve">Refer </w:delText>
              </w:r>
            </w:del>
            <w:ins w:id="2601" w:author="Smullen, Lizz" w:date="2016-02-10T11:29:00Z">
              <w:r w:rsidR="00792083">
                <w:t xml:space="preserve">refer </w:t>
              </w:r>
            </w:ins>
            <w:r>
              <w:t>to Appendix A for help identifying the affected sub-system.</w:t>
            </w:r>
          </w:p>
          <w:p w14:paraId="1375FBE7" w14:textId="1DF4421A" w:rsidR="009567AE" w:rsidRDefault="009567AE" w:rsidP="00356035">
            <w:pPr>
              <w:pStyle w:val="Caption"/>
              <w:keepNext/>
            </w:pPr>
            <w:bookmarkStart w:id="2602" w:name="_Toc442899359"/>
            <w:r>
              <w:t xml:space="preserve">Figure </w:t>
            </w:r>
            <w:ins w:id="2603" w:author="Smullen, Lizz" w:date="2016-02-10T18:08:00Z">
              <w:r w:rsidR="009104E1">
                <w:fldChar w:fldCharType="begin"/>
              </w:r>
              <w:r w:rsidR="009104E1">
                <w:instrText xml:space="preserve"> STYLEREF 1 \s </w:instrText>
              </w:r>
            </w:ins>
            <w:r w:rsidR="009104E1">
              <w:fldChar w:fldCharType="separate"/>
            </w:r>
            <w:r w:rsidR="0088531C">
              <w:rPr>
                <w:noProof/>
              </w:rPr>
              <w:t>4</w:t>
            </w:r>
            <w:ins w:id="2604"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605" w:author="Smullen, Lizz" w:date="2016-02-11T09:16:00Z">
              <w:r w:rsidR="0088531C">
                <w:rPr>
                  <w:noProof/>
                </w:rPr>
                <w:t>2</w:t>
              </w:r>
            </w:ins>
            <w:ins w:id="2606" w:author="Smullen, Lizz" w:date="2016-02-10T18:08:00Z">
              <w:r w:rsidR="009104E1">
                <w:fldChar w:fldCharType="end"/>
              </w:r>
            </w:ins>
            <w:del w:id="2607"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Del="00961F73">
                <w:rPr>
                  <w:noProof/>
                </w:rPr>
                <w:delText>4</w:delText>
              </w:r>
              <w:r w:rsidR="00484E5B" w:rsidDel="00961F73">
                <w:rPr>
                  <w:noProof/>
                </w:rPr>
                <w:fldChar w:fldCharType="end"/>
              </w:r>
              <w:r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Del="00961F73">
                <w:rPr>
                  <w:noProof/>
                </w:rPr>
                <w:delText>2</w:delText>
              </w:r>
              <w:r w:rsidR="00484E5B" w:rsidDel="00961F73">
                <w:rPr>
                  <w:noProof/>
                </w:rPr>
                <w:fldChar w:fldCharType="end"/>
              </w:r>
            </w:del>
            <w:r>
              <w:t xml:space="preserve"> </w:t>
            </w:r>
            <w:r>
              <w:rPr>
                <w:rFonts w:cstheme="minorHAnsi"/>
              </w:rPr>
              <w:t>—</w:t>
            </w:r>
            <w:r>
              <w:t xml:space="preserve"> ACMU</w:t>
            </w:r>
            <w:bookmarkEnd w:id="2602"/>
          </w:p>
          <w:p w14:paraId="33E3ED62" w14:textId="219DE349" w:rsidR="004C643C" w:rsidRDefault="00D124A3">
            <w:pPr>
              <w:pStyle w:val="Index1"/>
              <w:keepNext/>
              <w:spacing w:before="0"/>
              <w:pPrChange w:id="2608" w:author="Smullen, Lizz" w:date="2016-02-10T11:29:00Z">
                <w:pPr>
                  <w:jc w:val="center"/>
                </w:pPr>
              </w:pPrChange>
            </w:pPr>
            <w:r>
              <w:rPr>
                <w:noProof/>
              </w:rPr>
              <w:drawing>
                <wp:inline distT="0" distB="0" distL="0" distR="0" wp14:anchorId="5123D05D" wp14:editId="33E41C01">
                  <wp:extent cx="2989780" cy="1344622"/>
                  <wp:effectExtent l="19050" t="19050" r="20320" b="27305"/>
                  <wp:docPr id="15" name="Picture 15" descr="ACMU_IMG_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MU_IMG_0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9955" cy="1344701"/>
                          </a:xfrm>
                          <a:prstGeom prst="rect">
                            <a:avLst/>
                          </a:prstGeom>
                          <a:noFill/>
                          <a:ln w="22225">
                            <a:solidFill>
                              <a:schemeClr val="accent1"/>
                            </a:solidFill>
                          </a:ln>
                        </pic:spPr>
                      </pic:pic>
                    </a:graphicData>
                  </a:graphic>
                </wp:inline>
              </w:drawing>
            </w:r>
            <w:r w:rsidR="007764DA">
              <w:t>.</w:t>
            </w:r>
          </w:p>
        </w:tc>
      </w:tr>
    </w:tbl>
    <w:p w14:paraId="02F5C9B3" w14:textId="07D3BB3E" w:rsidR="00132774" w:rsidRDefault="00E01A4E" w:rsidP="00572CDF">
      <w:pPr>
        <w:pStyle w:val="Heading2"/>
      </w:pPr>
      <w:bookmarkStart w:id="2609" w:name="_Toc441824890"/>
      <w:bookmarkStart w:id="2610" w:name="_Toc441841288"/>
      <w:bookmarkStart w:id="2611" w:name="_Toc441842587"/>
      <w:bookmarkStart w:id="2612" w:name="_Toc441842637"/>
      <w:bookmarkStart w:id="2613" w:name="_Toc442083593"/>
      <w:bookmarkStart w:id="2614" w:name="_Toc442423231"/>
      <w:bookmarkStart w:id="2615" w:name="_Toc442451861"/>
      <w:bookmarkStart w:id="2616" w:name="_Ref308860837"/>
      <w:bookmarkStart w:id="2617" w:name="_Ref308860852"/>
      <w:bookmarkStart w:id="2618" w:name="_Toc442905249"/>
      <w:bookmarkEnd w:id="2609"/>
      <w:bookmarkEnd w:id="2610"/>
      <w:bookmarkEnd w:id="2611"/>
      <w:bookmarkEnd w:id="2612"/>
      <w:bookmarkEnd w:id="2613"/>
      <w:bookmarkEnd w:id="2614"/>
      <w:bookmarkEnd w:id="2615"/>
      <w:r>
        <w:t>[A]</w:t>
      </w:r>
      <w:r w:rsidR="00132774">
        <w:t xml:space="preserve"> Initial Configuration Verification</w:t>
      </w:r>
      <w:bookmarkEnd w:id="2616"/>
      <w:bookmarkEnd w:id="2617"/>
      <w:bookmarkEnd w:id="2618"/>
    </w:p>
    <w:p w14:paraId="2A4784FC" w14:textId="2A2A419B" w:rsidR="00132774" w:rsidRDefault="00CA2EAA" w:rsidP="00356035">
      <w:pPr>
        <w:keepNext/>
        <w:keepLines/>
      </w:pPr>
      <w:r>
        <w:t>To</w:t>
      </w:r>
      <w:r w:rsidR="00132774">
        <w:t xml:space="preserve"> verify an initial system configuration</w:t>
      </w:r>
      <w:r>
        <w:t>,</w:t>
      </w:r>
      <w:r w:rsidR="00132774">
        <w:t xml:space="preserve"> </w:t>
      </w:r>
      <w:r>
        <w:t>do the following</w:t>
      </w:r>
      <w:r w:rsidR="00132774">
        <w:t>:</w:t>
      </w:r>
    </w:p>
    <w:p w14:paraId="14C590CB" w14:textId="6F4697B2" w:rsidR="00BC71AF" w:rsidRDefault="00BC71AF">
      <w:pPr>
        <w:pStyle w:val="Caption"/>
        <w:keepNext/>
        <w:keepLines/>
        <w:pPrChange w:id="2619" w:author="Smullen, Lizz" w:date="2016-02-10T11:31:00Z">
          <w:pPr>
            <w:pStyle w:val="Caption"/>
          </w:pPr>
        </w:pPrChange>
      </w:pPr>
      <w:r>
        <w:t xml:space="preserve">Table </w:t>
      </w:r>
      <w:ins w:id="2620" w:author="Smullen, Lizz" w:date="2016-02-10T21:46:00Z">
        <w:r w:rsidR="00772D1E">
          <w:fldChar w:fldCharType="begin"/>
        </w:r>
        <w:r w:rsidR="00772D1E">
          <w:instrText xml:space="preserve"> STYLEREF 1 \s </w:instrText>
        </w:r>
      </w:ins>
      <w:r w:rsidR="00772D1E">
        <w:fldChar w:fldCharType="separate"/>
      </w:r>
      <w:r w:rsidR="0088531C">
        <w:rPr>
          <w:noProof/>
        </w:rPr>
        <w:t>4</w:t>
      </w:r>
      <w:ins w:id="2621"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2622" w:author="Smullen, Lizz" w:date="2016-02-11T09:16:00Z">
        <w:r w:rsidR="0088531C">
          <w:rPr>
            <w:noProof/>
          </w:rPr>
          <w:t>2</w:t>
        </w:r>
      </w:ins>
      <w:ins w:id="2623" w:author="Smullen, Lizz" w:date="2016-02-10T21:46:00Z">
        <w:r w:rsidR="00772D1E">
          <w:fldChar w:fldCharType="end"/>
        </w:r>
      </w:ins>
      <w:del w:id="2624"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4</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2</w:delText>
        </w:r>
        <w:r w:rsidR="004E3249" w:rsidDel="00772D1E">
          <w:rPr>
            <w:noProof/>
          </w:rPr>
          <w:fldChar w:fldCharType="end"/>
        </w:r>
      </w:del>
      <w:r>
        <w:t xml:space="preserve"> — Initial Configuration Verification Procedure</w:t>
      </w:r>
    </w:p>
    <w:tbl>
      <w:tblPr>
        <w:tblStyle w:val="TableGrid"/>
        <w:tblW w:w="0" w:type="auto"/>
        <w:jc w:val="center"/>
        <w:tblLook w:val="04A0" w:firstRow="1" w:lastRow="0" w:firstColumn="1" w:lastColumn="0" w:noHBand="0" w:noVBand="1"/>
        <w:tblPrChange w:id="2625" w:author="Smullen, Lizz" w:date="2016-02-11T09:04:00Z">
          <w:tblPr>
            <w:tblStyle w:val="TableGrid"/>
            <w:tblW w:w="0" w:type="auto"/>
            <w:jc w:val="center"/>
            <w:tblLook w:val="04A0" w:firstRow="1" w:lastRow="0" w:firstColumn="1" w:lastColumn="0" w:noHBand="0" w:noVBand="1"/>
          </w:tblPr>
        </w:tblPrChange>
      </w:tblPr>
      <w:tblGrid>
        <w:gridCol w:w="774"/>
        <w:gridCol w:w="7974"/>
        <w:tblGridChange w:id="2626">
          <w:tblGrid>
            <w:gridCol w:w="774"/>
            <w:gridCol w:w="7974"/>
          </w:tblGrid>
        </w:tblGridChange>
      </w:tblGrid>
      <w:tr w:rsidR="00132774" w14:paraId="3445E559" w14:textId="77777777" w:rsidTr="00155C6D">
        <w:trPr>
          <w:cantSplit/>
          <w:trHeight w:val="314"/>
          <w:tblHeader/>
          <w:jc w:val="center"/>
          <w:trPrChange w:id="2627" w:author="Smullen, Lizz" w:date="2016-02-11T09:04:00Z">
            <w:trPr>
              <w:cantSplit/>
              <w:trHeight w:val="314"/>
              <w:tblHeader/>
              <w:jc w:val="center"/>
            </w:trPr>
          </w:trPrChange>
        </w:trPr>
        <w:tc>
          <w:tcPr>
            <w:tcW w:w="774" w:type="dxa"/>
            <w:shd w:val="clear" w:color="auto" w:fill="4F81BD" w:themeFill="accent1"/>
            <w:tcPrChange w:id="2628" w:author="Smullen, Lizz" w:date="2016-02-11T09:04:00Z">
              <w:tcPr>
                <w:tcW w:w="774" w:type="dxa"/>
                <w:shd w:val="clear" w:color="auto" w:fill="4F81BD" w:themeFill="accent1"/>
              </w:tcPr>
            </w:tcPrChange>
          </w:tcPr>
          <w:p w14:paraId="7A506CAC" w14:textId="23A7653E" w:rsidR="00132774" w:rsidRPr="00523818" w:rsidRDefault="00132774" w:rsidP="00356035">
            <w:pPr>
              <w:pStyle w:val="TableHead1"/>
              <w:keepNext/>
              <w:keepLines/>
            </w:pPr>
            <w:r w:rsidRPr="00523818">
              <w:t>Step</w:t>
            </w:r>
          </w:p>
        </w:tc>
        <w:tc>
          <w:tcPr>
            <w:tcW w:w="7974" w:type="dxa"/>
            <w:shd w:val="clear" w:color="auto" w:fill="4F81BD" w:themeFill="accent1"/>
            <w:tcPrChange w:id="2629" w:author="Smullen, Lizz" w:date="2016-02-11T09:04:00Z">
              <w:tcPr>
                <w:tcW w:w="7974" w:type="dxa"/>
                <w:shd w:val="clear" w:color="auto" w:fill="4F81BD" w:themeFill="accent1"/>
              </w:tcPr>
            </w:tcPrChange>
          </w:tcPr>
          <w:p w14:paraId="7A65F3C6" w14:textId="77777777" w:rsidR="00132774" w:rsidRPr="00523818" w:rsidRDefault="00132774" w:rsidP="00356035">
            <w:pPr>
              <w:pStyle w:val="TableHead1"/>
              <w:keepNext/>
              <w:keepLines/>
            </w:pPr>
            <w:r w:rsidRPr="00523818">
              <w:t>Action</w:t>
            </w:r>
          </w:p>
        </w:tc>
      </w:tr>
      <w:tr w:rsidR="00132774" w14:paraId="0DF05000" w14:textId="77777777" w:rsidTr="00047298">
        <w:trPr>
          <w:cantSplit/>
          <w:jc w:val="center"/>
        </w:trPr>
        <w:tc>
          <w:tcPr>
            <w:tcW w:w="774" w:type="dxa"/>
          </w:tcPr>
          <w:p w14:paraId="787C48E4" w14:textId="51691A3B" w:rsidR="00132774" w:rsidRPr="00680970" w:rsidRDefault="00FB520A" w:rsidP="00047298">
            <w:pPr>
              <w:keepNext/>
              <w:keepLines/>
              <w:jc w:val="center"/>
            </w:pPr>
            <w:r>
              <w:t>1</w:t>
            </w:r>
            <w:r w:rsidR="00132774">
              <w:t>.</w:t>
            </w:r>
          </w:p>
        </w:tc>
        <w:tc>
          <w:tcPr>
            <w:tcW w:w="7974" w:type="dxa"/>
            <w:vAlign w:val="center"/>
          </w:tcPr>
          <w:p w14:paraId="5305508F" w14:textId="08450D5C" w:rsidR="00D9342A" w:rsidRPr="00F43C74" w:rsidRDefault="00132774">
            <w:pPr>
              <w:pStyle w:val="Index"/>
              <w:keepNext/>
              <w:keepLines/>
              <w:suppressLineNumbers w:val="0"/>
              <w:pPrChange w:id="2630" w:author="Smullen, Lizz" w:date="2016-02-10T11:31:00Z">
                <w:pPr>
                  <w:keepNext/>
                  <w:keepLines/>
                  <w:ind w:left="360"/>
                </w:pPr>
              </w:pPrChange>
            </w:pPr>
            <w:r>
              <w:t>Open a Mozilla Firefox web browser.</w:t>
            </w:r>
          </w:p>
        </w:tc>
      </w:tr>
      <w:tr w:rsidR="00132774" w14:paraId="6323AAE8" w14:textId="77777777" w:rsidTr="00047298">
        <w:trPr>
          <w:cantSplit/>
          <w:jc w:val="center"/>
        </w:trPr>
        <w:tc>
          <w:tcPr>
            <w:tcW w:w="774" w:type="dxa"/>
          </w:tcPr>
          <w:p w14:paraId="5739BF81" w14:textId="77777777" w:rsidR="00132774" w:rsidRPr="00680970" w:rsidRDefault="00FB520A" w:rsidP="00047298">
            <w:pPr>
              <w:keepNext/>
              <w:keepLines/>
              <w:jc w:val="center"/>
            </w:pPr>
            <w:r>
              <w:lastRenderedPageBreak/>
              <w:t>2</w:t>
            </w:r>
            <w:r w:rsidR="00132774">
              <w:t>.</w:t>
            </w:r>
          </w:p>
        </w:tc>
        <w:tc>
          <w:tcPr>
            <w:tcW w:w="7974" w:type="dxa"/>
            <w:vAlign w:val="center"/>
          </w:tcPr>
          <w:p w14:paraId="57686782" w14:textId="77777777" w:rsidR="00B04FFE" w:rsidRDefault="00132774" w:rsidP="002573CE">
            <w:r w:rsidRPr="00225BCC">
              <w:t xml:space="preserve">Enter the following IP address </w:t>
            </w:r>
            <w:r w:rsidRPr="001B2F6E">
              <w:t xml:space="preserve">in the web browser to go to the AeroSat SATCOM home page: </w:t>
            </w:r>
          </w:p>
          <w:p w14:paraId="5D7497D8" w14:textId="5B57C3D0" w:rsidR="00132774" w:rsidRPr="002573CE" w:rsidRDefault="00132774" w:rsidP="002573CE">
            <w:pPr>
              <w:rPr>
                <w:rStyle w:val="HTMLCode"/>
                <w:rFonts w:ascii="Calibri" w:hAnsi="Calibri" w:cs="Times New Roman"/>
                <w:b/>
              </w:rPr>
            </w:pPr>
            <w:r w:rsidRPr="002573CE">
              <w:rPr>
                <w:rStyle w:val="HTMLCode"/>
                <w:rFonts w:ascii="Calibri" w:hAnsi="Calibri" w:cs="Times New Roman"/>
                <w:b/>
              </w:rPr>
              <w:t>192.168.64.10</w:t>
            </w:r>
          </w:p>
          <w:p w14:paraId="5CF22D75" w14:textId="77777777" w:rsidR="00132774" w:rsidRPr="001B2F6E" w:rsidRDefault="00132774" w:rsidP="002573CE">
            <w:r w:rsidRPr="00225BCC">
              <w:t xml:space="preserve">The </w:t>
            </w:r>
            <w:r w:rsidRPr="002573CE">
              <w:t>SATCOM System Home Page</w:t>
            </w:r>
            <w:r w:rsidRPr="00225BCC">
              <w:t xml:space="preserve"> appears.</w:t>
            </w:r>
          </w:p>
          <w:p w14:paraId="51C6C23C" w14:textId="57A767DF" w:rsidR="00132774" w:rsidRDefault="00132774" w:rsidP="002573CE">
            <w:pPr>
              <w:pStyle w:val="Caption"/>
            </w:pPr>
            <w:bookmarkStart w:id="2631" w:name="_Toc433022530"/>
            <w:bookmarkStart w:id="2632" w:name="_Toc442899360"/>
            <w:r>
              <w:t xml:space="preserve">Figure </w:t>
            </w:r>
            <w:ins w:id="2633" w:author="Smullen, Lizz" w:date="2016-02-10T18:08:00Z">
              <w:r w:rsidR="009104E1">
                <w:fldChar w:fldCharType="begin"/>
              </w:r>
              <w:r w:rsidR="009104E1">
                <w:instrText xml:space="preserve"> STYLEREF 1 \s </w:instrText>
              </w:r>
            </w:ins>
            <w:r w:rsidR="009104E1">
              <w:fldChar w:fldCharType="separate"/>
            </w:r>
            <w:r w:rsidR="0088531C">
              <w:rPr>
                <w:noProof/>
              </w:rPr>
              <w:t>4</w:t>
            </w:r>
            <w:ins w:id="2634"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635" w:author="Smullen, Lizz" w:date="2016-02-11T09:16:00Z">
              <w:r w:rsidR="0088531C">
                <w:rPr>
                  <w:noProof/>
                </w:rPr>
                <w:t>3</w:t>
              </w:r>
            </w:ins>
            <w:ins w:id="2636" w:author="Smullen, Lizz" w:date="2016-02-10T18:08:00Z">
              <w:r w:rsidR="009104E1">
                <w:fldChar w:fldCharType="end"/>
              </w:r>
            </w:ins>
            <w:del w:id="2637"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3</w:delText>
              </w:r>
              <w:r w:rsidR="00484E5B" w:rsidDel="00961F73">
                <w:rPr>
                  <w:noProof/>
                </w:rPr>
                <w:fldChar w:fldCharType="end"/>
              </w:r>
            </w:del>
            <w:r>
              <w:t xml:space="preserve"> — SATCOM System Home Page</w:t>
            </w:r>
            <w:bookmarkEnd w:id="2631"/>
            <w:bookmarkEnd w:id="2632"/>
          </w:p>
          <w:p w14:paraId="159AF7E1" w14:textId="7A36FAC1" w:rsidR="00D9342A" w:rsidDel="007E3F61" w:rsidRDefault="008E1FD7" w:rsidP="00356035">
            <w:pPr>
              <w:keepNext/>
              <w:keepLines/>
              <w:jc w:val="center"/>
              <w:rPr>
                <w:del w:id="2638" w:author="Smullen, Lizz" w:date="2016-02-10T11:31:00Z"/>
              </w:rPr>
            </w:pPr>
            <w:r>
              <w:rPr>
                <w:noProof/>
              </w:rPr>
              <w:drawing>
                <wp:inline distT="0" distB="0" distL="0" distR="0" wp14:anchorId="3B7F2DCB" wp14:editId="253B26B4">
                  <wp:extent cx="3730752" cy="2651760"/>
                  <wp:effectExtent l="19050" t="19050" r="222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730752" cy="2651760"/>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511664BE" w14:textId="65101688" w:rsidR="00132774" w:rsidRPr="00BA226D" w:rsidRDefault="00132774" w:rsidP="00356035">
            <w:pPr>
              <w:keepNext/>
              <w:keepLines/>
              <w:jc w:val="center"/>
            </w:pPr>
          </w:p>
        </w:tc>
      </w:tr>
      <w:tr w:rsidR="00B04FFE" w14:paraId="65F89E03" w14:textId="77777777" w:rsidTr="00047298">
        <w:trPr>
          <w:cantSplit/>
          <w:jc w:val="center"/>
        </w:trPr>
        <w:tc>
          <w:tcPr>
            <w:tcW w:w="774" w:type="dxa"/>
          </w:tcPr>
          <w:p w14:paraId="2A578A4D" w14:textId="27A70336" w:rsidR="00B04FFE" w:rsidRDefault="00600EF8" w:rsidP="00047298">
            <w:pPr>
              <w:keepNext/>
              <w:keepLines/>
              <w:jc w:val="center"/>
            </w:pPr>
            <w:r>
              <w:t>3</w:t>
            </w:r>
            <w:r w:rsidR="00B04FFE">
              <w:t>.</w:t>
            </w:r>
          </w:p>
        </w:tc>
        <w:tc>
          <w:tcPr>
            <w:tcW w:w="7974" w:type="dxa"/>
            <w:vAlign w:val="center"/>
          </w:tcPr>
          <w:p w14:paraId="67B11FEC" w14:textId="77777777" w:rsidR="00B04FFE" w:rsidRDefault="00B04FFE" w:rsidP="002573CE">
            <w:r w:rsidRPr="00EC0AEA">
              <w:t xml:space="preserve">Click </w:t>
            </w:r>
            <w:r w:rsidRPr="00EC0AEA">
              <w:rPr>
                <w:b/>
              </w:rPr>
              <w:t xml:space="preserve">[System Installation] </w:t>
            </w:r>
            <w:r w:rsidRPr="00EC0AEA">
              <w:t xml:space="preserve">at the top of the home page. </w:t>
            </w:r>
          </w:p>
          <w:p w14:paraId="0E5A21DD" w14:textId="19E1DA6E" w:rsidR="00B04FFE" w:rsidRDefault="00B04FFE" w:rsidP="00B04FFE">
            <w:pPr>
              <w:keepNext/>
              <w:keepLines/>
            </w:pPr>
            <w:r>
              <w:t xml:space="preserve">The </w:t>
            </w:r>
            <w:r>
              <w:rPr>
                <w:b/>
                <w:bCs/>
              </w:rPr>
              <w:t>System Installation</w:t>
            </w:r>
            <w:r>
              <w:t xml:space="preserve"> page appears.</w:t>
            </w:r>
          </w:p>
          <w:p w14:paraId="32D1D62E" w14:textId="59DC491F" w:rsidR="00B04FFE" w:rsidRDefault="00B04FFE" w:rsidP="00356035">
            <w:pPr>
              <w:pStyle w:val="Caption"/>
            </w:pPr>
            <w:bookmarkStart w:id="2639" w:name="_Toc442899361"/>
            <w:r>
              <w:t xml:space="preserve">Figure </w:t>
            </w:r>
            <w:ins w:id="2640" w:author="Smullen, Lizz" w:date="2016-02-10T18:08:00Z">
              <w:r w:rsidR="009104E1">
                <w:fldChar w:fldCharType="begin"/>
              </w:r>
              <w:r w:rsidR="009104E1">
                <w:instrText xml:space="preserve"> STYLEREF 1 \s </w:instrText>
              </w:r>
            </w:ins>
            <w:r w:rsidR="009104E1">
              <w:fldChar w:fldCharType="separate"/>
            </w:r>
            <w:r w:rsidR="0088531C">
              <w:rPr>
                <w:noProof/>
              </w:rPr>
              <w:t>4</w:t>
            </w:r>
            <w:ins w:id="2641"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642" w:author="Smullen, Lizz" w:date="2016-02-11T09:16:00Z">
              <w:r w:rsidR="0088531C">
                <w:rPr>
                  <w:noProof/>
                </w:rPr>
                <w:t>4</w:t>
              </w:r>
            </w:ins>
            <w:ins w:id="2643" w:author="Smullen, Lizz" w:date="2016-02-10T18:08:00Z">
              <w:r w:rsidR="009104E1">
                <w:fldChar w:fldCharType="end"/>
              </w:r>
            </w:ins>
            <w:del w:id="2644"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4</w:delText>
              </w:r>
              <w:r w:rsidR="00484E5B" w:rsidDel="00961F73">
                <w:rPr>
                  <w:noProof/>
                </w:rPr>
                <w:fldChar w:fldCharType="end"/>
              </w:r>
            </w:del>
            <w:r>
              <w:t xml:space="preserve"> — System Product Information Page</w:t>
            </w:r>
            <w:bookmarkEnd w:id="2639"/>
          </w:p>
          <w:p w14:paraId="7B617CAB" w14:textId="08857346" w:rsidR="00B04FFE" w:rsidDel="00ED0FBA" w:rsidRDefault="00B04FFE">
            <w:pPr>
              <w:pStyle w:val="Index1"/>
              <w:keepNext/>
              <w:keepLines/>
              <w:spacing w:before="0"/>
              <w:rPr>
                <w:noProof/>
              </w:rPr>
              <w:pPrChange w:id="2645" w:author="Smullen, Lizz" w:date="2016-02-10T11:32:00Z">
                <w:pPr>
                  <w:keepNext/>
                  <w:keepLines/>
                  <w:jc w:val="center"/>
                </w:pPr>
              </w:pPrChange>
            </w:pPr>
            <w:r>
              <w:rPr>
                <w:noProof/>
              </w:rPr>
              <w:drawing>
                <wp:inline distT="0" distB="0" distL="0" distR="0" wp14:anchorId="59EDCE27" wp14:editId="11BAFC28">
                  <wp:extent cx="3634483" cy="2577947"/>
                  <wp:effectExtent l="19050" t="19050" r="23495"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692" t="16182" r="2179" b="14302"/>
                          <a:stretch/>
                        </pic:blipFill>
                        <pic:spPr bwMode="auto">
                          <a:xfrm>
                            <a:off x="0" y="0"/>
                            <a:ext cx="3649240" cy="2588414"/>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tc>
      </w:tr>
      <w:tr w:rsidR="00B04FFE" w14:paraId="15136C2C" w14:textId="77777777" w:rsidTr="002573CE">
        <w:trPr>
          <w:cantSplit/>
          <w:trHeight w:val="1583"/>
          <w:jc w:val="center"/>
        </w:trPr>
        <w:tc>
          <w:tcPr>
            <w:tcW w:w="774" w:type="dxa"/>
          </w:tcPr>
          <w:p w14:paraId="6A6076F9" w14:textId="353D39C5" w:rsidR="00B04FFE" w:rsidRPr="00680970" w:rsidRDefault="00600EF8" w:rsidP="00047298">
            <w:pPr>
              <w:keepNext/>
              <w:keepLines/>
              <w:jc w:val="center"/>
            </w:pPr>
            <w:r>
              <w:lastRenderedPageBreak/>
              <w:t>4</w:t>
            </w:r>
            <w:r w:rsidR="00B04FFE">
              <w:t>.</w:t>
            </w:r>
          </w:p>
        </w:tc>
        <w:tc>
          <w:tcPr>
            <w:tcW w:w="7974" w:type="dxa"/>
            <w:vAlign w:val="center"/>
          </w:tcPr>
          <w:p w14:paraId="77EF2D02" w14:textId="52FB37D2" w:rsidR="00B04FFE" w:rsidRDefault="00B04FFE" w:rsidP="002573CE">
            <w:r>
              <w:t xml:space="preserve">Verify </w:t>
            </w:r>
            <w:r w:rsidR="0031724D">
              <w:t xml:space="preserve">that </w:t>
            </w:r>
            <w:r>
              <w:t>the following product information is up-to-date:</w:t>
            </w:r>
          </w:p>
          <w:p w14:paraId="2D9EA914" w14:textId="77777777" w:rsidR="00B04FFE" w:rsidRDefault="00B04FFE">
            <w:pPr>
              <w:numPr>
                <w:ilvl w:val="0"/>
                <w:numId w:val="139"/>
              </w:numPr>
              <w:spacing w:before="60" w:after="60"/>
              <w:pPrChange w:id="2646" w:author="Smullen, Lizz" w:date="2016-02-10T11:32:00Z">
                <w:pPr>
                  <w:numPr>
                    <w:numId w:val="139"/>
                  </w:numPr>
                  <w:ind w:left="720" w:hanging="360"/>
                </w:pPr>
              </w:pPrChange>
            </w:pPr>
            <w:r>
              <w:t>The ACMU, GAU, Modem, and HPT serial numbers and part numbers are correct.</w:t>
            </w:r>
          </w:p>
          <w:p w14:paraId="3AC927C7" w14:textId="77777777" w:rsidR="00B04FFE" w:rsidRPr="001B2F6E" w:rsidRDefault="00B04FFE">
            <w:pPr>
              <w:numPr>
                <w:ilvl w:val="0"/>
                <w:numId w:val="139"/>
              </w:numPr>
              <w:spacing w:before="60" w:after="60"/>
              <w:pPrChange w:id="2647" w:author="Smullen, Lizz" w:date="2016-02-10T11:32:00Z">
                <w:pPr>
                  <w:numPr>
                    <w:numId w:val="139"/>
                  </w:numPr>
                  <w:ind w:left="720" w:hanging="360"/>
                </w:pPr>
              </w:pPrChange>
            </w:pPr>
            <w:r w:rsidRPr="00225BCC">
              <w:t>The ACMU software and firmware are the latest versions.</w:t>
            </w:r>
          </w:p>
          <w:p w14:paraId="41BDE7FD" w14:textId="77777777" w:rsidR="00600EF8" w:rsidRDefault="00B04FFE">
            <w:pPr>
              <w:numPr>
                <w:ilvl w:val="0"/>
                <w:numId w:val="139"/>
              </w:numPr>
              <w:spacing w:before="60" w:after="60"/>
              <w:pPrChange w:id="2648" w:author="Smullen, Lizz" w:date="2016-02-10T11:32:00Z">
                <w:pPr>
                  <w:numPr>
                    <w:numId w:val="139"/>
                  </w:numPr>
                  <w:ind w:left="720" w:hanging="360"/>
                </w:pPr>
              </w:pPrChange>
            </w:pPr>
            <w:r w:rsidRPr="002A5617">
              <w:t>The Modem software is the latest version.</w:t>
            </w:r>
            <w:r w:rsidR="00544EFC" w:rsidRPr="00D07F57">
              <w:t xml:space="preserve"> </w:t>
            </w:r>
          </w:p>
          <w:p w14:paraId="009CB9C8" w14:textId="11A19328" w:rsidR="00512A9D" w:rsidRPr="00512A9D" w:rsidDel="00C51C89" w:rsidRDefault="00512A9D">
            <w:pPr>
              <w:numPr>
                <w:ilvl w:val="0"/>
                <w:numId w:val="139"/>
              </w:numPr>
              <w:spacing w:before="60" w:after="60"/>
              <w:rPr>
                <w:del w:id="2649" w:author="Smullen, Lizz" w:date="2016-02-10T11:32:00Z"/>
              </w:rPr>
              <w:pPrChange w:id="2650" w:author="Smullen, Lizz" w:date="2016-02-10T11:32:00Z">
                <w:pPr>
                  <w:numPr>
                    <w:numId w:val="139"/>
                  </w:numPr>
                  <w:ind w:left="720" w:hanging="360"/>
                </w:pPr>
              </w:pPrChange>
            </w:pPr>
            <w:r>
              <w:t>The HPT software is the latest version.</w:t>
            </w:r>
          </w:p>
          <w:p w14:paraId="20AFD88D" w14:textId="6A0FA730" w:rsidR="00B04FFE" w:rsidRPr="00D07F57" w:rsidRDefault="00B04FFE">
            <w:pPr>
              <w:pStyle w:val="List2"/>
              <w:numPr>
                <w:ilvl w:val="0"/>
                <w:numId w:val="139"/>
              </w:numPr>
              <w:spacing w:before="60" w:after="60"/>
              <w:pPrChange w:id="2651" w:author="Smullen, Lizz" w:date="2016-02-10T11:32:00Z">
                <w:pPr/>
              </w:pPrChange>
            </w:pPr>
            <w:bookmarkStart w:id="2652" w:name="_Toc442423279"/>
            <w:bookmarkStart w:id="2653" w:name="_Toc442451749"/>
            <w:bookmarkEnd w:id="2652"/>
            <w:bookmarkEnd w:id="2653"/>
          </w:p>
        </w:tc>
      </w:tr>
      <w:tr w:rsidR="00B04FFE" w14:paraId="336868CB" w14:textId="77777777" w:rsidTr="00047298">
        <w:trPr>
          <w:cantSplit/>
          <w:jc w:val="center"/>
        </w:trPr>
        <w:tc>
          <w:tcPr>
            <w:tcW w:w="774" w:type="dxa"/>
          </w:tcPr>
          <w:p w14:paraId="25298A62" w14:textId="758DD7B1" w:rsidR="00B04FFE" w:rsidRPr="00680970" w:rsidRDefault="00600EF8" w:rsidP="00047298">
            <w:pPr>
              <w:keepNext/>
              <w:keepLines/>
              <w:jc w:val="center"/>
            </w:pPr>
            <w:r>
              <w:t>5</w:t>
            </w:r>
            <w:r w:rsidR="00B04FFE">
              <w:t>.</w:t>
            </w:r>
          </w:p>
        </w:tc>
        <w:tc>
          <w:tcPr>
            <w:tcW w:w="7974" w:type="dxa"/>
            <w:vAlign w:val="center"/>
          </w:tcPr>
          <w:p w14:paraId="54113699" w14:textId="155B361B" w:rsidR="00B04FFE" w:rsidRPr="00F43C74" w:rsidRDefault="00512A9D" w:rsidP="002573CE">
            <w:r>
              <w:t>I</w:t>
            </w:r>
            <w:r w:rsidR="00B04FFE" w:rsidRPr="00225BCC">
              <w:t xml:space="preserve">f </w:t>
            </w:r>
            <w:r w:rsidR="00B04FFE" w:rsidRPr="001B2F6E" w:rsidDel="00B1323B">
              <w:t>one or more of the software versions</w:t>
            </w:r>
            <w:r w:rsidR="00B04FFE">
              <w:t xml:space="preserve"> </w:t>
            </w:r>
            <w:r w:rsidR="00B04FFE" w:rsidRPr="00225BCC" w:rsidDel="00B1323B">
              <w:t>are</w:t>
            </w:r>
            <w:r w:rsidR="00B04FFE" w:rsidRPr="001B2F6E">
              <w:t xml:space="preserve"> out-of-date, </w:t>
            </w:r>
            <w:r>
              <w:t xml:space="preserve">you must </w:t>
            </w:r>
            <w:r w:rsidR="00B04FFE" w:rsidRPr="002573CE">
              <w:t>install the latest software</w:t>
            </w:r>
            <w:r w:rsidR="00B04FFE" w:rsidRPr="00225BCC">
              <w:t>.</w:t>
            </w:r>
            <w:r w:rsidR="00B04FFE" w:rsidRPr="001B2F6E">
              <w:t xml:space="preserve"> </w:t>
            </w:r>
            <w:r w:rsidRPr="002573CE">
              <w:t>See</w:t>
            </w:r>
            <w:r>
              <w:t xml:space="preserve"> </w:t>
            </w:r>
            <w:r w:rsidRPr="002573CE">
              <w:rPr>
                <w:b/>
                <w:color w:val="4F81BD" w:themeColor="accent1"/>
              </w:rPr>
              <w:t xml:space="preserve">Chapter </w:t>
            </w:r>
            <w:r w:rsidRPr="002573CE">
              <w:rPr>
                <w:b/>
                <w:color w:val="4F81BD" w:themeColor="accent1"/>
              </w:rPr>
              <w:fldChar w:fldCharType="begin"/>
            </w:r>
            <w:r w:rsidRPr="002573CE">
              <w:rPr>
                <w:b/>
                <w:color w:val="4F81BD" w:themeColor="accent1"/>
              </w:rPr>
              <w:instrText xml:space="preserve"> REF _Ref442862398 \r \h  \* MERGEFORMAT </w:instrText>
            </w:r>
            <w:r w:rsidRPr="002573CE">
              <w:rPr>
                <w:b/>
                <w:color w:val="4F81BD" w:themeColor="accent1"/>
              </w:rPr>
            </w:r>
            <w:r w:rsidRPr="002573CE">
              <w:rPr>
                <w:b/>
                <w:color w:val="4F81BD" w:themeColor="accent1"/>
              </w:rPr>
              <w:fldChar w:fldCharType="separate"/>
            </w:r>
            <w:r w:rsidR="0088531C">
              <w:rPr>
                <w:b/>
                <w:color w:val="4F81BD" w:themeColor="accent1"/>
              </w:rPr>
              <w:t>6</w:t>
            </w:r>
            <w:r w:rsidRPr="002573CE">
              <w:rPr>
                <w:b/>
                <w:color w:val="4F81BD" w:themeColor="accent1"/>
              </w:rPr>
              <w:fldChar w:fldCharType="end"/>
            </w:r>
            <w:r w:rsidRPr="002573CE">
              <w:rPr>
                <w:b/>
                <w:color w:val="4F81BD" w:themeColor="accent1"/>
              </w:rPr>
              <w:t xml:space="preserve"> </w:t>
            </w:r>
            <w:r w:rsidRPr="002573CE">
              <w:rPr>
                <w:rFonts w:cstheme="minorHAnsi"/>
                <w:b/>
                <w:color w:val="4F81BD" w:themeColor="accent1"/>
              </w:rPr>
              <w:t>—</w:t>
            </w:r>
            <w:ins w:id="2654" w:author="Smullen, Lizz" w:date="2016-02-11T14:13:00Z">
              <w:r w:rsidR="00DB5112">
                <w:rPr>
                  <w:rFonts w:cstheme="minorHAnsi"/>
                  <w:b/>
                  <w:color w:val="4F81BD" w:themeColor="accent1"/>
                </w:rPr>
                <w:t xml:space="preserve"> </w:t>
              </w:r>
            </w:ins>
            <w:r w:rsidRPr="00EC11AA">
              <w:rPr>
                <w:b/>
                <w:color w:val="4F81BD" w:themeColor="accent1"/>
              </w:rPr>
              <w:fldChar w:fldCharType="begin"/>
            </w:r>
            <w:r w:rsidRPr="00DB5112">
              <w:rPr>
                <w:b/>
                <w:color w:val="4F81BD" w:themeColor="accent1"/>
              </w:rPr>
              <w:instrText xml:space="preserve"> REF _Ref442862425 \h  \* MERGEFORMAT </w:instrText>
            </w:r>
            <w:r w:rsidRPr="00DB5112">
              <w:rPr>
                <w:b/>
                <w:color w:val="4F81BD" w:themeColor="accent1"/>
                <w:rPrChange w:id="2655" w:author="Smullen, Lizz" w:date="2016-02-11T14:13:00Z">
                  <w:rPr>
                    <w:b/>
                    <w:color w:val="4F81BD" w:themeColor="accent1"/>
                  </w:rPr>
                </w:rPrChange>
              </w:rPr>
            </w:r>
            <w:r w:rsidRPr="00DB5112">
              <w:rPr>
                <w:b/>
                <w:color w:val="4F81BD" w:themeColor="accent1"/>
                <w:rPrChange w:id="2656" w:author="Smullen, Lizz" w:date="2016-02-11T14:13:00Z">
                  <w:rPr>
                    <w:b/>
                    <w:color w:val="4F81BD" w:themeColor="accent1"/>
                  </w:rPr>
                </w:rPrChange>
              </w:rPr>
              <w:fldChar w:fldCharType="separate"/>
            </w:r>
            <w:ins w:id="2657" w:author="Smullen, Lizz" w:date="2016-02-11T09:16:00Z">
              <w:r w:rsidR="0088531C" w:rsidRPr="00DB5112">
                <w:rPr>
                  <w:b/>
                  <w:color w:val="4F81BD" w:themeColor="accent1"/>
                  <w:rPrChange w:id="2658" w:author="Smullen, Lizz" w:date="2016-02-11T14:13:00Z">
                    <w:rPr/>
                  </w:rPrChange>
                </w:rPr>
                <w:t>SATCOM System Software Updates</w:t>
              </w:r>
            </w:ins>
            <w:del w:id="2659" w:author="Smullen, Lizz" w:date="2016-02-11T09:16:00Z">
              <w:r w:rsidRPr="00DB5112" w:rsidDel="0088531C">
                <w:rPr>
                  <w:b/>
                  <w:color w:val="4F81BD" w:themeColor="accent1"/>
                </w:rPr>
                <w:delText xml:space="preserve"> Software Update Procedures</w:delText>
              </w:r>
            </w:del>
            <w:r w:rsidRPr="00DB5112">
              <w:rPr>
                <w:b/>
                <w:color w:val="4F81BD" w:themeColor="accent1"/>
                <w:rPrChange w:id="2660" w:author="Smullen, Lizz" w:date="2016-02-11T14:13:00Z">
                  <w:rPr>
                    <w:b/>
                    <w:color w:val="4F81BD" w:themeColor="accent1"/>
                  </w:rPr>
                </w:rPrChange>
              </w:rPr>
              <w:fldChar w:fldCharType="end"/>
            </w:r>
            <w:r>
              <w:rPr>
                <w:color w:val="FF0000"/>
              </w:rPr>
              <w:t xml:space="preserve"> </w:t>
            </w:r>
            <w:r w:rsidRPr="002573CE">
              <w:t>for more information</w:t>
            </w:r>
            <w:r w:rsidR="00B04FFE" w:rsidRPr="00512A9D">
              <w:t>.</w:t>
            </w:r>
            <w:r w:rsidR="00544EFC" w:rsidRPr="00512A9D">
              <w:t xml:space="preserve"> </w:t>
            </w:r>
            <w:r w:rsidR="0031724D">
              <w:t xml:space="preserve"> Otherwise, go to the next step.</w:t>
            </w:r>
          </w:p>
        </w:tc>
      </w:tr>
      <w:tr w:rsidR="00B04FFE" w14:paraId="34E1CCA7" w14:textId="77777777" w:rsidTr="00047298">
        <w:trPr>
          <w:cantSplit/>
          <w:jc w:val="center"/>
        </w:trPr>
        <w:tc>
          <w:tcPr>
            <w:tcW w:w="774" w:type="dxa"/>
          </w:tcPr>
          <w:p w14:paraId="47890C16" w14:textId="1A522E54" w:rsidR="00B04FFE" w:rsidRDefault="00600EF8" w:rsidP="00892412">
            <w:pPr>
              <w:jc w:val="center"/>
            </w:pPr>
            <w:r>
              <w:t>6</w:t>
            </w:r>
            <w:r w:rsidR="00B04FFE">
              <w:t>.</w:t>
            </w:r>
          </w:p>
        </w:tc>
        <w:tc>
          <w:tcPr>
            <w:tcW w:w="7974" w:type="dxa"/>
            <w:vAlign w:val="center"/>
          </w:tcPr>
          <w:p w14:paraId="188684B9" w14:textId="5D4CD202" w:rsidR="00DB5112" w:rsidRDefault="0031724D">
            <w:pPr>
              <w:rPr>
                <w:ins w:id="2661" w:author="Smullen, Lizz" w:date="2016-02-11T14:16:00Z"/>
              </w:rPr>
              <w:pPrChange w:id="2662" w:author="Smullen, Lizz" w:date="2016-02-11T14:23:00Z">
                <w:pPr>
                  <w:pStyle w:val="ListParagraph"/>
                  <w:numPr>
                    <w:numId w:val="148"/>
                  </w:numPr>
                </w:pPr>
              </w:pPrChange>
            </w:pPr>
            <w:del w:id="2663" w:author="Smullen, Lizz" w:date="2016-02-11T14:15:00Z">
              <w:r w:rsidDel="00DB5112">
                <w:delText>Ensure</w:delText>
              </w:r>
            </w:del>
            <w:del w:id="2664" w:author="Smullen, Lizz" w:date="2016-02-11T14:16:00Z">
              <w:r w:rsidR="00B04FFE" w:rsidDel="00DB5112">
                <w:delText xml:space="preserve"> that </w:delText>
              </w:r>
              <w:r w:rsidDel="00DB5112">
                <w:delText xml:space="preserve">the </w:delText>
              </w:r>
            </w:del>
            <w:del w:id="2665" w:author="Smullen, Lizz" w:date="2016-02-11T14:14:00Z">
              <w:r w:rsidDel="00DB5112">
                <w:delText xml:space="preserve">customer </w:delText>
              </w:r>
            </w:del>
            <w:del w:id="2666" w:author="Smullen, Lizz" w:date="2016-02-11T14:16:00Z">
              <w:r w:rsidDel="00DB5112">
                <w:delText xml:space="preserve">and </w:delText>
              </w:r>
            </w:del>
            <w:del w:id="2667" w:author="Smullen, Lizz" w:date="2016-02-11T14:14:00Z">
              <w:r w:rsidDel="00DB5112">
                <w:delText>b</w:delText>
              </w:r>
            </w:del>
            <w:del w:id="2668" w:author="Smullen, Lizz" w:date="2016-02-11T14:16:00Z">
              <w:r w:rsidDel="00DB5112">
                <w:delText>ase/</w:delText>
              </w:r>
            </w:del>
            <w:del w:id="2669" w:author="Smullen, Lizz" w:date="2016-02-11T14:14:00Z">
              <w:r w:rsidDel="00DB5112">
                <w:delText>p</w:delText>
              </w:r>
            </w:del>
            <w:del w:id="2670" w:author="Smullen, Lizz" w:date="2016-02-11T14:16:00Z">
              <w:r w:rsidDel="00DB5112">
                <w:delText xml:space="preserve">roduction </w:delText>
              </w:r>
            </w:del>
            <w:del w:id="2671" w:author="Smullen, Lizz" w:date="2016-02-11T14:14:00Z">
              <w:r w:rsidDel="00DB5112">
                <w:delText>c</w:delText>
              </w:r>
            </w:del>
            <w:del w:id="2672" w:author="Smullen, Lizz" w:date="2016-02-11T14:16:00Z">
              <w:r w:rsidDel="00DB5112">
                <w:delText xml:space="preserve">onfiguration </w:delText>
              </w:r>
            </w:del>
            <w:del w:id="2673" w:author="Smullen, Lizz" w:date="2016-02-11T14:14:00Z">
              <w:r w:rsidDel="00DB5112">
                <w:delText>f</w:delText>
              </w:r>
            </w:del>
            <w:del w:id="2674" w:author="Smullen, Lizz" w:date="2016-02-11T14:16:00Z">
              <w:r w:rsidDel="00DB5112">
                <w:delText>ile</w:delText>
              </w:r>
            </w:del>
            <w:del w:id="2675" w:author="Smullen, Lizz" w:date="2016-02-11T14:14:00Z">
              <w:r w:rsidDel="00DB5112">
                <w:delText>s</w:delText>
              </w:r>
            </w:del>
            <w:del w:id="2676" w:author="Smullen, Lizz" w:date="2016-02-11T14:16:00Z">
              <w:r w:rsidDel="00DB5112">
                <w:delText xml:space="preserve"> </w:delText>
              </w:r>
            </w:del>
            <w:del w:id="2677" w:author="Smullen, Lizz" w:date="2016-02-11T14:15:00Z">
              <w:r w:rsidDel="00DB5112">
                <w:delText>are the latest revisions under the Configuration section</w:delText>
              </w:r>
              <w:r w:rsidR="00B04FFE" w:rsidDel="00DB5112">
                <w:delText>.</w:delText>
              </w:r>
            </w:del>
            <w:ins w:id="2678" w:author="Smullen, Lizz" w:date="2016-02-11T14:16:00Z">
              <w:r w:rsidR="00DB5112">
                <w:t xml:space="preserve">Verify that the </w:t>
              </w:r>
              <w:r w:rsidR="00DB5112" w:rsidRPr="00DB5112">
                <w:rPr>
                  <w:b/>
                  <w:rPrChange w:id="2679" w:author="Smullen, Lizz" w:date="2016-02-11T14:17:00Z">
                    <w:rPr/>
                  </w:rPrChange>
                </w:rPr>
                <w:t>Customer Configuration File</w:t>
              </w:r>
              <w:r w:rsidR="00DB5112">
                <w:t xml:space="preserve"> and the </w:t>
              </w:r>
              <w:r w:rsidR="00DB5112" w:rsidRPr="00DB5112">
                <w:rPr>
                  <w:b/>
                  <w:rPrChange w:id="2680" w:author="Smullen, Lizz" w:date="2016-02-11T14:17:00Z">
                    <w:rPr/>
                  </w:rPrChange>
                </w:rPr>
                <w:t>Base/Production Configuration File</w:t>
              </w:r>
              <w:r w:rsidR="00DB5112">
                <w:t xml:space="preserve"> under the </w:t>
              </w:r>
              <w:r w:rsidR="00DB5112" w:rsidRPr="00DB5112">
                <w:rPr>
                  <w:b/>
                  <w:rPrChange w:id="2681" w:author="Smullen, Lizz" w:date="2016-02-11T14:17:00Z">
                    <w:rPr/>
                  </w:rPrChange>
                </w:rPr>
                <w:t>Configuration</w:t>
              </w:r>
              <w:r w:rsidR="00DB5112">
                <w:t xml:space="preserve"> section of the home page are the latest revisions.</w:t>
              </w:r>
            </w:ins>
          </w:p>
          <w:p w14:paraId="0AC0816F" w14:textId="456F7156" w:rsidR="00DB5112" w:rsidRDefault="00DB5112" w:rsidP="00DB5112">
            <w:pPr>
              <w:pStyle w:val="ListParagraph"/>
              <w:numPr>
                <w:ilvl w:val="0"/>
                <w:numId w:val="148"/>
              </w:numPr>
              <w:rPr>
                <w:ins w:id="2682" w:author="Smullen, Lizz" w:date="2016-02-11T14:16:00Z"/>
              </w:rPr>
            </w:pPr>
            <w:ins w:id="2683" w:author="Smullen, Lizz" w:date="2016-02-11T14:16:00Z">
              <w:r>
                <w:t xml:space="preserve">If both of the configuration files are correct, </w:t>
              </w:r>
            </w:ins>
            <w:ins w:id="2684" w:author="Smullen, Lizz" w:date="2016-02-11T14:22:00Z">
              <w:r>
                <w:t>the procedure is complete</w:t>
              </w:r>
            </w:ins>
            <w:ins w:id="2685" w:author="Smullen, Lizz" w:date="2016-02-11T14:16:00Z">
              <w:r>
                <w:t>.</w:t>
              </w:r>
            </w:ins>
          </w:p>
          <w:p w14:paraId="47236B8D" w14:textId="79E53E85" w:rsidR="00DB5112" w:rsidRDefault="00DB5112">
            <w:pPr>
              <w:pStyle w:val="ListParagraph"/>
              <w:numPr>
                <w:ilvl w:val="0"/>
                <w:numId w:val="148"/>
              </w:numPr>
              <w:pPrChange w:id="2686" w:author="Smullen, Lizz" w:date="2016-02-11T14:19:00Z">
                <w:pPr/>
              </w:pPrChange>
            </w:pPr>
            <w:ins w:id="2687" w:author="Smullen, Lizz" w:date="2016-02-11T14:16:00Z">
              <w:r w:rsidRPr="00A77014">
                <w:t>If one or both of the configuration files are incorrect, you must upload the correct configuration file</w:t>
              </w:r>
            </w:ins>
            <w:ins w:id="2688" w:author="Smullen, Lizz" w:date="2016-02-11T14:17:00Z">
              <w:r>
                <w:t>(s)</w:t>
              </w:r>
            </w:ins>
            <w:ins w:id="2689" w:author="Smullen, Lizz" w:date="2016-02-11T14:16:00Z">
              <w:r w:rsidRPr="00A77014">
                <w:t>.</w:t>
              </w:r>
            </w:ins>
            <w:ins w:id="2690" w:author="Smullen, Lizz" w:date="2016-02-11T14:17:00Z">
              <w:r>
                <w:t xml:space="preserve"> </w:t>
              </w:r>
            </w:ins>
            <w:ins w:id="2691" w:author="Smullen, Lizz" w:date="2016-02-11T14:19:00Z">
              <w:r>
                <w:t>For instructions on how to accomplish this task, see</w:t>
              </w:r>
            </w:ins>
            <w:ins w:id="2692" w:author="Smullen, Lizz" w:date="2016-02-11T14:17:00Z">
              <w:r>
                <w:t xml:space="preserve"> </w:t>
              </w:r>
            </w:ins>
            <w:ins w:id="2693" w:author="Smullen, Lizz" w:date="2016-02-11T14:18:00Z">
              <w:r w:rsidRPr="00DB5112">
                <w:rPr>
                  <w:b/>
                  <w:color w:val="4F81BD" w:themeColor="accent1"/>
                  <w:rPrChange w:id="2694" w:author="Smullen, Lizz" w:date="2016-02-11T14:19:00Z">
                    <w:rPr/>
                  </w:rPrChange>
                </w:rPr>
                <w:fldChar w:fldCharType="begin"/>
              </w:r>
              <w:r w:rsidRPr="00DB5112">
                <w:rPr>
                  <w:b/>
                  <w:color w:val="4F81BD" w:themeColor="accent1"/>
                  <w:rPrChange w:id="2695" w:author="Smullen, Lizz" w:date="2016-02-11T14:19:00Z">
                    <w:rPr/>
                  </w:rPrChange>
                </w:rPr>
                <w:instrText xml:space="preserve"> REF _Ref442963634 \w \h </w:instrText>
              </w:r>
            </w:ins>
            <w:r>
              <w:rPr>
                <w:b/>
                <w:color w:val="4F81BD" w:themeColor="accent1"/>
              </w:rPr>
              <w:instrText xml:space="preserve"> \* MERGEFORMAT </w:instrText>
            </w:r>
            <w:r w:rsidRPr="00DB5112">
              <w:rPr>
                <w:b/>
                <w:color w:val="4F81BD" w:themeColor="accent1"/>
                <w:rPrChange w:id="2696" w:author="Smullen, Lizz" w:date="2016-02-11T14:19:00Z">
                  <w:rPr>
                    <w:b/>
                    <w:color w:val="4F81BD" w:themeColor="accent1"/>
                  </w:rPr>
                </w:rPrChange>
              </w:rPr>
            </w:r>
            <w:ins w:id="2697" w:author="Smullen, Lizz" w:date="2016-02-11T14:18:00Z">
              <w:r w:rsidRPr="00DB5112">
                <w:rPr>
                  <w:b/>
                  <w:color w:val="4F81BD" w:themeColor="accent1"/>
                  <w:rPrChange w:id="2698" w:author="Smullen, Lizz" w:date="2016-02-11T14:19:00Z">
                    <w:rPr/>
                  </w:rPrChange>
                </w:rPr>
                <w:fldChar w:fldCharType="separate"/>
              </w:r>
              <w:r w:rsidRPr="00DB5112">
                <w:rPr>
                  <w:b/>
                  <w:color w:val="4F81BD" w:themeColor="accent1"/>
                  <w:rPrChange w:id="2699" w:author="Smullen, Lizz" w:date="2016-02-11T14:19:00Z">
                    <w:rPr/>
                  </w:rPrChange>
                </w:rPr>
                <w:t>6.3.3</w:t>
              </w:r>
              <w:r w:rsidRPr="00DB5112">
                <w:rPr>
                  <w:b/>
                  <w:color w:val="4F81BD" w:themeColor="accent1"/>
                  <w:rPrChange w:id="2700" w:author="Smullen, Lizz" w:date="2016-02-11T14:19:00Z">
                    <w:rPr/>
                  </w:rPrChange>
                </w:rPr>
                <w:fldChar w:fldCharType="end"/>
              </w:r>
              <w:r w:rsidRPr="00DB5112">
                <w:rPr>
                  <w:b/>
                  <w:color w:val="4F81BD" w:themeColor="accent1"/>
                  <w:rPrChange w:id="2701" w:author="Smullen, Lizz" w:date="2016-02-11T14:19:00Z">
                    <w:rPr/>
                  </w:rPrChange>
                </w:rPr>
                <w:t xml:space="preserve"> </w:t>
              </w:r>
              <w:r w:rsidRPr="00DB5112">
                <w:rPr>
                  <w:rFonts w:cstheme="minorHAnsi"/>
                  <w:b/>
                  <w:color w:val="4F81BD" w:themeColor="accent1"/>
                  <w:rPrChange w:id="2702" w:author="Smullen, Lizz" w:date="2016-02-11T14:19:00Z">
                    <w:rPr>
                      <w:rFonts w:cstheme="minorHAnsi"/>
                    </w:rPr>
                  </w:rPrChange>
                </w:rPr>
                <w:t>—</w:t>
              </w:r>
              <w:r w:rsidRPr="00DB5112">
                <w:rPr>
                  <w:b/>
                  <w:color w:val="4F81BD" w:themeColor="accent1"/>
                  <w:rPrChange w:id="2703" w:author="Smullen, Lizz" w:date="2016-02-11T14:19:00Z">
                    <w:rPr/>
                  </w:rPrChange>
                </w:rPr>
                <w:fldChar w:fldCharType="begin"/>
              </w:r>
              <w:r w:rsidRPr="00DB5112">
                <w:rPr>
                  <w:b/>
                  <w:color w:val="4F81BD" w:themeColor="accent1"/>
                  <w:rPrChange w:id="2704" w:author="Smullen, Lizz" w:date="2016-02-11T14:19:00Z">
                    <w:rPr/>
                  </w:rPrChange>
                </w:rPr>
                <w:instrText xml:space="preserve"> REF _Ref442963615 \h </w:instrText>
              </w:r>
            </w:ins>
            <w:r>
              <w:rPr>
                <w:b/>
                <w:color w:val="4F81BD" w:themeColor="accent1"/>
              </w:rPr>
              <w:instrText xml:space="preserve"> \* MERGEFORMAT </w:instrText>
            </w:r>
            <w:r w:rsidRPr="00DB5112">
              <w:rPr>
                <w:b/>
                <w:color w:val="4F81BD" w:themeColor="accent1"/>
                <w:rPrChange w:id="2705" w:author="Smullen, Lizz" w:date="2016-02-11T14:19:00Z">
                  <w:rPr>
                    <w:b/>
                    <w:color w:val="4F81BD" w:themeColor="accent1"/>
                  </w:rPr>
                </w:rPrChange>
              </w:rPr>
            </w:r>
            <w:r w:rsidRPr="00DB5112">
              <w:rPr>
                <w:b/>
                <w:color w:val="4F81BD" w:themeColor="accent1"/>
                <w:rPrChange w:id="2706" w:author="Smullen, Lizz" w:date="2016-02-11T14:19:00Z">
                  <w:rPr/>
                </w:rPrChange>
              </w:rPr>
              <w:fldChar w:fldCharType="separate"/>
            </w:r>
            <w:ins w:id="2707" w:author="Smullen, Lizz" w:date="2016-02-11T14:18:00Z">
              <w:r w:rsidRPr="00DB5112">
                <w:rPr>
                  <w:b/>
                  <w:color w:val="4F81BD" w:themeColor="accent1"/>
                  <w:rPrChange w:id="2708" w:author="Smullen, Lizz" w:date="2016-02-11T14:19:00Z">
                    <w:rPr/>
                  </w:rPrChange>
                </w:rPr>
                <w:t xml:space="preserve"> Uploading a SATCOM System Configuration File</w:t>
              </w:r>
              <w:r w:rsidRPr="00DB5112">
                <w:rPr>
                  <w:b/>
                  <w:color w:val="4F81BD" w:themeColor="accent1"/>
                  <w:rPrChange w:id="2709" w:author="Smullen, Lizz" w:date="2016-02-11T14:19:00Z">
                    <w:rPr/>
                  </w:rPrChange>
                </w:rPr>
                <w:fldChar w:fldCharType="end"/>
              </w:r>
              <w:r>
                <w:t>.</w:t>
              </w:r>
            </w:ins>
            <w:ins w:id="2710" w:author="Smullen, Lizz" w:date="2016-02-11T14:17:00Z">
              <w:r>
                <w:t xml:space="preserve"> </w:t>
              </w:r>
            </w:ins>
          </w:p>
        </w:tc>
      </w:tr>
      <w:tr w:rsidR="00B04FFE" w:rsidDel="00DF2BBE" w14:paraId="7AB3E047" w14:textId="2E95C36D" w:rsidTr="00DB5112">
        <w:trPr>
          <w:cantSplit/>
          <w:trHeight w:val="1403"/>
          <w:jc w:val="center"/>
          <w:del w:id="2711" w:author="Smullen, Lizz" w:date="2016-02-11T14:23:00Z"/>
          <w:trPrChange w:id="2712" w:author="Smullen, Lizz" w:date="2016-02-11T14:20:00Z">
            <w:trPr>
              <w:cantSplit/>
              <w:jc w:val="center"/>
            </w:trPr>
          </w:trPrChange>
        </w:trPr>
        <w:tc>
          <w:tcPr>
            <w:tcW w:w="774" w:type="dxa"/>
            <w:tcPrChange w:id="2713" w:author="Smullen, Lizz" w:date="2016-02-11T14:20:00Z">
              <w:tcPr>
                <w:tcW w:w="774" w:type="dxa"/>
              </w:tcPr>
            </w:tcPrChange>
          </w:tcPr>
          <w:p w14:paraId="562CD92B" w14:textId="6F1A322A" w:rsidR="00B04FFE" w:rsidDel="00DF2BBE" w:rsidRDefault="00600EF8" w:rsidP="00892412">
            <w:pPr>
              <w:jc w:val="center"/>
              <w:rPr>
                <w:del w:id="2714" w:author="Smullen, Lizz" w:date="2016-02-11T14:23:00Z"/>
              </w:rPr>
            </w:pPr>
            <w:del w:id="2715" w:author="Smullen, Lizz" w:date="2016-02-11T14:23:00Z">
              <w:r w:rsidDel="00DF2BBE">
                <w:delText>7</w:delText>
              </w:r>
              <w:r w:rsidR="00B04FFE" w:rsidDel="00DF2BBE">
                <w:delText>.</w:delText>
              </w:r>
            </w:del>
          </w:p>
        </w:tc>
        <w:tc>
          <w:tcPr>
            <w:tcW w:w="7974" w:type="dxa"/>
            <w:tcPrChange w:id="2716" w:author="Smullen, Lizz" w:date="2016-02-11T14:20:00Z">
              <w:tcPr>
                <w:tcW w:w="7974" w:type="dxa"/>
                <w:vAlign w:val="center"/>
              </w:tcPr>
            </w:tcPrChange>
          </w:tcPr>
          <w:p w14:paraId="6329C700" w14:textId="2DA43000" w:rsidR="00B04FFE" w:rsidDel="00DB5112" w:rsidRDefault="00B04FFE">
            <w:pPr>
              <w:pStyle w:val="Index"/>
              <w:suppressLineNumbers w:val="0"/>
              <w:spacing w:before="0"/>
              <w:rPr>
                <w:del w:id="2717" w:author="Smullen, Lizz" w:date="2016-02-11T14:16:00Z"/>
              </w:rPr>
              <w:pPrChange w:id="2718" w:author="Smullen, Lizz" w:date="2016-02-11T14:20:00Z">
                <w:pPr>
                  <w:ind w:left="360"/>
                </w:pPr>
              </w:pPrChange>
            </w:pPr>
            <w:del w:id="2719" w:author="Smullen, Lizz" w:date="2016-02-11T14:16:00Z">
              <w:r w:rsidDel="00DB5112">
                <w:delText>Do one of the following:</w:delText>
              </w:r>
            </w:del>
          </w:p>
          <w:p w14:paraId="54C42FED" w14:textId="313CF340" w:rsidR="00B04FFE" w:rsidDel="00B55246" w:rsidRDefault="00B04FFE">
            <w:pPr>
              <w:pStyle w:val="Index"/>
              <w:rPr>
                <w:del w:id="2720" w:author="Smullen, Lizz" w:date="2016-02-10T12:07:00Z"/>
              </w:rPr>
              <w:pPrChange w:id="2721" w:author="Smullen, Lizz" w:date="2016-02-11T14:20:00Z">
                <w:pPr>
                  <w:numPr>
                    <w:numId w:val="142"/>
                  </w:numPr>
                  <w:ind w:left="720" w:hanging="360"/>
                </w:pPr>
              </w:pPrChange>
            </w:pPr>
            <w:del w:id="2722" w:author="Smullen, Lizz" w:date="2016-02-11T14:16:00Z">
              <w:r w:rsidDel="00DB5112">
                <w:delText>If both of the configuration files are correct, continue to the next step.</w:delText>
              </w:r>
            </w:del>
          </w:p>
          <w:p w14:paraId="1E3A4E58" w14:textId="0A4C9C85" w:rsidR="00A77014" w:rsidDel="00B55246" w:rsidRDefault="00B04FFE">
            <w:pPr>
              <w:pStyle w:val="Index"/>
              <w:rPr>
                <w:del w:id="2723" w:author="Smullen, Lizz" w:date="2016-02-10T11:32:00Z"/>
              </w:rPr>
              <w:pPrChange w:id="2724" w:author="Smullen, Lizz" w:date="2016-02-11T14:20:00Z">
                <w:pPr>
                  <w:ind w:left="360"/>
                </w:pPr>
              </w:pPrChange>
            </w:pPr>
            <w:del w:id="2725" w:author="Smullen, Lizz" w:date="2016-02-11T14:16:00Z">
              <w:r w:rsidRPr="00A77014" w:rsidDel="00DB5112">
                <w:delText xml:space="preserve">If one or both of the configuration files are incorrect, you must upload the correct configuration file. </w:delText>
              </w:r>
            </w:del>
            <w:del w:id="2726" w:author="Smullen, Lizz" w:date="2016-02-11T14:15:00Z">
              <w:r w:rsidRPr="00A77014" w:rsidDel="00DB5112">
                <w:delText>Refer to paragraph 6.3 for detailed instructions.</w:delText>
              </w:r>
            </w:del>
          </w:p>
          <w:p w14:paraId="1194209D" w14:textId="5B037469" w:rsidR="00B04FFE" w:rsidDel="00DF2BBE" w:rsidRDefault="00B04FFE">
            <w:pPr>
              <w:pStyle w:val="Index"/>
              <w:rPr>
                <w:del w:id="2727" w:author="Smullen, Lizz" w:date="2016-02-11T14:23:00Z"/>
              </w:rPr>
              <w:pPrChange w:id="2728" w:author="Smullen, Lizz" w:date="2016-02-11T14:20:00Z">
                <w:pPr/>
              </w:pPrChange>
            </w:pPr>
          </w:p>
        </w:tc>
      </w:tr>
    </w:tbl>
    <w:p w14:paraId="7FDA8901" w14:textId="3DC52FB9" w:rsidR="00132774" w:rsidRDefault="00E01A4E" w:rsidP="00572CDF">
      <w:pPr>
        <w:pStyle w:val="Heading2"/>
      </w:pPr>
      <w:bookmarkStart w:id="2729" w:name="_Ref424838190"/>
      <w:bookmarkStart w:id="2730" w:name="_Ref424838538"/>
      <w:bookmarkStart w:id="2731" w:name="_Toc442905250"/>
      <w:r>
        <w:t>[A]</w:t>
      </w:r>
      <w:r w:rsidR="00132774">
        <w:t xml:space="preserve"> </w:t>
      </w:r>
      <w:r w:rsidR="00132774" w:rsidRPr="00C81FC3">
        <w:t>Navigation Subsystem Verification</w:t>
      </w:r>
      <w:bookmarkEnd w:id="2729"/>
      <w:bookmarkEnd w:id="2730"/>
      <w:bookmarkEnd w:id="2731"/>
    </w:p>
    <w:p w14:paraId="7DC6E99D" w14:textId="7801436D" w:rsidR="00132774" w:rsidRDefault="00132774" w:rsidP="00047298">
      <w:pPr>
        <w:pStyle w:val="NormalWeb"/>
        <w:widowControl w:val="0"/>
      </w:pPr>
      <w:r>
        <w:t xml:space="preserve">To manually verify that the </w:t>
      </w:r>
      <w:r>
        <w:rPr>
          <w:b/>
          <w:bCs/>
        </w:rPr>
        <w:t>Navigation</w:t>
      </w:r>
      <w:r>
        <w:t xml:space="preserve"> subsystem is functioning properly, do the following:</w:t>
      </w:r>
    </w:p>
    <w:p w14:paraId="52FD2EC9" w14:textId="0D91C161" w:rsidR="00BC71AF" w:rsidRDefault="00BC71AF" w:rsidP="002573CE">
      <w:pPr>
        <w:pStyle w:val="Caption"/>
      </w:pPr>
      <w:r>
        <w:t xml:space="preserve">Table </w:t>
      </w:r>
      <w:ins w:id="2732" w:author="Smullen, Lizz" w:date="2016-02-10T21:46:00Z">
        <w:r w:rsidR="00772D1E">
          <w:fldChar w:fldCharType="begin"/>
        </w:r>
        <w:r w:rsidR="00772D1E">
          <w:instrText xml:space="preserve"> STYLEREF 1 \s </w:instrText>
        </w:r>
      </w:ins>
      <w:r w:rsidR="00772D1E">
        <w:fldChar w:fldCharType="separate"/>
      </w:r>
      <w:r w:rsidR="0088531C">
        <w:rPr>
          <w:noProof/>
        </w:rPr>
        <w:t>4</w:t>
      </w:r>
      <w:ins w:id="2733"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2734" w:author="Smullen, Lizz" w:date="2016-02-11T09:16:00Z">
        <w:r w:rsidR="0088531C">
          <w:rPr>
            <w:noProof/>
          </w:rPr>
          <w:t>3</w:t>
        </w:r>
      </w:ins>
      <w:ins w:id="2735" w:author="Smullen, Lizz" w:date="2016-02-10T21:46:00Z">
        <w:r w:rsidR="00772D1E">
          <w:fldChar w:fldCharType="end"/>
        </w:r>
      </w:ins>
      <w:del w:id="2736"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4</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3</w:delText>
        </w:r>
        <w:r w:rsidR="004E3249" w:rsidDel="00772D1E">
          <w:rPr>
            <w:noProof/>
          </w:rPr>
          <w:fldChar w:fldCharType="end"/>
        </w:r>
      </w:del>
      <w:r>
        <w:t xml:space="preserve"> — Navigation Subsystem Verification</w:t>
      </w:r>
    </w:p>
    <w:tbl>
      <w:tblPr>
        <w:tblStyle w:val="TableGrid"/>
        <w:tblW w:w="0" w:type="auto"/>
        <w:jc w:val="center"/>
        <w:tblLook w:val="04A0" w:firstRow="1" w:lastRow="0" w:firstColumn="1" w:lastColumn="0" w:noHBand="0" w:noVBand="1"/>
        <w:tblPrChange w:id="2737" w:author="Smullen, Lizz" w:date="2016-02-11T09:05:00Z">
          <w:tblPr>
            <w:tblStyle w:val="TableGrid"/>
            <w:tblW w:w="0" w:type="auto"/>
            <w:jc w:val="center"/>
            <w:tblLook w:val="04A0" w:firstRow="1" w:lastRow="0" w:firstColumn="1" w:lastColumn="0" w:noHBand="0" w:noVBand="1"/>
          </w:tblPr>
        </w:tblPrChange>
      </w:tblPr>
      <w:tblGrid>
        <w:gridCol w:w="774"/>
        <w:gridCol w:w="7974"/>
        <w:tblGridChange w:id="2738">
          <w:tblGrid>
            <w:gridCol w:w="774"/>
            <w:gridCol w:w="7974"/>
          </w:tblGrid>
        </w:tblGridChange>
      </w:tblGrid>
      <w:tr w:rsidR="00132774" w14:paraId="705ED193" w14:textId="77777777" w:rsidTr="00155C6D">
        <w:trPr>
          <w:cantSplit/>
          <w:trHeight w:val="314"/>
          <w:tblHeader/>
          <w:jc w:val="center"/>
          <w:trPrChange w:id="2739" w:author="Smullen, Lizz" w:date="2016-02-11T09:05:00Z">
            <w:trPr>
              <w:cantSplit/>
              <w:trHeight w:val="314"/>
              <w:tblHeader/>
              <w:jc w:val="center"/>
            </w:trPr>
          </w:trPrChange>
        </w:trPr>
        <w:tc>
          <w:tcPr>
            <w:tcW w:w="774" w:type="dxa"/>
            <w:shd w:val="clear" w:color="auto" w:fill="4F81BD" w:themeFill="accent1"/>
            <w:tcPrChange w:id="2740" w:author="Smullen, Lizz" w:date="2016-02-11T09:05:00Z">
              <w:tcPr>
                <w:tcW w:w="774" w:type="dxa"/>
                <w:shd w:val="clear" w:color="auto" w:fill="4F81BD" w:themeFill="accent1"/>
              </w:tcPr>
            </w:tcPrChange>
          </w:tcPr>
          <w:p w14:paraId="55F8AD82" w14:textId="77777777" w:rsidR="00132774" w:rsidRPr="00523818" w:rsidRDefault="00132774">
            <w:pPr>
              <w:pStyle w:val="TableHead1"/>
              <w:pPrChange w:id="2741" w:author="Smullen, Lizz" w:date="2016-02-10T11:20:00Z">
                <w:pPr>
                  <w:pStyle w:val="TableHead1"/>
                  <w:widowControl w:val="0"/>
                </w:pPr>
              </w:pPrChange>
            </w:pPr>
            <w:r w:rsidRPr="00523818">
              <w:t>Step</w:t>
            </w:r>
          </w:p>
        </w:tc>
        <w:tc>
          <w:tcPr>
            <w:tcW w:w="7974" w:type="dxa"/>
            <w:shd w:val="clear" w:color="auto" w:fill="4F81BD" w:themeFill="accent1"/>
            <w:tcPrChange w:id="2742" w:author="Smullen, Lizz" w:date="2016-02-11T09:05:00Z">
              <w:tcPr>
                <w:tcW w:w="7974" w:type="dxa"/>
                <w:shd w:val="clear" w:color="auto" w:fill="4F81BD" w:themeFill="accent1"/>
              </w:tcPr>
            </w:tcPrChange>
          </w:tcPr>
          <w:p w14:paraId="402541EC" w14:textId="77777777" w:rsidR="00132774" w:rsidRPr="00523818" w:rsidRDefault="00132774">
            <w:pPr>
              <w:pStyle w:val="TableHead1"/>
              <w:pPrChange w:id="2743" w:author="Smullen, Lizz" w:date="2016-02-10T11:20:00Z">
                <w:pPr>
                  <w:pStyle w:val="TableHead1"/>
                  <w:widowControl w:val="0"/>
                </w:pPr>
              </w:pPrChange>
            </w:pPr>
            <w:r w:rsidRPr="00523818">
              <w:t>Action</w:t>
            </w:r>
          </w:p>
        </w:tc>
      </w:tr>
      <w:tr w:rsidR="00B72ADC" w14:paraId="3E97F259" w14:textId="77777777" w:rsidTr="002573CE">
        <w:trPr>
          <w:cantSplit/>
          <w:trHeight w:val="1295"/>
          <w:jc w:val="center"/>
        </w:trPr>
        <w:tc>
          <w:tcPr>
            <w:tcW w:w="774" w:type="dxa"/>
          </w:tcPr>
          <w:p w14:paraId="616B1DF5" w14:textId="6597F6C4" w:rsidR="00B72ADC" w:rsidRDefault="00B72ADC" w:rsidP="00047298">
            <w:pPr>
              <w:widowControl w:val="0"/>
              <w:jc w:val="center"/>
            </w:pPr>
            <w:r>
              <w:t>1.</w:t>
            </w:r>
          </w:p>
        </w:tc>
        <w:tc>
          <w:tcPr>
            <w:tcW w:w="7974" w:type="dxa"/>
            <w:vAlign w:val="center"/>
          </w:tcPr>
          <w:p w14:paraId="656922D5" w14:textId="75238988" w:rsidR="00B72ADC" w:rsidRDefault="005A0F11" w:rsidP="002573CE">
            <w:r w:rsidRPr="00BF728A">
              <w:rPr>
                <w:noProof/>
              </w:rPr>
              <w:drawing>
                <wp:anchor distT="0" distB="0" distL="114300" distR="114300" simplePos="0" relativeHeight="251707392" behindDoc="0" locked="1" layoutInCell="1" allowOverlap="1" wp14:anchorId="66391526" wp14:editId="2268957B">
                  <wp:simplePos x="0" y="0"/>
                  <wp:positionH relativeFrom="column">
                    <wp:posOffset>-35560</wp:posOffset>
                  </wp:positionH>
                  <wp:positionV relativeFrom="paragraph">
                    <wp:posOffset>458470</wp:posOffset>
                  </wp:positionV>
                  <wp:extent cx="411480" cy="411480"/>
                  <wp:effectExtent l="0" t="0" r="762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jpg"/>
                          <pic:cNvPicPr/>
                        </pic:nvPicPr>
                        <pic:blipFill>
                          <a:blip r:embed="rId13">
                            <a:extLst>
                              <a:ext uri="{28A0092B-C50C-407E-A947-70E740481C1C}">
                                <a14:useLocalDpi xmlns:a14="http://schemas.microsoft.com/office/drawing/2010/main" val="0"/>
                              </a:ext>
                            </a:extLst>
                          </a:blip>
                          <a:stretch>
                            <a:fillRect/>
                          </a:stretch>
                        </pic:blipFill>
                        <pic:spPr>
                          <a:xfrm>
                            <a:off x="0" y="0"/>
                            <a:ext cx="411480" cy="411480"/>
                          </a:xfrm>
                          <a:prstGeom prst="rect">
                            <a:avLst/>
                          </a:prstGeom>
                        </pic:spPr>
                      </pic:pic>
                    </a:graphicData>
                  </a:graphic>
                  <wp14:sizeRelH relativeFrom="margin">
                    <wp14:pctWidth>0</wp14:pctWidth>
                  </wp14:sizeRelH>
                  <wp14:sizeRelV relativeFrom="margin">
                    <wp14:pctHeight>0</wp14:pctHeight>
                  </wp14:sizeRelV>
                </wp:anchor>
              </w:drawing>
            </w:r>
            <w:r w:rsidR="00280EC1">
              <w:t xml:space="preserve">Ensure </w:t>
            </w:r>
            <w:r w:rsidR="00B72ADC">
              <w:t xml:space="preserve">that the aircraft </w:t>
            </w:r>
            <w:r w:rsidR="007D298A">
              <w:t xml:space="preserve">INS </w:t>
            </w:r>
            <w:r w:rsidR="00B72ADC">
              <w:t>is powered</w:t>
            </w:r>
            <w:r w:rsidR="00280EC1">
              <w:t>-</w:t>
            </w:r>
            <w:r w:rsidR="00B72ADC">
              <w:t>on</w:t>
            </w:r>
            <w:r w:rsidR="00F51BB6">
              <w:t xml:space="preserve"> and </w:t>
            </w:r>
            <w:r w:rsidR="001F6E47">
              <w:t>stabilized</w:t>
            </w:r>
            <w:r w:rsidR="00B72ADC">
              <w:t xml:space="preserve"> before continuing</w:t>
            </w:r>
            <w:r w:rsidR="00280EC1">
              <w:t xml:space="preserve"> with this procedure</w:t>
            </w:r>
            <w:r w:rsidR="00B72ADC">
              <w:t>.</w:t>
            </w:r>
          </w:p>
          <w:p w14:paraId="404D432C" w14:textId="615BD3E8" w:rsidR="00280EC1" w:rsidDel="007B12EC" w:rsidRDefault="00280EC1" w:rsidP="002573CE">
            <w:pPr>
              <w:rPr>
                <w:del w:id="2744" w:author="Smullen, Lizz" w:date="2016-02-10T11:33:00Z"/>
              </w:rPr>
            </w:pPr>
          </w:p>
          <w:p w14:paraId="0D6A35A0" w14:textId="4BE9310D" w:rsidR="00B72ADC" w:rsidRDefault="00B72ADC" w:rsidP="002573CE">
            <w:pPr>
              <w:widowControl w:val="0"/>
              <w:ind w:left="720"/>
            </w:pPr>
            <w:r w:rsidRPr="00280EC1">
              <w:t xml:space="preserve">If the </w:t>
            </w:r>
            <w:r w:rsidR="007D298A" w:rsidRPr="00280EC1">
              <w:t>aircraft INS is</w:t>
            </w:r>
            <w:r w:rsidRPr="00280EC1">
              <w:t xml:space="preserve"> not powered on, the system will not point properly and can result in false symptoms and potential failure points.</w:t>
            </w:r>
          </w:p>
        </w:tc>
      </w:tr>
      <w:tr w:rsidR="005C7C39" w14:paraId="335C721B" w14:textId="77777777" w:rsidTr="00047298">
        <w:trPr>
          <w:cantSplit/>
          <w:jc w:val="center"/>
        </w:trPr>
        <w:tc>
          <w:tcPr>
            <w:tcW w:w="774" w:type="dxa"/>
          </w:tcPr>
          <w:p w14:paraId="009AE240" w14:textId="2AE19DEB" w:rsidR="005C7C39" w:rsidRPr="00680970" w:rsidRDefault="007D298A" w:rsidP="00047298">
            <w:pPr>
              <w:widowControl w:val="0"/>
              <w:jc w:val="center"/>
            </w:pPr>
            <w:r>
              <w:t>2</w:t>
            </w:r>
            <w:r w:rsidR="005C7C39">
              <w:t>.</w:t>
            </w:r>
          </w:p>
        </w:tc>
        <w:tc>
          <w:tcPr>
            <w:tcW w:w="7974" w:type="dxa"/>
            <w:vAlign w:val="center"/>
          </w:tcPr>
          <w:p w14:paraId="50E66FD0" w14:textId="0BB98C3E" w:rsidR="005C7C39" w:rsidRPr="00F43C74" w:rsidRDefault="005C7C39" w:rsidP="002573CE">
            <w:pPr>
              <w:pStyle w:val="Index"/>
            </w:pPr>
            <w:r>
              <w:t>Open a Mozilla Firefox</w:t>
            </w:r>
            <w:r w:rsidR="004923AD">
              <w:t>, Google Chrome or Safari</w:t>
            </w:r>
            <w:r>
              <w:t xml:space="preserve"> web browser.</w:t>
            </w:r>
            <w:r w:rsidR="004923AD">
              <w:t xml:space="preserve"> </w:t>
            </w:r>
          </w:p>
        </w:tc>
      </w:tr>
      <w:tr w:rsidR="005C7C39" w14:paraId="6A662AA1" w14:textId="77777777" w:rsidTr="00047298">
        <w:trPr>
          <w:cantSplit/>
          <w:jc w:val="center"/>
        </w:trPr>
        <w:tc>
          <w:tcPr>
            <w:tcW w:w="774" w:type="dxa"/>
          </w:tcPr>
          <w:p w14:paraId="7C923831" w14:textId="7AB736F6" w:rsidR="005C7C39" w:rsidRPr="00680970" w:rsidRDefault="007D298A" w:rsidP="00047298">
            <w:pPr>
              <w:widowControl w:val="0"/>
              <w:jc w:val="center"/>
            </w:pPr>
            <w:r>
              <w:lastRenderedPageBreak/>
              <w:t>3</w:t>
            </w:r>
            <w:r w:rsidR="005C7C39">
              <w:t>.</w:t>
            </w:r>
          </w:p>
        </w:tc>
        <w:tc>
          <w:tcPr>
            <w:tcW w:w="7974" w:type="dxa"/>
            <w:vAlign w:val="center"/>
          </w:tcPr>
          <w:p w14:paraId="1082AD75" w14:textId="77777777" w:rsidR="005C7C39" w:rsidRDefault="005C7C39" w:rsidP="001B2F6E">
            <w:pPr>
              <w:widowControl w:val="0"/>
              <w:rPr>
                <w:rStyle w:val="HTMLCode"/>
                <w:b/>
                <w:bCs/>
              </w:rPr>
            </w:pPr>
            <w:r>
              <w:t xml:space="preserve">Enter the following IP address in the web browser to go to the AeroSat SATCOM home page: </w:t>
            </w:r>
            <w:r>
              <w:rPr>
                <w:rStyle w:val="HTMLCode"/>
                <w:b/>
                <w:bCs/>
              </w:rPr>
              <w:t>192.168.64.10</w:t>
            </w:r>
          </w:p>
          <w:p w14:paraId="00452C83" w14:textId="6845D221" w:rsidR="005C7C39" w:rsidRDefault="005C7C39" w:rsidP="00047298">
            <w:pPr>
              <w:widowControl w:val="0"/>
            </w:pPr>
            <w:r>
              <w:t xml:space="preserve">The </w:t>
            </w:r>
            <w:r>
              <w:rPr>
                <w:b/>
                <w:bCs/>
              </w:rPr>
              <w:t xml:space="preserve">SATCOM System </w:t>
            </w:r>
            <w:r w:rsidR="004923AD">
              <w:rPr>
                <w:b/>
                <w:bCs/>
              </w:rPr>
              <w:t xml:space="preserve">Main </w:t>
            </w:r>
            <w:r>
              <w:rPr>
                <w:b/>
                <w:bCs/>
              </w:rPr>
              <w:t>Page</w:t>
            </w:r>
            <w:r>
              <w:t xml:space="preserve"> appears.</w:t>
            </w:r>
          </w:p>
          <w:p w14:paraId="78C94A3E" w14:textId="6E44E5D7" w:rsidR="005C7C39" w:rsidRPr="00BF728A" w:rsidRDefault="005C7C39" w:rsidP="00047298">
            <w:pPr>
              <w:widowControl w:val="0"/>
              <w:contextualSpacing/>
              <w:jc w:val="center"/>
              <w:rPr>
                <w:b/>
              </w:rPr>
            </w:pPr>
            <w:bookmarkStart w:id="2745" w:name="_Toc433022532"/>
            <w:bookmarkStart w:id="2746" w:name="_Toc442899362"/>
            <w:r w:rsidRPr="00BF728A">
              <w:rPr>
                <w:b/>
              </w:rPr>
              <w:t xml:space="preserve">Figure </w:t>
            </w:r>
            <w:ins w:id="2747" w:author="Smullen, Lizz" w:date="2016-02-10T18:08:00Z">
              <w:r w:rsidR="009104E1">
                <w:rPr>
                  <w:b/>
                </w:rPr>
                <w:fldChar w:fldCharType="begin"/>
              </w:r>
              <w:r w:rsidR="009104E1">
                <w:rPr>
                  <w:b/>
                </w:rPr>
                <w:instrText xml:space="preserve"> STYLEREF 1 \s </w:instrText>
              </w:r>
            </w:ins>
            <w:r w:rsidR="009104E1">
              <w:rPr>
                <w:b/>
              </w:rPr>
              <w:fldChar w:fldCharType="separate"/>
            </w:r>
            <w:r w:rsidR="0088531C">
              <w:rPr>
                <w:b/>
                <w:noProof/>
              </w:rPr>
              <w:t>4</w:t>
            </w:r>
            <w:ins w:id="2748" w:author="Smullen, Lizz" w:date="2016-02-10T18:08:00Z">
              <w:r w:rsidR="009104E1">
                <w:rPr>
                  <w:b/>
                </w:rPr>
                <w:fldChar w:fldCharType="end"/>
              </w:r>
              <w:r w:rsidR="009104E1">
                <w:rPr>
                  <w:b/>
                </w:rPr>
                <w:t>.</w:t>
              </w:r>
              <w:r w:rsidR="009104E1">
                <w:rPr>
                  <w:b/>
                </w:rPr>
                <w:fldChar w:fldCharType="begin"/>
              </w:r>
              <w:r w:rsidR="009104E1">
                <w:rPr>
                  <w:b/>
                </w:rPr>
                <w:instrText xml:space="preserve"> SEQ Figure \* ARABIC \s 1 </w:instrText>
              </w:r>
            </w:ins>
            <w:r w:rsidR="009104E1">
              <w:rPr>
                <w:b/>
              </w:rPr>
              <w:fldChar w:fldCharType="separate"/>
            </w:r>
            <w:ins w:id="2749" w:author="Smullen, Lizz" w:date="2016-02-11T09:16:00Z">
              <w:r w:rsidR="0088531C">
                <w:rPr>
                  <w:b/>
                  <w:noProof/>
                </w:rPr>
                <w:t>5</w:t>
              </w:r>
            </w:ins>
            <w:ins w:id="2750" w:author="Smullen, Lizz" w:date="2016-02-10T18:08:00Z">
              <w:r w:rsidR="009104E1">
                <w:rPr>
                  <w:b/>
                </w:rPr>
                <w:fldChar w:fldCharType="end"/>
              </w:r>
            </w:ins>
            <w:del w:id="2751" w:author="Smullen, Lizz" w:date="2016-02-10T15:58:00Z">
              <w:r w:rsidR="009567AE" w:rsidDel="00961F73">
                <w:rPr>
                  <w:b/>
                </w:rPr>
                <w:fldChar w:fldCharType="begin"/>
              </w:r>
              <w:r w:rsidR="009567AE" w:rsidDel="00961F73">
                <w:rPr>
                  <w:b/>
                </w:rPr>
                <w:delInstrText xml:space="preserve"> STYLEREF 1 \s </w:delInstrText>
              </w:r>
              <w:r w:rsidR="009567AE" w:rsidDel="00961F73">
                <w:rPr>
                  <w:b/>
                </w:rPr>
                <w:fldChar w:fldCharType="separate"/>
              </w:r>
              <w:r w:rsidR="00BC59E2" w:rsidDel="00961F73">
                <w:rPr>
                  <w:b/>
                  <w:noProof/>
                </w:rPr>
                <w:delText>4</w:delText>
              </w:r>
              <w:r w:rsidR="009567AE" w:rsidDel="00961F73">
                <w:rPr>
                  <w:b/>
                </w:rPr>
                <w:fldChar w:fldCharType="end"/>
              </w:r>
              <w:r w:rsidR="009567AE" w:rsidDel="00961F73">
                <w:rPr>
                  <w:b/>
                </w:rPr>
                <w:delText>.</w:delText>
              </w:r>
              <w:r w:rsidR="009567AE" w:rsidDel="00961F73">
                <w:rPr>
                  <w:b/>
                </w:rPr>
                <w:fldChar w:fldCharType="begin"/>
              </w:r>
              <w:r w:rsidR="009567AE" w:rsidDel="00961F73">
                <w:rPr>
                  <w:b/>
                </w:rPr>
                <w:delInstrText xml:space="preserve"> SEQ Figure \* ARABIC \s 1 </w:delInstrText>
              </w:r>
              <w:r w:rsidR="009567AE" w:rsidDel="00961F73">
                <w:rPr>
                  <w:b/>
                </w:rPr>
                <w:fldChar w:fldCharType="separate"/>
              </w:r>
              <w:r w:rsidR="00BC59E2" w:rsidDel="00961F73">
                <w:rPr>
                  <w:b/>
                  <w:noProof/>
                </w:rPr>
                <w:delText>5</w:delText>
              </w:r>
              <w:r w:rsidR="009567AE" w:rsidDel="00961F73">
                <w:rPr>
                  <w:b/>
                </w:rPr>
                <w:fldChar w:fldCharType="end"/>
              </w:r>
            </w:del>
            <w:r w:rsidRPr="00BF728A">
              <w:rPr>
                <w:b/>
              </w:rPr>
              <w:t xml:space="preserve"> — SATCOM System Home Page</w:t>
            </w:r>
            <w:bookmarkEnd w:id="2745"/>
            <w:bookmarkEnd w:id="2746"/>
          </w:p>
          <w:p w14:paraId="5D32369E" w14:textId="6418F2F4" w:rsidR="005C7C39" w:rsidRPr="00F43C74" w:rsidRDefault="000D70AE">
            <w:pPr>
              <w:pStyle w:val="Index1"/>
              <w:widowControl w:val="0"/>
              <w:rPr>
                <w:noProof/>
              </w:rPr>
              <w:pPrChange w:id="2752" w:author="Smullen, Lizz" w:date="2016-02-10T21:49:00Z">
                <w:pPr>
                  <w:widowControl w:val="0"/>
                  <w:jc w:val="center"/>
                </w:pPr>
              </w:pPrChange>
            </w:pPr>
            <w:r>
              <w:rPr>
                <w:noProof/>
              </w:rPr>
              <w:drawing>
                <wp:inline distT="0" distB="0" distL="0" distR="0" wp14:anchorId="596B36BB" wp14:editId="4D685589">
                  <wp:extent cx="3657600" cy="2606040"/>
                  <wp:effectExtent l="19050" t="19050" r="1905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57600" cy="2606040"/>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tc>
      </w:tr>
      <w:tr w:rsidR="005C7C39" w14:paraId="32012C78" w14:textId="77777777" w:rsidTr="00047298">
        <w:trPr>
          <w:cantSplit/>
          <w:jc w:val="center"/>
        </w:trPr>
        <w:tc>
          <w:tcPr>
            <w:tcW w:w="774" w:type="dxa"/>
          </w:tcPr>
          <w:p w14:paraId="6C7E5D85" w14:textId="37965CE9" w:rsidR="005C7C39" w:rsidRPr="00680970" w:rsidRDefault="007D298A" w:rsidP="00047298">
            <w:pPr>
              <w:widowControl w:val="0"/>
              <w:jc w:val="center"/>
            </w:pPr>
            <w:r>
              <w:t>4</w:t>
            </w:r>
            <w:r w:rsidR="005C7C39">
              <w:t>.</w:t>
            </w:r>
          </w:p>
        </w:tc>
        <w:tc>
          <w:tcPr>
            <w:tcW w:w="7974" w:type="dxa"/>
            <w:vAlign w:val="center"/>
          </w:tcPr>
          <w:p w14:paraId="46D69AE5" w14:textId="1E7726AC" w:rsidR="005C7C39" w:rsidRPr="00BA226D" w:rsidRDefault="005C7C39" w:rsidP="00047298">
            <w:pPr>
              <w:widowControl w:val="0"/>
            </w:pPr>
            <w:r>
              <w:t xml:space="preserve">Verify your location and orientation information is correct by referring to the </w:t>
            </w:r>
            <w:r>
              <w:rPr>
                <w:b/>
                <w:bCs/>
              </w:rPr>
              <w:t xml:space="preserve">Location </w:t>
            </w:r>
            <w:r w:rsidR="00B72ADC">
              <w:rPr>
                <w:b/>
                <w:bCs/>
              </w:rPr>
              <w:t>&amp;</w:t>
            </w:r>
            <w:r>
              <w:rPr>
                <w:b/>
                <w:bCs/>
              </w:rPr>
              <w:t xml:space="preserve"> Orientation</w:t>
            </w:r>
            <w:r>
              <w:t xml:space="preserve"> section of the home page.</w:t>
            </w:r>
          </w:p>
        </w:tc>
      </w:tr>
      <w:tr w:rsidR="005C7C39" w14:paraId="1BDE3879" w14:textId="77777777" w:rsidTr="00047298">
        <w:trPr>
          <w:cantSplit/>
          <w:jc w:val="center"/>
        </w:trPr>
        <w:tc>
          <w:tcPr>
            <w:tcW w:w="774" w:type="dxa"/>
          </w:tcPr>
          <w:p w14:paraId="7213B2EF" w14:textId="5C1347A9" w:rsidR="005C7C39" w:rsidRPr="00680970" w:rsidRDefault="007D298A" w:rsidP="00047298">
            <w:pPr>
              <w:widowControl w:val="0"/>
              <w:jc w:val="center"/>
            </w:pPr>
            <w:r>
              <w:t>5</w:t>
            </w:r>
            <w:r w:rsidR="005C7C39">
              <w:t>.</w:t>
            </w:r>
          </w:p>
        </w:tc>
        <w:tc>
          <w:tcPr>
            <w:tcW w:w="7974" w:type="dxa"/>
            <w:vAlign w:val="center"/>
          </w:tcPr>
          <w:p w14:paraId="78C475A1" w14:textId="7D42AB0E" w:rsidR="005C7C39" w:rsidRDefault="005C7C39" w:rsidP="00047298">
            <w:pPr>
              <w:widowControl w:val="0"/>
            </w:pPr>
            <w:r>
              <w:t xml:space="preserve">Ensure that the following fields on the </w:t>
            </w:r>
            <w:r w:rsidR="00B72ADC" w:rsidRPr="00047298">
              <w:rPr>
                <w:b/>
              </w:rPr>
              <w:t>d</w:t>
            </w:r>
            <w:r w:rsidRPr="00047298">
              <w:rPr>
                <w:b/>
              </w:rPr>
              <w:t xml:space="preserve">ata </w:t>
            </w:r>
            <w:r w:rsidR="00B72ADC" w:rsidRPr="00047298">
              <w:rPr>
                <w:b/>
              </w:rPr>
              <w:t>s</w:t>
            </w:r>
            <w:r w:rsidRPr="00047298">
              <w:rPr>
                <w:b/>
              </w:rPr>
              <w:t>tream</w:t>
            </w:r>
            <w:r>
              <w:t xml:space="preserve"> line in the </w:t>
            </w:r>
            <w:r>
              <w:rPr>
                <w:b/>
                <w:bCs/>
              </w:rPr>
              <w:t xml:space="preserve">Location </w:t>
            </w:r>
            <w:r w:rsidR="00B72ADC">
              <w:rPr>
                <w:b/>
                <w:bCs/>
              </w:rPr>
              <w:t>&amp;</w:t>
            </w:r>
            <w:r>
              <w:rPr>
                <w:b/>
                <w:bCs/>
              </w:rPr>
              <w:t xml:space="preserve"> Orientation</w:t>
            </w:r>
            <w:r>
              <w:t xml:space="preserve"> section of the home page are streaming data from the Inertial Navigation System.</w:t>
            </w:r>
          </w:p>
          <w:p w14:paraId="23E1969A" w14:textId="52AACE99" w:rsidR="005C7C39" w:rsidRDefault="00B72ADC" w:rsidP="00047298">
            <w:pPr>
              <w:widowControl w:val="0"/>
              <w:numPr>
                <w:ilvl w:val="0"/>
                <w:numId w:val="54"/>
              </w:numPr>
            </w:pPr>
            <w:r>
              <w:rPr>
                <w:b/>
                <w:bCs/>
              </w:rPr>
              <w:t>t</w:t>
            </w:r>
            <w:r w:rsidR="005C7C39">
              <w:rPr>
                <w:b/>
                <w:bCs/>
              </w:rPr>
              <w:t>otal</w:t>
            </w:r>
            <w:r w:rsidR="005C7C39">
              <w:t xml:space="preserve"> — The total number of valid label counts. A valid label is on time and has no data errors.</w:t>
            </w:r>
          </w:p>
          <w:p w14:paraId="205B6831" w14:textId="7DC494A7" w:rsidR="005C7C39" w:rsidRDefault="00B72ADC" w:rsidP="00047298">
            <w:pPr>
              <w:widowControl w:val="0"/>
              <w:numPr>
                <w:ilvl w:val="0"/>
                <w:numId w:val="54"/>
              </w:numPr>
            </w:pPr>
            <w:r>
              <w:rPr>
                <w:b/>
                <w:bCs/>
              </w:rPr>
              <w:t>i</w:t>
            </w:r>
            <w:r w:rsidR="005C7C39">
              <w:rPr>
                <w:b/>
                <w:bCs/>
              </w:rPr>
              <w:t>nvalid</w:t>
            </w:r>
            <w:r w:rsidR="005C7C39">
              <w:t xml:space="preserve"> — The number of labels found by the INS to have invalid data</w:t>
            </w:r>
            <w:r>
              <w:t>.</w:t>
            </w:r>
          </w:p>
          <w:p w14:paraId="6DB8D5E6" w14:textId="012CD982" w:rsidR="005C7C39" w:rsidRDefault="005C7C39" w:rsidP="00047298">
            <w:pPr>
              <w:widowControl w:val="0"/>
              <w:numPr>
                <w:ilvl w:val="0"/>
                <w:numId w:val="54"/>
              </w:numPr>
            </w:pPr>
            <w:r>
              <w:rPr>
                <w:b/>
                <w:bCs/>
              </w:rPr>
              <w:t>INTR</w:t>
            </w:r>
            <w:r>
              <w:t xml:space="preserve"> — Indicates labels are being sent by the INS.</w:t>
            </w:r>
          </w:p>
          <w:p w14:paraId="66F2B7F0" w14:textId="3E99048D" w:rsidR="005C7C39" w:rsidRDefault="005C7C39" w:rsidP="00047298">
            <w:pPr>
              <w:widowControl w:val="0"/>
            </w:pPr>
            <w:r>
              <w:t>The Navigation System is running norma</w:t>
            </w:r>
            <w:r w:rsidR="00702CCF">
              <w:t>l</w:t>
            </w:r>
            <w:r>
              <w:t>l</w:t>
            </w:r>
            <w:r w:rsidR="00702CCF">
              <w:t>y</w:t>
            </w:r>
            <w:r>
              <w:t xml:space="preserve"> when the </w:t>
            </w:r>
            <w:r w:rsidR="00B72ADC">
              <w:rPr>
                <w:b/>
                <w:bCs/>
              </w:rPr>
              <w:t>t</w:t>
            </w:r>
            <w:r>
              <w:rPr>
                <w:b/>
                <w:bCs/>
              </w:rPr>
              <w:t>otal</w:t>
            </w:r>
            <w:r>
              <w:t xml:space="preserve"> and </w:t>
            </w:r>
            <w:r>
              <w:rPr>
                <w:b/>
                <w:bCs/>
              </w:rPr>
              <w:t>INTR</w:t>
            </w:r>
            <w:r>
              <w:t xml:space="preserve"> values are incrementing but the </w:t>
            </w:r>
            <w:r w:rsidR="00B72ADC" w:rsidRPr="00B72ADC">
              <w:rPr>
                <w:b/>
                <w:bCs/>
              </w:rPr>
              <w:t>i</w:t>
            </w:r>
            <w:r w:rsidRPr="00B72ADC">
              <w:rPr>
                <w:b/>
                <w:bCs/>
              </w:rPr>
              <w:t>nvalid</w:t>
            </w:r>
            <w:r>
              <w:t xml:space="preserve"> value is not. The system will display the last known location</w:t>
            </w:r>
            <w:r w:rsidR="00B72ADC">
              <w:t>.</w:t>
            </w:r>
          </w:p>
          <w:p w14:paraId="088754DF" w14:textId="57C9E7D4" w:rsidR="005C7C39" w:rsidRDefault="005C7C39" w:rsidP="002573CE">
            <w:pPr>
              <w:pStyle w:val="Caption"/>
            </w:pPr>
            <w:bookmarkStart w:id="2753" w:name="_Toc433022534"/>
            <w:bookmarkStart w:id="2754" w:name="_Toc442899363"/>
            <w:r>
              <w:t xml:space="preserve">Figure </w:t>
            </w:r>
            <w:ins w:id="2755" w:author="Smullen, Lizz" w:date="2016-02-10T18:08:00Z">
              <w:r w:rsidR="009104E1">
                <w:fldChar w:fldCharType="begin"/>
              </w:r>
              <w:r w:rsidR="009104E1">
                <w:instrText xml:space="preserve"> STYLEREF 1 \s </w:instrText>
              </w:r>
            </w:ins>
            <w:r w:rsidR="009104E1">
              <w:fldChar w:fldCharType="separate"/>
            </w:r>
            <w:r w:rsidR="0088531C">
              <w:rPr>
                <w:noProof/>
              </w:rPr>
              <w:t>4</w:t>
            </w:r>
            <w:ins w:id="2756"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757" w:author="Smullen, Lizz" w:date="2016-02-11T09:16:00Z">
              <w:r w:rsidR="0088531C">
                <w:rPr>
                  <w:noProof/>
                </w:rPr>
                <w:t>6</w:t>
              </w:r>
            </w:ins>
            <w:ins w:id="2758" w:author="Smullen, Lizz" w:date="2016-02-10T18:08:00Z">
              <w:r w:rsidR="009104E1">
                <w:fldChar w:fldCharType="end"/>
              </w:r>
            </w:ins>
            <w:del w:id="2759"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6</w:delText>
              </w:r>
              <w:r w:rsidR="00484E5B" w:rsidDel="00961F73">
                <w:rPr>
                  <w:noProof/>
                </w:rPr>
                <w:fldChar w:fldCharType="end"/>
              </w:r>
            </w:del>
            <w:r>
              <w:t xml:space="preserve"> — Example of Navigation Data Display (Total and INTR incrementing)</w:t>
            </w:r>
            <w:bookmarkEnd w:id="2753"/>
            <w:bookmarkEnd w:id="2754"/>
          </w:p>
          <w:p w14:paraId="4ACFAAF4" w14:textId="77777777" w:rsidR="005C7C39" w:rsidRDefault="005C7C39" w:rsidP="00047298">
            <w:pPr>
              <w:widowControl w:val="0"/>
              <w:jc w:val="center"/>
            </w:pPr>
            <w:r w:rsidRPr="00174CE8">
              <w:rPr>
                <w:noProof/>
                <w:color w:val="0000FF"/>
              </w:rPr>
              <w:drawing>
                <wp:inline distT="0" distB="0" distL="0" distR="0" wp14:anchorId="087F7FED" wp14:editId="36A63BCA">
                  <wp:extent cx="3846638" cy="703385"/>
                  <wp:effectExtent l="19050" t="19050" r="20955" b="20955"/>
                  <wp:docPr id="3" name="Picture 3" descr="http://aerowiki/aerodiags/images/thumb/e/eb/Navigation_Data_Display.JPG/500px-Navigation_Data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erowiki/aerodiags/images/thumb/e/eb/Navigation_Data_Display.JPG/500px-Navigation_Data_Display.JPG">
                            <a:hlinkClick r:id="rId23"/>
                          </pic:cNvPr>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52687" cy="704491"/>
                          </a:xfrm>
                          <a:prstGeom prst="rect">
                            <a:avLst/>
                          </a:prstGeom>
                          <a:noFill/>
                          <a:ln w="19050">
                            <a:solidFill>
                              <a:schemeClr val="accent1"/>
                            </a:solidFill>
                          </a:ln>
                        </pic:spPr>
                      </pic:pic>
                    </a:graphicData>
                  </a:graphic>
                </wp:inline>
              </w:drawing>
            </w:r>
          </w:p>
        </w:tc>
      </w:tr>
    </w:tbl>
    <w:p w14:paraId="093947FC" w14:textId="31C0D4EA" w:rsidR="00132774" w:rsidRDefault="00E01A4E" w:rsidP="00572CDF">
      <w:pPr>
        <w:pStyle w:val="Heading2"/>
      </w:pPr>
      <w:bookmarkStart w:id="2760" w:name="_Toc442423234"/>
      <w:bookmarkStart w:id="2761" w:name="_Toc442451864"/>
      <w:bookmarkStart w:id="2762" w:name="_Toc442423235"/>
      <w:bookmarkStart w:id="2763" w:name="_Toc442451865"/>
      <w:bookmarkStart w:id="2764" w:name="_Ref424799168"/>
      <w:bookmarkStart w:id="2765" w:name="_Ref424799213"/>
      <w:bookmarkStart w:id="2766" w:name="_Ref308860911"/>
      <w:bookmarkStart w:id="2767" w:name="_Ref442347388"/>
      <w:bookmarkStart w:id="2768" w:name="_Ref442347406"/>
      <w:bookmarkStart w:id="2769" w:name="_Ref442347413"/>
      <w:bookmarkStart w:id="2770" w:name="_Toc442905251"/>
      <w:bookmarkEnd w:id="2760"/>
      <w:bookmarkEnd w:id="2761"/>
      <w:bookmarkEnd w:id="2762"/>
      <w:bookmarkEnd w:id="2763"/>
      <w:r>
        <w:lastRenderedPageBreak/>
        <w:t>[</w:t>
      </w:r>
      <w:ins w:id="2771" w:author="Smullen, Lizz" w:date="2016-02-10T11:41:00Z">
        <w:r w:rsidR="005E0806">
          <w:t>B</w:t>
        </w:r>
      </w:ins>
      <w:del w:id="2772" w:author="Smullen, Lizz" w:date="2016-02-10T11:41:00Z">
        <w:r w:rsidDel="005E0806">
          <w:delText>A</w:delText>
        </w:r>
      </w:del>
      <w:r>
        <w:t>]</w:t>
      </w:r>
      <w:r w:rsidR="00132774">
        <w:t xml:space="preserve"> Visually </w:t>
      </w:r>
      <w:bookmarkEnd w:id="2764"/>
      <w:bookmarkEnd w:id="2765"/>
      <w:r w:rsidR="00132774">
        <w:t>Verify System Functionality</w:t>
      </w:r>
      <w:bookmarkEnd w:id="2766"/>
      <w:bookmarkEnd w:id="2767"/>
      <w:bookmarkEnd w:id="2768"/>
      <w:bookmarkEnd w:id="2769"/>
      <w:bookmarkEnd w:id="2770"/>
    </w:p>
    <w:p w14:paraId="2B4EB0A9" w14:textId="3DE40254" w:rsidR="009364C8" w:rsidRDefault="009C3FFD" w:rsidP="00132774">
      <w:r>
        <w:t>You can visually verify system functionality by ensuring that the motor subsystem is calibrated and working properly.</w:t>
      </w:r>
      <w:ins w:id="2773" w:author="Smullen, Lizz" w:date="2016-02-10T11:38:00Z">
        <w:r w:rsidR="0068521C">
          <w:t xml:space="preserve"> In order to view the motor subsystem, the radome must be removed.</w:t>
        </w:r>
      </w:ins>
      <w:r>
        <w:t xml:space="preserve"> </w:t>
      </w:r>
    </w:p>
    <w:p w14:paraId="2414E659" w14:textId="50A84F63" w:rsidR="00A64D1F" w:rsidDel="0068521C" w:rsidRDefault="009364C8" w:rsidP="00132774">
      <w:pPr>
        <w:rPr>
          <w:del w:id="2774" w:author="Smullen, Lizz" w:date="2016-02-10T11:38:00Z"/>
        </w:rPr>
      </w:pPr>
      <w:del w:id="2775" w:author="Smullen, Lizz" w:date="2016-02-10T11:38:00Z">
        <w:r w:rsidRPr="0068521C" w:rsidDel="0068521C">
          <w:rPr>
            <w:b/>
            <w:color w:val="4F81BD" w:themeColor="accent1"/>
            <w:rPrChange w:id="2776" w:author="Smullen, Lizz" w:date="2016-02-10T11:38:00Z">
              <w:rPr/>
            </w:rPrChange>
          </w:rPr>
          <w:delText>NOTE:</w:delText>
        </w:r>
        <w:r w:rsidDel="0068521C">
          <w:delText xml:space="preserve"> </w:delText>
        </w:r>
        <w:r w:rsidR="009C3FFD" w:rsidDel="0068521C">
          <w:delText xml:space="preserve">In order to </w:delText>
        </w:r>
        <w:r w:rsidDel="0068521C">
          <w:delText>visually verify system functionality</w:delText>
        </w:r>
        <w:r w:rsidR="009C3FFD" w:rsidDel="0068521C">
          <w:delText>, the radome must be removed.</w:delText>
        </w:r>
      </w:del>
    </w:p>
    <w:p w14:paraId="036B75B7" w14:textId="0DCA3DB2" w:rsidR="00BC71AF" w:rsidRDefault="00BC71AF">
      <w:pPr>
        <w:pStyle w:val="Caption"/>
      </w:pPr>
      <w:bookmarkStart w:id="2777" w:name="_Toc442452054"/>
      <w:r>
        <w:t xml:space="preserve">Table </w:t>
      </w:r>
      <w:ins w:id="2778" w:author="Smullen, Lizz" w:date="2016-02-10T21:46:00Z">
        <w:r w:rsidR="00772D1E">
          <w:fldChar w:fldCharType="begin"/>
        </w:r>
        <w:r w:rsidR="00772D1E">
          <w:instrText xml:space="preserve"> STYLEREF 1 \s </w:instrText>
        </w:r>
      </w:ins>
      <w:r w:rsidR="00772D1E">
        <w:fldChar w:fldCharType="separate"/>
      </w:r>
      <w:r w:rsidR="0088531C">
        <w:rPr>
          <w:noProof/>
        </w:rPr>
        <w:t>4</w:t>
      </w:r>
      <w:ins w:id="2779"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2780" w:author="Smullen, Lizz" w:date="2016-02-11T09:16:00Z">
        <w:r w:rsidR="0088531C">
          <w:rPr>
            <w:noProof/>
          </w:rPr>
          <w:t>4</w:t>
        </w:r>
      </w:ins>
      <w:ins w:id="2781" w:author="Smullen, Lizz" w:date="2016-02-10T21:46:00Z">
        <w:r w:rsidR="00772D1E">
          <w:fldChar w:fldCharType="end"/>
        </w:r>
      </w:ins>
      <w:del w:id="2782"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4</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4</w:delText>
        </w:r>
        <w:r w:rsidR="004E3249" w:rsidDel="00772D1E">
          <w:rPr>
            <w:noProof/>
          </w:rPr>
          <w:fldChar w:fldCharType="end"/>
        </w:r>
      </w:del>
      <w:r>
        <w:t xml:space="preserve"> — Visually Verify System Functionality Procedure</w:t>
      </w:r>
      <w:bookmarkEnd w:id="2777"/>
    </w:p>
    <w:tbl>
      <w:tblPr>
        <w:tblStyle w:val="TableGrid"/>
        <w:tblW w:w="0" w:type="auto"/>
        <w:jc w:val="center"/>
        <w:tblLook w:val="04A0" w:firstRow="1" w:lastRow="0" w:firstColumn="1" w:lastColumn="0" w:noHBand="0" w:noVBand="1"/>
        <w:tblPrChange w:id="2783" w:author="Smullen, Lizz" w:date="2016-02-11T09:05:00Z">
          <w:tblPr>
            <w:tblStyle w:val="TableGrid"/>
            <w:tblW w:w="0" w:type="auto"/>
            <w:jc w:val="center"/>
            <w:tblLook w:val="04A0" w:firstRow="1" w:lastRow="0" w:firstColumn="1" w:lastColumn="0" w:noHBand="0" w:noVBand="1"/>
          </w:tblPr>
        </w:tblPrChange>
      </w:tblPr>
      <w:tblGrid>
        <w:gridCol w:w="774"/>
        <w:gridCol w:w="7974"/>
        <w:tblGridChange w:id="2784">
          <w:tblGrid>
            <w:gridCol w:w="774"/>
            <w:gridCol w:w="7974"/>
          </w:tblGrid>
        </w:tblGridChange>
      </w:tblGrid>
      <w:tr w:rsidR="00132774" w:rsidRPr="00523818" w14:paraId="07C4FF25" w14:textId="77777777" w:rsidTr="00155C6D">
        <w:trPr>
          <w:trHeight w:val="314"/>
          <w:tblHeader/>
          <w:jc w:val="center"/>
          <w:trPrChange w:id="2785" w:author="Smullen, Lizz" w:date="2016-02-11T09:05:00Z">
            <w:trPr>
              <w:trHeight w:val="314"/>
              <w:tblHeader/>
              <w:jc w:val="center"/>
            </w:trPr>
          </w:trPrChange>
        </w:trPr>
        <w:tc>
          <w:tcPr>
            <w:tcW w:w="774" w:type="dxa"/>
            <w:shd w:val="clear" w:color="auto" w:fill="4F81BD" w:themeFill="accent1"/>
            <w:tcPrChange w:id="2786" w:author="Smullen, Lizz" w:date="2016-02-11T09:05:00Z">
              <w:tcPr>
                <w:tcW w:w="774" w:type="dxa"/>
                <w:shd w:val="clear" w:color="auto" w:fill="4F81BD" w:themeFill="accent1"/>
              </w:tcPr>
            </w:tcPrChange>
          </w:tcPr>
          <w:p w14:paraId="4C8F981D" w14:textId="77777777" w:rsidR="00132774" w:rsidRPr="00523818" w:rsidRDefault="00132774" w:rsidP="00356035">
            <w:pPr>
              <w:pStyle w:val="TableHead1"/>
            </w:pPr>
            <w:r w:rsidRPr="00523818">
              <w:t>Step</w:t>
            </w:r>
          </w:p>
        </w:tc>
        <w:tc>
          <w:tcPr>
            <w:tcW w:w="7974" w:type="dxa"/>
            <w:shd w:val="clear" w:color="auto" w:fill="4F81BD" w:themeFill="accent1"/>
            <w:tcPrChange w:id="2787" w:author="Smullen, Lizz" w:date="2016-02-11T09:05:00Z">
              <w:tcPr>
                <w:tcW w:w="7974" w:type="dxa"/>
                <w:shd w:val="clear" w:color="auto" w:fill="4F81BD" w:themeFill="accent1"/>
              </w:tcPr>
            </w:tcPrChange>
          </w:tcPr>
          <w:p w14:paraId="3BCB77F0" w14:textId="77777777" w:rsidR="00132774" w:rsidRPr="00523818" w:rsidRDefault="00132774" w:rsidP="00356035">
            <w:pPr>
              <w:pStyle w:val="TableHead1"/>
            </w:pPr>
            <w:r w:rsidRPr="00523818">
              <w:t>Action</w:t>
            </w:r>
          </w:p>
        </w:tc>
      </w:tr>
      <w:tr w:rsidR="009C3FFD" w:rsidRPr="00F43C74" w14:paraId="121C3B04" w14:textId="77777777" w:rsidTr="00892412">
        <w:trPr>
          <w:cantSplit/>
          <w:jc w:val="center"/>
        </w:trPr>
        <w:tc>
          <w:tcPr>
            <w:tcW w:w="774" w:type="dxa"/>
          </w:tcPr>
          <w:p w14:paraId="6FAFDFC0" w14:textId="6D6DA1A8" w:rsidR="009C3FFD" w:rsidRPr="00680970" w:rsidRDefault="009C3FFD" w:rsidP="00892412">
            <w:pPr>
              <w:jc w:val="center"/>
            </w:pPr>
            <w:r>
              <w:t>1.</w:t>
            </w:r>
          </w:p>
        </w:tc>
        <w:tc>
          <w:tcPr>
            <w:tcW w:w="7974" w:type="dxa"/>
          </w:tcPr>
          <w:p w14:paraId="4927ACC7" w14:textId="4E6C7492" w:rsidR="009C3FFD" w:rsidRDefault="009C3FFD" w:rsidP="00356035">
            <w:del w:id="2788" w:author="Smullen, Lizz" w:date="2016-02-10T11:40:00Z">
              <w:r w:rsidDel="005E0806">
                <w:delText xml:space="preserve">Ensure that the system is </w:delText>
              </w:r>
            </w:del>
            <w:ins w:id="2789" w:author="Smullen, Lizz" w:date="2016-02-10T11:40:00Z">
              <w:r w:rsidR="005E0806">
                <w:t>P</w:t>
              </w:r>
            </w:ins>
            <w:del w:id="2790" w:author="Smullen, Lizz" w:date="2016-02-10T11:40:00Z">
              <w:r w:rsidDel="005E0806">
                <w:delText>p</w:delText>
              </w:r>
            </w:del>
            <w:r>
              <w:t>ower</w:t>
            </w:r>
            <w:del w:id="2791" w:author="Smullen, Lizz" w:date="2016-02-10T11:40:00Z">
              <w:r w:rsidDel="005E0806">
                <w:delText>ed</w:delText>
              </w:r>
            </w:del>
            <w:r>
              <w:t>-on</w:t>
            </w:r>
            <w:ins w:id="2792" w:author="Smullen, Lizz" w:date="2016-02-10T11:40:00Z">
              <w:r w:rsidR="005E0806">
                <w:t xml:space="preserve"> the system</w:t>
              </w:r>
            </w:ins>
            <w:del w:id="2793" w:author="Smullen, Lizz" w:date="2016-02-10T11:39:00Z">
              <w:r w:rsidDel="0068521C">
                <w:delText xml:space="preserve"> before continuing to the next step</w:delText>
              </w:r>
            </w:del>
            <w:r>
              <w:t>.</w:t>
            </w:r>
          </w:p>
        </w:tc>
      </w:tr>
      <w:tr w:rsidR="00132774" w:rsidRPr="00F43C74" w14:paraId="74EB0CDC" w14:textId="77777777" w:rsidTr="00892412">
        <w:trPr>
          <w:cantSplit/>
          <w:jc w:val="center"/>
        </w:trPr>
        <w:tc>
          <w:tcPr>
            <w:tcW w:w="774" w:type="dxa"/>
          </w:tcPr>
          <w:p w14:paraId="2B7CD076" w14:textId="610E0470" w:rsidR="00132774" w:rsidRPr="00680970" w:rsidRDefault="009C3FFD" w:rsidP="00892412">
            <w:pPr>
              <w:jc w:val="center"/>
            </w:pPr>
            <w:r>
              <w:t>2.</w:t>
            </w:r>
          </w:p>
        </w:tc>
        <w:tc>
          <w:tcPr>
            <w:tcW w:w="7974" w:type="dxa"/>
          </w:tcPr>
          <w:p w14:paraId="6F3FF85E" w14:textId="71CD371E" w:rsidR="00132774" w:rsidRDefault="009C3FFD" w:rsidP="001B2F6E">
            <w:r>
              <w:t xml:space="preserve">Verify that </w:t>
            </w:r>
            <w:r w:rsidR="00132774">
              <w:t>the antenna array turns and stops at the forward position</w:t>
            </w:r>
            <w:r>
              <w:t>,</w:t>
            </w:r>
            <w:r w:rsidR="00132774">
              <w:t xml:space="preserve"> with the array face </w:t>
            </w:r>
            <w:r>
              <w:t xml:space="preserve">set to </w:t>
            </w:r>
            <w:r w:rsidR="00132774">
              <w:t>vertical (</w:t>
            </w:r>
            <w:r w:rsidR="007D298A">
              <w:t>azimuth</w:t>
            </w:r>
            <w:r>
              <w:t xml:space="preserve"> </w:t>
            </w:r>
            <w:r w:rsidR="00132774">
              <w:t>=</w:t>
            </w:r>
            <w:r>
              <w:t xml:space="preserve"> </w:t>
            </w:r>
            <w:r w:rsidR="00132774">
              <w:t xml:space="preserve">0, </w:t>
            </w:r>
            <w:r w:rsidR="007D298A">
              <w:t>elevation</w:t>
            </w:r>
            <w:r>
              <w:t xml:space="preserve"> </w:t>
            </w:r>
            <w:r w:rsidR="00132774">
              <w:t>=</w:t>
            </w:r>
            <w:r>
              <w:t xml:space="preserve"> </w:t>
            </w:r>
            <w:r w:rsidR="00132774">
              <w:t>0).</w:t>
            </w:r>
          </w:p>
          <w:p w14:paraId="7EAE483C" w14:textId="77777777" w:rsidR="009C3FFD" w:rsidRDefault="009C3FFD" w:rsidP="002573CE">
            <w:pPr>
              <w:pStyle w:val="ListParagraph"/>
            </w:pPr>
            <w:r>
              <w:t>The antenna will pause at the forward position, before moving and pointing to the last known pointing angle.</w:t>
            </w:r>
          </w:p>
          <w:p w14:paraId="6E56042C" w14:textId="7F161FB4" w:rsidR="009C3FFD" w:rsidRPr="00F43C74" w:rsidRDefault="009C3FFD" w:rsidP="002573CE">
            <w:pPr>
              <w:pStyle w:val="ListParagraph"/>
            </w:pPr>
            <w:r>
              <w:t>Depending on the type of antenna installed, you may also be able to view the polarization axis, which will exhibit the same behavior.</w:t>
            </w:r>
          </w:p>
        </w:tc>
      </w:tr>
    </w:tbl>
    <w:p w14:paraId="3A5ACCAD" w14:textId="68C87275" w:rsidR="00132774" w:rsidRPr="007C7F49" w:rsidRDefault="00E01A4E" w:rsidP="00572CDF">
      <w:pPr>
        <w:pStyle w:val="Heading2"/>
      </w:pPr>
      <w:bookmarkStart w:id="2794" w:name="_Toc435095256"/>
      <w:bookmarkStart w:id="2795" w:name="_Toc435095789"/>
      <w:bookmarkStart w:id="2796" w:name="_Toc435095833"/>
      <w:bookmarkStart w:id="2797" w:name="_Toc435095877"/>
      <w:bookmarkStart w:id="2798" w:name="_Toc435095257"/>
      <w:bookmarkStart w:id="2799" w:name="_Toc435095790"/>
      <w:bookmarkStart w:id="2800" w:name="_Toc435095834"/>
      <w:bookmarkStart w:id="2801" w:name="_Toc435095878"/>
      <w:bookmarkStart w:id="2802" w:name="_Toc433022493"/>
      <w:bookmarkStart w:id="2803" w:name="_Ref308861166"/>
      <w:bookmarkStart w:id="2804" w:name="_Ref308861186"/>
      <w:bookmarkStart w:id="2805" w:name="_Ref308861205"/>
      <w:bookmarkStart w:id="2806" w:name="_Toc442905252"/>
      <w:bookmarkEnd w:id="2794"/>
      <w:bookmarkEnd w:id="2795"/>
      <w:bookmarkEnd w:id="2796"/>
      <w:bookmarkEnd w:id="2797"/>
      <w:bookmarkEnd w:id="2798"/>
      <w:bookmarkEnd w:id="2799"/>
      <w:bookmarkEnd w:id="2800"/>
      <w:bookmarkEnd w:id="2801"/>
      <w:r>
        <w:t>[A]</w:t>
      </w:r>
      <w:r w:rsidR="00132774">
        <w:t xml:space="preserve"> Verify System Functionality from the Web</w:t>
      </w:r>
      <w:r w:rsidR="007D298A">
        <w:t xml:space="preserve"> Interface</w:t>
      </w:r>
      <w:bookmarkEnd w:id="2802"/>
      <w:bookmarkEnd w:id="2803"/>
      <w:bookmarkEnd w:id="2804"/>
      <w:bookmarkEnd w:id="2805"/>
      <w:bookmarkEnd w:id="2806"/>
    </w:p>
    <w:p w14:paraId="486ADDF7" w14:textId="317C1B49" w:rsidR="00517816" w:rsidRDefault="00517816" w:rsidP="002573CE">
      <w:pPr>
        <w:pStyle w:val="Caption"/>
      </w:pPr>
      <w:bookmarkStart w:id="2807" w:name="_Toc442452055"/>
      <w:r>
        <w:t xml:space="preserve">Table </w:t>
      </w:r>
      <w:ins w:id="2808" w:author="Smullen, Lizz" w:date="2016-02-10T21:46:00Z">
        <w:r w:rsidR="00772D1E">
          <w:fldChar w:fldCharType="begin"/>
        </w:r>
        <w:r w:rsidR="00772D1E">
          <w:instrText xml:space="preserve"> STYLEREF 1 \s </w:instrText>
        </w:r>
      </w:ins>
      <w:r w:rsidR="00772D1E">
        <w:fldChar w:fldCharType="separate"/>
      </w:r>
      <w:r w:rsidR="0088531C">
        <w:rPr>
          <w:noProof/>
        </w:rPr>
        <w:t>4</w:t>
      </w:r>
      <w:ins w:id="2809"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2810" w:author="Smullen, Lizz" w:date="2016-02-11T09:16:00Z">
        <w:r w:rsidR="0088531C">
          <w:rPr>
            <w:noProof/>
          </w:rPr>
          <w:t>5</w:t>
        </w:r>
      </w:ins>
      <w:ins w:id="2811" w:author="Smullen, Lizz" w:date="2016-02-10T21:46:00Z">
        <w:r w:rsidR="00772D1E">
          <w:fldChar w:fldCharType="end"/>
        </w:r>
      </w:ins>
      <w:del w:id="2812"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4</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5</w:delText>
        </w:r>
        <w:r w:rsidR="004E3249" w:rsidDel="00772D1E">
          <w:rPr>
            <w:noProof/>
          </w:rPr>
          <w:fldChar w:fldCharType="end"/>
        </w:r>
      </w:del>
      <w:r>
        <w:t xml:space="preserve"> — Verify System Functionality from the Web</w:t>
      </w:r>
      <w:r w:rsidR="007D298A">
        <w:t xml:space="preserve"> Interface</w:t>
      </w:r>
      <w:r>
        <w:t xml:space="preserve"> Procedure</w:t>
      </w:r>
      <w:bookmarkEnd w:id="2807"/>
    </w:p>
    <w:tbl>
      <w:tblPr>
        <w:tblStyle w:val="TableGrid"/>
        <w:tblW w:w="0" w:type="auto"/>
        <w:jc w:val="center"/>
        <w:tblLook w:val="04A0" w:firstRow="1" w:lastRow="0" w:firstColumn="1" w:lastColumn="0" w:noHBand="0" w:noVBand="1"/>
        <w:tblPrChange w:id="2813" w:author="Smullen, Lizz" w:date="2016-02-11T09:05:00Z">
          <w:tblPr>
            <w:tblStyle w:val="TableGrid"/>
            <w:tblW w:w="0" w:type="auto"/>
            <w:jc w:val="center"/>
            <w:tblLook w:val="04A0" w:firstRow="1" w:lastRow="0" w:firstColumn="1" w:lastColumn="0" w:noHBand="0" w:noVBand="1"/>
          </w:tblPr>
        </w:tblPrChange>
      </w:tblPr>
      <w:tblGrid>
        <w:gridCol w:w="774"/>
        <w:gridCol w:w="7974"/>
        <w:tblGridChange w:id="2814">
          <w:tblGrid>
            <w:gridCol w:w="774"/>
            <w:gridCol w:w="7974"/>
          </w:tblGrid>
        </w:tblGridChange>
      </w:tblGrid>
      <w:tr w:rsidR="00132774" w14:paraId="08A56C44" w14:textId="77777777" w:rsidTr="00155C6D">
        <w:trPr>
          <w:trHeight w:val="314"/>
          <w:tblHeader/>
          <w:jc w:val="center"/>
          <w:trPrChange w:id="2815" w:author="Smullen, Lizz" w:date="2016-02-11T09:05:00Z">
            <w:trPr>
              <w:trHeight w:val="314"/>
              <w:tblHeader/>
              <w:jc w:val="center"/>
            </w:trPr>
          </w:trPrChange>
        </w:trPr>
        <w:tc>
          <w:tcPr>
            <w:tcW w:w="774" w:type="dxa"/>
            <w:shd w:val="clear" w:color="auto" w:fill="4F81BD" w:themeFill="accent1"/>
            <w:tcPrChange w:id="2816" w:author="Smullen, Lizz" w:date="2016-02-11T09:05:00Z">
              <w:tcPr>
                <w:tcW w:w="774" w:type="dxa"/>
                <w:shd w:val="clear" w:color="auto" w:fill="4F81BD" w:themeFill="accent1"/>
              </w:tcPr>
            </w:tcPrChange>
          </w:tcPr>
          <w:p w14:paraId="46D233C2" w14:textId="77777777" w:rsidR="00132774" w:rsidRPr="007631BA" w:rsidRDefault="00132774">
            <w:pPr>
              <w:pStyle w:val="TableHead1"/>
              <w:pPrChange w:id="2817" w:author="Smullen, Lizz" w:date="2016-02-10T11:20:00Z">
                <w:pPr>
                  <w:pStyle w:val="TableHead1"/>
                  <w:widowControl w:val="0"/>
                </w:pPr>
              </w:pPrChange>
            </w:pPr>
            <w:r w:rsidRPr="007631BA">
              <w:t>Step</w:t>
            </w:r>
          </w:p>
        </w:tc>
        <w:tc>
          <w:tcPr>
            <w:tcW w:w="7974" w:type="dxa"/>
            <w:shd w:val="clear" w:color="auto" w:fill="4F81BD" w:themeFill="accent1"/>
            <w:tcPrChange w:id="2818" w:author="Smullen, Lizz" w:date="2016-02-11T09:05:00Z">
              <w:tcPr>
                <w:tcW w:w="7974" w:type="dxa"/>
                <w:shd w:val="clear" w:color="auto" w:fill="4F81BD" w:themeFill="accent1"/>
              </w:tcPr>
            </w:tcPrChange>
          </w:tcPr>
          <w:p w14:paraId="091869F4" w14:textId="77777777" w:rsidR="00132774" w:rsidRPr="007631BA" w:rsidRDefault="00132774">
            <w:pPr>
              <w:pStyle w:val="TableHead1"/>
              <w:pPrChange w:id="2819" w:author="Smullen, Lizz" w:date="2016-02-10T11:20:00Z">
                <w:pPr>
                  <w:pStyle w:val="TableHead1"/>
                  <w:widowControl w:val="0"/>
                </w:pPr>
              </w:pPrChange>
            </w:pPr>
            <w:r w:rsidRPr="007631BA">
              <w:t>Action</w:t>
            </w:r>
          </w:p>
        </w:tc>
      </w:tr>
      <w:tr w:rsidR="00132774" w14:paraId="51C6E1B4" w14:textId="1A5529C2" w:rsidTr="00FD01EA">
        <w:trPr>
          <w:jc w:val="center"/>
        </w:trPr>
        <w:tc>
          <w:tcPr>
            <w:tcW w:w="774" w:type="dxa"/>
          </w:tcPr>
          <w:p w14:paraId="4D373023" w14:textId="479F4092" w:rsidR="00132774" w:rsidRPr="00680970" w:rsidRDefault="00132774" w:rsidP="00BC1BD6">
            <w:pPr>
              <w:widowControl w:val="0"/>
              <w:jc w:val="center"/>
            </w:pPr>
            <w:r w:rsidRPr="00680970">
              <w:t>1</w:t>
            </w:r>
            <w:r>
              <w:t>.</w:t>
            </w:r>
          </w:p>
        </w:tc>
        <w:tc>
          <w:tcPr>
            <w:tcW w:w="7974" w:type="dxa"/>
            <w:vAlign w:val="center"/>
          </w:tcPr>
          <w:p w14:paraId="37E7DF79" w14:textId="77777777" w:rsidR="00132774" w:rsidRDefault="00132774" w:rsidP="00BC1BD6">
            <w:pPr>
              <w:widowControl w:val="0"/>
            </w:pPr>
            <w:r>
              <w:t xml:space="preserve">Verify that communication with the ACMU is established by </w:t>
            </w:r>
            <w:r w:rsidRPr="00BA226D">
              <w:rPr>
                <w:b/>
                <w:bCs/>
              </w:rPr>
              <w:t>running the ping command</w:t>
            </w:r>
            <w:r>
              <w:t xml:space="preserve"> at the command prompt.</w:t>
            </w:r>
          </w:p>
          <w:p w14:paraId="593E9AD6" w14:textId="5E2E4623" w:rsidR="00A5305E" w:rsidRPr="00F43C74" w:rsidRDefault="00A5305E">
            <w:pPr>
              <w:widowControl w:val="0"/>
            </w:pPr>
            <w:r>
              <w:t xml:space="preserve">For instructions on how to run the Ping command, see section </w:t>
            </w:r>
            <w:r w:rsidRPr="002573CE">
              <w:rPr>
                <w:b/>
              </w:rPr>
              <w:fldChar w:fldCharType="begin"/>
            </w:r>
            <w:r w:rsidRPr="002573CE">
              <w:rPr>
                <w:b/>
              </w:rPr>
              <w:instrText xml:space="preserve"> REF _Ref435091866 \w \h  \* MERGEFORMAT </w:instrText>
            </w:r>
            <w:r w:rsidRPr="002573CE">
              <w:rPr>
                <w:b/>
              </w:rPr>
            </w:r>
            <w:r w:rsidRPr="002573CE">
              <w:rPr>
                <w:b/>
              </w:rPr>
              <w:fldChar w:fldCharType="separate"/>
            </w:r>
            <w:r w:rsidR="0088531C">
              <w:rPr>
                <w:b/>
              </w:rPr>
              <w:t>4.6.1</w:t>
            </w:r>
            <w:r w:rsidRPr="002573CE">
              <w:rPr>
                <w:b/>
              </w:rPr>
              <w:fldChar w:fldCharType="end"/>
            </w:r>
            <w:r w:rsidRPr="002573CE">
              <w:rPr>
                <w:b/>
              </w:rPr>
              <w:t xml:space="preserve"> </w:t>
            </w:r>
            <w:r w:rsidRPr="002573CE">
              <w:rPr>
                <w:rFonts w:cs="Calibri"/>
                <w:b/>
              </w:rPr>
              <w:t>—</w:t>
            </w:r>
            <w:r w:rsidR="009C3FFD">
              <w:rPr>
                <w:rFonts w:cs="Calibri"/>
                <w:b/>
              </w:rPr>
              <w:t xml:space="preserve"> </w:t>
            </w:r>
            <w:r w:rsidRPr="002573CE">
              <w:rPr>
                <w:b/>
              </w:rPr>
              <w:fldChar w:fldCharType="begin"/>
            </w:r>
            <w:r w:rsidRPr="002573CE">
              <w:rPr>
                <w:b/>
              </w:rPr>
              <w:instrText xml:space="preserve"> REF _Ref435091866 \h  \* MERGEFORMAT </w:instrText>
            </w:r>
            <w:r w:rsidRPr="002573CE">
              <w:rPr>
                <w:b/>
              </w:rPr>
            </w:r>
            <w:r w:rsidRPr="002573CE">
              <w:rPr>
                <w:b/>
              </w:rPr>
              <w:fldChar w:fldCharType="separate"/>
            </w:r>
            <w:ins w:id="2820" w:author="Smullen, Lizz" w:date="2016-02-11T09:16:00Z">
              <w:r w:rsidR="0088531C" w:rsidRPr="0088531C">
                <w:rPr>
                  <w:b/>
                  <w:rPrChange w:id="2821" w:author="Smullen, Lizz" w:date="2016-02-11T09:16:00Z">
                    <w:rPr/>
                  </w:rPrChange>
                </w:rPr>
                <w:t>[B] Ping the ACMU to Verify Connectivity</w:t>
              </w:r>
            </w:ins>
            <w:del w:id="2822" w:author="Smullen, Lizz" w:date="2016-02-11T09:16:00Z">
              <w:r w:rsidR="00805FE1" w:rsidRPr="002573CE" w:rsidDel="0088531C">
                <w:rPr>
                  <w:b/>
                </w:rPr>
                <w:delText>[B] Ping the ACMU to Verify Connectivity</w:delText>
              </w:r>
            </w:del>
            <w:r w:rsidRPr="002573CE">
              <w:rPr>
                <w:b/>
              </w:rPr>
              <w:fldChar w:fldCharType="end"/>
            </w:r>
            <w:r w:rsidRPr="00973061">
              <w:rPr>
                <w:b/>
              </w:rPr>
              <w:t>.</w:t>
            </w:r>
          </w:p>
        </w:tc>
      </w:tr>
      <w:tr w:rsidR="00132774" w14:paraId="1F6032AA" w14:textId="77777777" w:rsidTr="00FD01EA">
        <w:trPr>
          <w:jc w:val="center"/>
        </w:trPr>
        <w:tc>
          <w:tcPr>
            <w:tcW w:w="774" w:type="dxa"/>
          </w:tcPr>
          <w:p w14:paraId="55CD87B0" w14:textId="77777777" w:rsidR="00132774" w:rsidRPr="00680970" w:rsidRDefault="00132774" w:rsidP="00BC1BD6">
            <w:pPr>
              <w:widowControl w:val="0"/>
              <w:jc w:val="center"/>
            </w:pPr>
            <w:r w:rsidRPr="00680970">
              <w:t>2</w:t>
            </w:r>
            <w:r>
              <w:t>.</w:t>
            </w:r>
          </w:p>
        </w:tc>
        <w:tc>
          <w:tcPr>
            <w:tcW w:w="7974" w:type="dxa"/>
            <w:vAlign w:val="center"/>
          </w:tcPr>
          <w:p w14:paraId="02B5E6C5" w14:textId="7D4FE53B" w:rsidR="00715CD5" w:rsidDel="00670855" w:rsidRDefault="00715CD5" w:rsidP="00356035">
            <w:pPr>
              <w:widowControl w:val="0"/>
              <w:rPr>
                <w:del w:id="2823" w:author="Smullen, Lizz" w:date="2016-02-10T11:42:00Z"/>
              </w:rPr>
            </w:pPr>
            <w:r>
              <w:t xml:space="preserve">Open a Mozilla Firefox, Google Chrome or Safari web browser. </w:t>
            </w:r>
          </w:p>
          <w:p w14:paraId="48DB47D9" w14:textId="1714355D" w:rsidR="00132774" w:rsidRPr="00F43C74" w:rsidRDefault="00715CD5" w:rsidP="00356035">
            <w:pPr>
              <w:widowControl w:val="0"/>
            </w:pPr>
            <w:del w:id="2824" w:author="Smullen, Lizz" w:date="2016-02-10T11:42:00Z">
              <w:r w:rsidRPr="005C0D93" w:rsidDel="00670855">
                <w:rPr>
                  <w:b/>
                </w:rPr>
                <w:delText>NOTE:</w:delText>
              </w:r>
              <w:r w:rsidDel="00670855">
                <w:delText xml:space="preserve"> Internet Explorer is not supported for this application.</w:delText>
              </w:r>
            </w:del>
          </w:p>
        </w:tc>
      </w:tr>
      <w:tr w:rsidR="00132774" w14:paraId="4628EC94" w14:textId="77777777" w:rsidTr="00047298">
        <w:trPr>
          <w:cantSplit/>
          <w:jc w:val="center"/>
        </w:trPr>
        <w:tc>
          <w:tcPr>
            <w:tcW w:w="774" w:type="dxa"/>
          </w:tcPr>
          <w:p w14:paraId="48846DA3" w14:textId="77777777" w:rsidR="00132774" w:rsidRPr="00680970" w:rsidRDefault="00132774" w:rsidP="00BC1BD6">
            <w:pPr>
              <w:widowControl w:val="0"/>
              <w:jc w:val="center"/>
            </w:pPr>
            <w:r w:rsidRPr="00680970">
              <w:lastRenderedPageBreak/>
              <w:t>3</w:t>
            </w:r>
            <w:r>
              <w:t>.</w:t>
            </w:r>
          </w:p>
        </w:tc>
        <w:tc>
          <w:tcPr>
            <w:tcW w:w="7974" w:type="dxa"/>
            <w:vAlign w:val="center"/>
          </w:tcPr>
          <w:p w14:paraId="1B6EE3CE" w14:textId="77777777" w:rsidR="00132774" w:rsidRDefault="00132774" w:rsidP="00BC1BD6">
            <w:pPr>
              <w:widowControl w:val="0"/>
              <w:rPr>
                <w:rStyle w:val="HTMLCode"/>
                <w:b/>
                <w:bCs/>
              </w:rPr>
            </w:pPr>
            <w:r>
              <w:t xml:space="preserve">Enter the following IP address in the web browser to go to the AeroSat SATCOM home page: </w:t>
            </w:r>
            <w:r>
              <w:rPr>
                <w:rStyle w:val="HTMLCode"/>
                <w:b/>
                <w:bCs/>
              </w:rPr>
              <w:t>192.168.64.10</w:t>
            </w:r>
          </w:p>
          <w:p w14:paraId="0826044C" w14:textId="77777777" w:rsidR="00132774" w:rsidRDefault="00132774" w:rsidP="00BC1BD6">
            <w:pPr>
              <w:widowControl w:val="0"/>
            </w:pPr>
            <w:r>
              <w:t xml:space="preserve">The </w:t>
            </w:r>
            <w:r>
              <w:rPr>
                <w:b/>
                <w:bCs/>
              </w:rPr>
              <w:t>SATCOM System Home Page</w:t>
            </w:r>
            <w:r>
              <w:t xml:space="preserve"> appears.</w:t>
            </w:r>
          </w:p>
          <w:p w14:paraId="357F7C66" w14:textId="7559B65C" w:rsidR="00132774" w:rsidRPr="00BF728A" w:rsidRDefault="00132774" w:rsidP="00356035">
            <w:pPr>
              <w:widowControl w:val="0"/>
              <w:spacing w:after="0"/>
              <w:jc w:val="center"/>
              <w:rPr>
                <w:b/>
              </w:rPr>
            </w:pPr>
            <w:bookmarkStart w:id="2825" w:name="_Toc433022535"/>
            <w:bookmarkStart w:id="2826" w:name="_Toc442899364"/>
            <w:r w:rsidRPr="00BF728A">
              <w:rPr>
                <w:b/>
              </w:rPr>
              <w:t xml:space="preserve">Figure </w:t>
            </w:r>
            <w:ins w:id="2827" w:author="Smullen, Lizz" w:date="2016-02-10T18:08:00Z">
              <w:r w:rsidR="009104E1">
                <w:rPr>
                  <w:b/>
                </w:rPr>
                <w:fldChar w:fldCharType="begin"/>
              </w:r>
              <w:r w:rsidR="009104E1">
                <w:rPr>
                  <w:b/>
                </w:rPr>
                <w:instrText xml:space="preserve"> STYLEREF 1 \s </w:instrText>
              </w:r>
            </w:ins>
            <w:r w:rsidR="009104E1">
              <w:rPr>
                <w:b/>
              </w:rPr>
              <w:fldChar w:fldCharType="separate"/>
            </w:r>
            <w:r w:rsidR="0088531C">
              <w:rPr>
                <w:b/>
                <w:noProof/>
              </w:rPr>
              <w:t>4</w:t>
            </w:r>
            <w:ins w:id="2828" w:author="Smullen, Lizz" w:date="2016-02-10T18:08:00Z">
              <w:r w:rsidR="009104E1">
                <w:rPr>
                  <w:b/>
                </w:rPr>
                <w:fldChar w:fldCharType="end"/>
              </w:r>
              <w:r w:rsidR="009104E1">
                <w:rPr>
                  <w:b/>
                </w:rPr>
                <w:t>.</w:t>
              </w:r>
              <w:r w:rsidR="009104E1">
                <w:rPr>
                  <w:b/>
                </w:rPr>
                <w:fldChar w:fldCharType="begin"/>
              </w:r>
              <w:r w:rsidR="009104E1">
                <w:rPr>
                  <w:b/>
                </w:rPr>
                <w:instrText xml:space="preserve"> SEQ Figure \* ARABIC \s 1 </w:instrText>
              </w:r>
            </w:ins>
            <w:r w:rsidR="009104E1">
              <w:rPr>
                <w:b/>
              </w:rPr>
              <w:fldChar w:fldCharType="separate"/>
            </w:r>
            <w:ins w:id="2829" w:author="Smullen, Lizz" w:date="2016-02-11T09:16:00Z">
              <w:r w:rsidR="0088531C">
                <w:rPr>
                  <w:b/>
                  <w:noProof/>
                </w:rPr>
                <w:t>7</w:t>
              </w:r>
            </w:ins>
            <w:ins w:id="2830" w:author="Smullen, Lizz" w:date="2016-02-10T18:08:00Z">
              <w:r w:rsidR="009104E1">
                <w:rPr>
                  <w:b/>
                </w:rPr>
                <w:fldChar w:fldCharType="end"/>
              </w:r>
            </w:ins>
            <w:del w:id="2831" w:author="Smullen, Lizz" w:date="2016-02-10T15:58:00Z">
              <w:r w:rsidR="009567AE" w:rsidDel="00961F73">
                <w:rPr>
                  <w:b/>
                </w:rPr>
                <w:fldChar w:fldCharType="begin"/>
              </w:r>
              <w:r w:rsidR="009567AE" w:rsidDel="00961F73">
                <w:rPr>
                  <w:b/>
                </w:rPr>
                <w:delInstrText xml:space="preserve"> STYLEREF 1 \s </w:delInstrText>
              </w:r>
              <w:r w:rsidR="009567AE" w:rsidDel="00961F73">
                <w:rPr>
                  <w:b/>
                </w:rPr>
                <w:fldChar w:fldCharType="separate"/>
              </w:r>
              <w:r w:rsidR="009567AE" w:rsidDel="00961F73">
                <w:rPr>
                  <w:b/>
                  <w:noProof/>
                </w:rPr>
                <w:delText>4</w:delText>
              </w:r>
              <w:r w:rsidR="009567AE" w:rsidDel="00961F73">
                <w:rPr>
                  <w:b/>
                </w:rPr>
                <w:fldChar w:fldCharType="end"/>
              </w:r>
              <w:r w:rsidR="009567AE" w:rsidDel="00961F73">
                <w:rPr>
                  <w:b/>
                </w:rPr>
                <w:delText>.</w:delText>
              </w:r>
              <w:r w:rsidR="009567AE" w:rsidDel="00961F73">
                <w:rPr>
                  <w:b/>
                </w:rPr>
                <w:fldChar w:fldCharType="begin"/>
              </w:r>
              <w:r w:rsidR="009567AE" w:rsidDel="00961F73">
                <w:rPr>
                  <w:b/>
                </w:rPr>
                <w:delInstrText xml:space="preserve"> SEQ Figure \* ARABIC \s 1 </w:delInstrText>
              </w:r>
              <w:r w:rsidR="009567AE" w:rsidDel="00961F73">
                <w:rPr>
                  <w:b/>
                </w:rPr>
                <w:fldChar w:fldCharType="separate"/>
              </w:r>
              <w:r w:rsidR="009567AE" w:rsidDel="00961F73">
                <w:rPr>
                  <w:b/>
                  <w:noProof/>
                </w:rPr>
                <w:delText>7</w:delText>
              </w:r>
              <w:r w:rsidR="009567AE" w:rsidDel="00961F73">
                <w:rPr>
                  <w:b/>
                </w:rPr>
                <w:fldChar w:fldCharType="end"/>
              </w:r>
            </w:del>
            <w:r w:rsidRPr="00BF728A">
              <w:rPr>
                <w:b/>
              </w:rPr>
              <w:t xml:space="preserve"> — SATCOM System Home Page</w:t>
            </w:r>
            <w:bookmarkEnd w:id="2825"/>
            <w:bookmarkEnd w:id="2826"/>
          </w:p>
          <w:p w14:paraId="76D43602" w14:textId="550AA067" w:rsidR="00132774" w:rsidRPr="00BA226D" w:rsidRDefault="00102C2E">
            <w:pPr>
              <w:pStyle w:val="Index1"/>
              <w:widowControl w:val="0"/>
              <w:spacing w:before="0"/>
              <w:rPr>
                <w:noProof/>
              </w:rPr>
              <w:pPrChange w:id="2832" w:author="Smullen, Lizz" w:date="2016-02-10T11:42:00Z">
                <w:pPr>
                  <w:widowControl w:val="0"/>
                  <w:jc w:val="center"/>
                </w:pPr>
              </w:pPrChange>
            </w:pPr>
            <w:r>
              <w:rPr>
                <w:noProof/>
              </w:rPr>
              <w:drawing>
                <wp:inline distT="0" distB="0" distL="0" distR="0" wp14:anchorId="2D028088" wp14:editId="2250981D">
                  <wp:extent cx="3694176" cy="2624328"/>
                  <wp:effectExtent l="19050" t="19050" r="20955"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94176" cy="2624328"/>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tc>
      </w:tr>
      <w:tr w:rsidR="00132774" w14:paraId="2D7C8A55" w14:textId="77777777" w:rsidTr="00FD01EA">
        <w:trPr>
          <w:cantSplit/>
          <w:jc w:val="center"/>
        </w:trPr>
        <w:tc>
          <w:tcPr>
            <w:tcW w:w="774" w:type="dxa"/>
          </w:tcPr>
          <w:p w14:paraId="2B08BB5D" w14:textId="052DAC80" w:rsidR="00132774" w:rsidRPr="00680970" w:rsidRDefault="00132774" w:rsidP="00FD01EA">
            <w:pPr>
              <w:keepNext/>
              <w:keepLines/>
              <w:jc w:val="center"/>
            </w:pPr>
            <w:r>
              <w:lastRenderedPageBreak/>
              <w:t>4.</w:t>
            </w:r>
          </w:p>
        </w:tc>
        <w:tc>
          <w:tcPr>
            <w:tcW w:w="7974" w:type="dxa"/>
            <w:vAlign w:val="center"/>
          </w:tcPr>
          <w:p w14:paraId="0908B136" w14:textId="77777777" w:rsidR="00132774" w:rsidRDefault="00132774">
            <w:pPr>
              <w:keepNext/>
              <w:keepLines/>
              <w:spacing w:before="60" w:after="60"/>
              <w:pPrChange w:id="2833" w:author="Smullen, Lizz" w:date="2016-02-10T11:47:00Z">
                <w:pPr>
                  <w:keepNext/>
                  <w:keepLines/>
                  <w:ind w:left="360"/>
                </w:pPr>
              </w:pPrChange>
            </w:pPr>
            <w:r>
              <w:t xml:space="preserve">Click the </w:t>
            </w:r>
            <w:r w:rsidRPr="00FD01EA">
              <w:rPr>
                <w:b/>
              </w:rPr>
              <w:t>[System Status]</w:t>
            </w:r>
            <w:r>
              <w:t xml:space="preserve"> link located at the top of the home page to view the status of each component. </w:t>
            </w:r>
          </w:p>
          <w:p w14:paraId="2D83109A" w14:textId="77777777" w:rsidR="00132774" w:rsidRDefault="00132774">
            <w:pPr>
              <w:keepNext/>
              <w:keepLines/>
              <w:numPr>
                <w:ilvl w:val="0"/>
                <w:numId w:val="55"/>
              </w:numPr>
              <w:spacing w:before="60" w:after="60" w:line="240" w:lineRule="auto"/>
              <w:pPrChange w:id="2834" w:author="Smullen, Lizz" w:date="2016-02-10T11:48:00Z">
                <w:pPr>
                  <w:keepNext/>
                  <w:keepLines/>
                  <w:numPr>
                    <w:numId w:val="55"/>
                  </w:numPr>
                  <w:ind w:left="720" w:hanging="360"/>
                </w:pPr>
              </w:pPrChange>
            </w:pPr>
            <w:r>
              <w:t xml:space="preserve">If the system is healthy, the status indicator next to each component will be green and marked </w:t>
            </w:r>
            <w:r w:rsidRPr="00C05A7F">
              <w:rPr>
                <w:b/>
              </w:rPr>
              <w:t>NORMAL</w:t>
            </w:r>
            <w:r>
              <w:t>.</w:t>
            </w:r>
          </w:p>
          <w:p w14:paraId="1820AF53" w14:textId="1146ED01" w:rsidR="00132774" w:rsidRDefault="00132774">
            <w:pPr>
              <w:pStyle w:val="Caption"/>
              <w:spacing w:before="60"/>
              <w:pPrChange w:id="2835" w:author="Smullen, Lizz" w:date="2016-02-10T12:28:00Z">
                <w:pPr>
                  <w:pStyle w:val="Caption"/>
                  <w:ind w:left="360"/>
                </w:pPr>
              </w:pPrChange>
            </w:pPr>
            <w:bookmarkStart w:id="2836" w:name="_Toc433022536"/>
            <w:bookmarkStart w:id="2837" w:name="_Toc442899365"/>
            <w:r>
              <w:t xml:space="preserve">Figure </w:t>
            </w:r>
            <w:ins w:id="2838" w:author="Smullen, Lizz" w:date="2016-02-10T18:08:00Z">
              <w:r w:rsidR="009104E1">
                <w:fldChar w:fldCharType="begin"/>
              </w:r>
              <w:r w:rsidR="009104E1">
                <w:instrText xml:space="preserve"> STYLEREF 1 \s </w:instrText>
              </w:r>
            </w:ins>
            <w:r w:rsidR="009104E1">
              <w:fldChar w:fldCharType="separate"/>
            </w:r>
            <w:r w:rsidR="0088531C">
              <w:rPr>
                <w:noProof/>
              </w:rPr>
              <w:t>4</w:t>
            </w:r>
            <w:ins w:id="283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840" w:author="Smullen, Lizz" w:date="2016-02-11T09:16:00Z">
              <w:r w:rsidR="0088531C">
                <w:rPr>
                  <w:noProof/>
                </w:rPr>
                <w:t>8</w:t>
              </w:r>
            </w:ins>
            <w:ins w:id="2841" w:author="Smullen, Lizz" w:date="2016-02-10T18:08:00Z">
              <w:r w:rsidR="009104E1">
                <w:fldChar w:fldCharType="end"/>
              </w:r>
            </w:ins>
            <w:del w:id="2842"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8</w:delText>
              </w:r>
              <w:r w:rsidR="00484E5B" w:rsidDel="00961F73">
                <w:rPr>
                  <w:noProof/>
                </w:rPr>
                <w:fldChar w:fldCharType="end"/>
              </w:r>
            </w:del>
            <w:r>
              <w:t xml:space="preserve"> — Example of Healthy System Functionality</w:t>
            </w:r>
            <w:bookmarkEnd w:id="2836"/>
            <w:bookmarkEnd w:id="2837"/>
          </w:p>
          <w:p w14:paraId="38F2D2A7" w14:textId="77777777" w:rsidR="00132774" w:rsidRDefault="00132774">
            <w:pPr>
              <w:pStyle w:val="Index1"/>
              <w:keepNext/>
              <w:keepLines/>
              <w:spacing w:before="0" w:after="60"/>
              <w:rPr>
                <w:noProof/>
              </w:rPr>
              <w:pPrChange w:id="2843" w:author="Smullen, Lizz" w:date="2016-02-10T12:28:00Z">
                <w:pPr>
                  <w:keepNext/>
                  <w:keepLines/>
                  <w:jc w:val="center"/>
                </w:pPr>
              </w:pPrChange>
            </w:pPr>
            <w:r>
              <w:rPr>
                <w:noProof/>
              </w:rPr>
              <w:drawing>
                <wp:inline distT="0" distB="0" distL="0" distR="0" wp14:anchorId="796514B4" wp14:editId="08E86150">
                  <wp:extent cx="3200400" cy="1278628"/>
                  <wp:effectExtent l="19050" t="19050" r="19050"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10 System Status Page no Errors.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1278628"/>
                          </a:xfrm>
                          <a:prstGeom prst="rect">
                            <a:avLst/>
                          </a:prstGeom>
                          <a:ln w="19050">
                            <a:solidFill>
                              <a:schemeClr val="accent1"/>
                            </a:solidFill>
                          </a:ln>
                        </pic:spPr>
                      </pic:pic>
                    </a:graphicData>
                  </a:graphic>
                </wp:inline>
              </w:drawing>
            </w:r>
          </w:p>
          <w:p w14:paraId="56881FCB" w14:textId="77777777" w:rsidR="00132774" w:rsidRDefault="00132774">
            <w:pPr>
              <w:keepNext/>
              <w:keepLines/>
              <w:numPr>
                <w:ilvl w:val="0"/>
                <w:numId w:val="55"/>
              </w:numPr>
              <w:spacing w:before="60" w:after="60" w:line="240" w:lineRule="auto"/>
              <w:pPrChange w:id="2844" w:author="Smullen, Lizz" w:date="2016-02-10T11:49:00Z">
                <w:pPr>
                  <w:keepNext/>
                  <w:keepLines/>
                  <w:numPr>
                    <w:numId w:val="55"/>
                  </w:numPr>
                  <w:spacing w:beforeLines="40" w:before="96" w:afterLines="40" w:after="96"/>
                  <w:ind w:left="720" w:hanging="360"/>
                </w:pPr>
              </w:pPrChange>
            </w:pPr>
            <w:r>
              <w:t xml:space="preserve">If the system is unhealthy, the status indicator next to one or more of the components will be either yellow or red, and marked as </w:t>
            </w:r>
            <w:r w:rsidRPr="00D241CF">
              <w:rPr>
                <w:b/>
              </w:rPr>
              <w:t>WARNING</w:t>
            </w:r>
            <w:r>
              <w:t xml:space="preserve"> or </w:t>
            </w:r>
            <w:r w:rsidRPr="00D241CF">
              <w:rPr>
                <w:b/>
              </w:rPr>
              <w:t>DISABLED</w:t>
            </w:r>
            <w:r>
              <w:t>.</w:t>
            </w:r>
          </w:p>
          <w:p w14:paraId="3F388164" w14:textId="087A4B13" w:rsidR="00132774" w:rsidRDefault="00132774">
            <w:pPr>
              <w:pStyle w:val="Caption"/>
              <w:spacing w:before="60"/>
              <w:pPrChange w:id="2845" w:author="Smullen, Lizz" w:date="2016-02-10T12:28:00Z">
                <w:pPr>
                  <w:pStyle w:val="Caption"/>
                </w:pPr>
              </w:pPrChange>
            </w:pPr>
            <w:bookmarkStart w:id="2846" w:name="_Toc433022537"/>
            <w:bookmarkStart w:id="2847" w:name="_Toc442899366"/>
            <w:r>
              <w:t xml:space="preserve">Figure </w:t>
            </w:r>
            <w:ins w:id="2848" w:author="Smullen, Lizz" w:date="2016-02-10T18:08:00Z">
              <w:r w:rsidR="009104E1">
                <w:fldChar w:fldCharType="begin"/>
              </w:r>
              <w:r w:rsidR="009104E1">
                <w:instrText xml:space="preserve"> STYLEREF 1 \s </w:instrText>
              </w:r>
            </w:ins>
            <w:r w:rsidR="009104E1">
              <w:fldChar w:fldCharType="separate"/>
            </w:r>
            <w:r w:rsidR="0088531C">
              <w:rPr>
                <w:noProof/>
              </w:rPr>
              <w:t>4</w:t>
            </w:r>
            <w:ins w:id="284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850" w:author="Smullen, Lizz" w:date="2016-02-11T09:16:00Z">
              <w:r w:rsidR="0088531C">
                <w:rPr>
                  <w:noProof/>
                </w:rPr>
                <w:t>9</w:t>
              </w:r>
            </w:ins>
            <w:ins w:id="2851" w:author="Smullen, Lizz" w:date="2016-02-10T18:08:00Z">
              <w:r w:rsidR="009104E1">
                <w:fldChar w:fldCharType="end"/>
              </w:r>
            </w:ins>
            <w:del w:id="2852"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9</w:delText>
              </w:r>
              <w:r w:rsidR="00484E5B" w:rsidDel="00961F73">
                <w:rPr>
                  <w:noProof/>
                </w:rPr>
                <w:fldChar w:fldCharType="end"/>
              </w:r>
            </w:del>
            <w:r>
              <w:t xml:space="preserve"> — Example of Unhealthy System Functionality</w:t>
            </w:r>
            <w:bookmarkEnd w:id="2846"/>
            <w:bookmarkEnd w:id="2847"/>
          </w:p>
          <w:p w14:paraId="75C8C094" w14:textId="24EEFA61" w:rsidR="00132774" w:rsidDel="007A569A" w:rsidRDefault="00132774">
            <w:pPr>
              <w:pStyle w:val="Index1"/>
              <w:spacing w:before="0" w:after="0"/>
              <w:rPr>
                <w:del w:id="2853" w:author="Smullen, Lizz" w:date="2016-02-10T11:45:00Z"/>
                <w:noProof/>
              </w:rPr>
              <w:pPrChange w:id="2854" w:author="Smullen, Lizz" w:date="2016-02-11T14:27:00Z">
                <w:pPr>
                  <w:widowControl w:val="0"/>
                  <w:numPr>
                    <w:numId w:val="55"/>
                  </w:numPr>
                  <w:spacing w:after="40"/>
                  <w:ind w:left="720" w:hanging="360"/>
                </w:pPr>
              </w:pPrChange>
            </w:pPr>
            <w:r w:rsidRPr="00222CFE">
              <w:rPr>
                <w:noProof/>
              </w:rPr>
              <w:drawing>
                <wp:inline distT="0" distB="0" distL="0" distR="0" wp14:anchorId="45357CB1" wp14:editId="55E9E632">
                  <wp:extent cx="3127247" cy="1234440"/>
                  <wp:effectExtent l="95250" t="76200" r="11176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Status1(1).tiff"/>
                          <pic:cNvPicPr/>
                        </pic:nvPicPr>
                        <pic:blipFill>
                          <a:blip r:embed="rId27">
                            <a:extLst>
                              <a:ext uri="{28A0092B-C50C-407E-A947-70E740481C1C}">
                                <a14:useLocalDpi xmlns:a14="http://schemas.microsoft.com/office/drawing/2010/main" val="0"/>
                              </a:ext>
                            </a:extLst>
                          </a:blip>
                          <a:stretch>
                            <a:fillRect/>
                          </a:stretch>
                        </pic:blipFill>
                        <pic:spPr>
                          <a:xfrm>
                            <a:off x="0" y="0"/>
                            <a:ext cx="3127247" cy="1234440"/>
                          </a:xfrm>
                          <a:prstGeom prst="rect">
                            <a:avLst/>
                          </a:prstGeom>
                          <a:solidFill>
                            <a:srgbClr val="FFFFFF">
                              <a:shade val="85000"/>
                            </a:srgbClr>
                          </a:solidFill>
                          <a:ln w="1905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FC40D" w14:textId="77777777" w:rsidR="00AC7C30" w:rsidRDefault="00AC7C30">
            <w:pPr>
              <w:pStyle w:val="Index1"/>
              <w:spacing w:before="0" w:after="0"/>
              <w:rPr>
                <w:ins w:id="2855" w:author="Smullen, Lizz" w:date="2016-02-11T14:27:00Z"/>
              </w:rPr>
              <w:pPrChange w:id="2856" w:author="Smullen, Lizz" w:date="2016-02-11T14:27:00Z">
                <w:pPr>
                  <w:widowControl w:val="0"/>
                  <w:numPr>
                    <w:numId w:val="55"/>
                  </w:numPr>
                  <w:spacing w:after="40"/>
                  <w:ind w:left="720" w:hanging="360"/>
                </w:pPr>
              </w:pPrChange>
            </w:pPr>
          </w:p>
          <w:p w14:paraId="3190D325" w14:textId="4FA72559" w:rsidR="00132774" w:rsidRPr="00690DF8" w:rsidRDefault="00132774">
            <w:pPr>
              <w:pStyle w:val="Index1"/>
              <w:keepNext/>
              <w:keepLines/>
              <w:numPr>
                <w:ilvl w:val="0"/>
                <w:numId w:val="55"/>
              </w:numPr>
              <w:spacing w:before="60" w:after="60" w:line="240" w:lineRule="auto"/>
              <w:jc w:val="left"/>
              <w:pPrChange w:id="2857" w:author="Smullen, Lizz" w:date="2016-02-10T11:49:00Z">
                <w:pPr>
                  <w:widowControl w:val="0"/>
                  <w:numPr>
                    <w:numId w:val="55"/>
                  </w:numPr>
                  <w:spacing w:after="40"/>
                  <w:ind w:left="720" w:hanging="360"/>
                </w:pPr>
              </w:pPrChange>
            </w:pPr>
            <w:r>
              <w:t xml:space="preserve">If the </w:t>
            </w:r>
            <w:r w:rsidRPr="00697B39">
              <w:rPr>
                <w:b/>
              </w:rPr>
              <w:t>Control</w:t>
            </w:r>
            <w:r>
              <w:t xml:space="preserve"> or </w:t>
            </w:r>
            <w:r w:rsidRPr="00697B39">
              <w:rPr>
                <w:b/>
              </w:rPr>
              <w:t>Gimbal</w:t>
            </w:r>
            <w:r>
              <w:t xml:space="preserve"> has a status of </w:t>
            </w:r>
            <w:r w:rsidRPr="00697B39">
              <w:rPr>
                <w:b/>
              </w:rPr>
              <w:t>DISABLED</w:t>
            </w:r>
            <w:r>
              <w:t xml:space="preserve">, </w:t>
            </w:r>
            <w:r w:rsidR="003E68D1" w:rsidRPr="003E68D1">
              <w:rPr>
                <w:b/>
              </w:rPr>
              <w:t>STOPPED</w:t>
            </w:r>
            <w:r w:rsidR="007D298A">
              <w:rPr>
                <w:b/>
              </w:rPr>
              <w:t>,</w:t>
            </w:r>
            <w:r w:rsidR="003E68D1">
              <w:t xml:space="preserve"> or </w:t>
            </w:r>
            <w:r w:rsidR="003E68D1" w:rsidRPr="003E68D1">
              <w:rPr>
                <w:b/>
              </w:rPr>
              <w:t>WARNING</w:t>
            </w:r>
            <w:r w:rsidR="003E68D1">
              <w:t xml:space="preserve">, </w:t>
            </w:r>
            <w:r>
              <w:t>you can view the specific issue with either component, as follows:</w:t>
            </w:r>
          </w:p>
          <w:p w14:paraId="1C010324" w14:textId="5A509B53" w:rsidR="00132774" w:rsidRDefault="00132774">
            <w:pPr>
              <w:widowControl w:val="0"/>
              <w:numPr>
                <w:ilvl w:val="1"/>
                <w:numId w:val="56"/>
              </w:numPr>
              <w:spacing w:before="60" w:after="60" w:line="240" w:lineRule="auto"/>
              <w:pPrChange w:id="2858" w:author="Smullen, Lizz" w:date="2016-02-10T11:49:00Z">
                <w:pPr>
                  <w:widowControl w:val="0"/>
                  <w:numPr>
                    <w:ilvl w:val="1"/>
                    <w:numId w:val="56"/>
                  </w:numPr>
                  <w:ind w:left="1440" w:hanging="360"/>
                </w:pPr>
              </w:pPrChange>
            </w:pPr>
            <w:r>
              <w:t xml:space="preserve">Click </w:t>
            </w:r>
            <w:r>
              <w:rPr>
                <w:b/>
              </w:rPr>
              <w:t>CONTROL</w:t>
            </w:r>
            <w:r>
              <w:t xml:space="preserve"> to display a drop-down list of all the Control statuses</w:t>
            </w:r>
            <w:r w:rsidR="007D298A">
              <w:t>.</w:t>
            </w:r>
          </w:p>
          <w:p w14:paraId="6DE2479A" w14:textId="77777777" w:rsidR="00132774" w:rsidRPr="00793FC3" w:rsidRDefault="00132774">
            <w:pPr>
              <w:widowControl w:val="0"/>
              <w:numPr>
                <w:ilvl w:val="1"/>
                <w:numId w:val="56"/>
              </w:numPr>
              <w:spacing w:before="60" w:after="60" w:line="240" w:lineRule="auto"/>
              <w:pPrChange w:id="2859" w:author="Smullen, Lizz" w:date="2016-02-10T11:49:00Z">
                <w:pPr>
                  <w:widowControl w:val="0"/>
                  <w:numPr>
                    <w:ilvl w:val="1"/>
                    <w:numId w:val="56"/>
                  </w:numPr>
                  <w:ind w:left="1440" w:hanging="360"/>
                </w:pPr>
              </w:pPrChange>
            </w:pPr>
            <w:r>
              <w:t xml:space="preserve">Click </w:t>
            </w:r>
            <w:r w:rsidRPr="00690DF8">
              <w:rPr>
                <w:b/>
              </w:rPr>
              <w:t>GIMBAL</w:t>
            </w:r>
            <w:r>
              <w:t xml:space="preserve"> to display a drop-down list of all the Gimbal statuses.</w:t>
            </w:r>
          </w:p>
          <w:p w14:paraId="1CE1E2BF" w14:textId="17D92EE1" w:rsidR="00132774" w:rsidRDefault="00132774">
            <w:pPr>
              <w:pStyle w:val="Caption"/>
              <w:spacing w:before="60"/>
              <w:pPrChange w:id="2860" w:author="Smullen, Lizz" w:date="2016-02-10T11:48:00Z">
                <w:pPr>
                  <w:pStyle w:val="Caption"/>
                </w:pPr>
              </w:pPrChange>
            </w:pPr>
            <w:bookmarkStart w:id="2861" w:name="_Toc433022538"/>
            <w:bookmarkStart w:id="2862" w:name="_Toc442899367"/>
            <w:r>
              <w:t xml:space="preserve">Figure </w:t>
            </w:r>
            <w:ins w:id="2863" w:author="Smullen, Lizz" w:date="2016-02-10T18:08:00Z">
              <w:r w:rsidR="009104E1">
                <w:fldChar w:fldCharType="begin"/>
              </w:r>
              <w:r w:rsidR="009104E1">
                <w:instrText xml:space="preserve"> STYLEREF 1 \s </w:instrText>
              </w:r>
            </w:ins>
            <w:r w:rsidR="009104E1">
              <w:fldChar w:fldCharType="separate"/>
            </w:r>
            <w:r w:rsidR="0088531C">
              <w:rPr>
                <w:noProof/>
              </w:rPr>
              <w:t>4</w:t>
            </w:r>
            <w:ins w:id="2864"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865" w:author="Smullen, Lizz" w:date="2016-02-11T09:16:00Z">
              <w:r w:rsidR="0088531C">
                <w:rPr>
                  <w:noProof/>
                </w:rPr>
                <w:t>10</w:t>
              </w:r>
            </w:ins>
            <w:ins w:id="2866" w:author="Smullen, Lizz" w:date="2016-02-10T18:08:00Z">
              <w:r w:rsidR="009104E1">
                <w:fldChar w:fldCharType="end"/>
              </w:r>
            </w:ins>
            <w:del w:id="2867"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10</w:delText>
              </w:r>
              <w:r w:rsidR="00484E5B" w:rsidDel="00961F73">
                <w:rPr>
                  <w:noProof/>
                </w:rPr>
                <w:fldChar w:fldCharType="end"/>
              </w:r>
            </w:del>
            <w:r>
              <w:t xml:space="preserve"> —</w:t>
            </w:r>
            <w:ins w:id="2868" w:author="Smullen, Lizz" w:date="2016-02-11T14:28:00Z">
              <w:r w:rsidR="007538BD">
                <w:t xml:space="preserve">System Status for the </w:t>
              </w:r>
            </w:ins>
            <w:del w:id="2869" w:author="Smullen, Lizz" w:date="2016-02-11T14:28:00Z">
              <w:r w:rsidDel="007538BD">
                <w:delText xml:space="preserve"> Example of the System Status Page displaying the Control and </w:delText>
              </w:r>
            </w:del>
            <w:r>
              <w:t xml:space="preserve">Gimbal </w:t>
            </w:r>
            <w:ins w:id="2870" w:author="Smullen, Lizz" w:date="2016-02-11T14:28:00Z">
              <w:r w:rsidR="007538BD">
                <w:t>O</w:t>
              </w:r>
            </w:ins>
            <w:del w:id="2871" w:author="Smullen, Lizz" w:date="2016-02-11T14:28:00Z">
              <w:r w:rsidDel="007538BD">
                <w:delText>o</w:delText>
              </w:r>
            </w:del>
            <w:r>
              <w:t>ptions</w:t>
            </w:r>
            <w:ins w:id="2872" w:author="Smullen, Lizz" w:date="2016-02-11T14:28:00Z">
              <w:r w:rsidR="007538BD">
                <w:t xml:space="preserve"> and IRU/INS</w:t>
              </w:r>
            </w:ins>
            <w:r>
              <w:t>.</w:t>
            </w:r>
            <w:bookmarkEnd w:id="2861"/>
            <w:bookmarkEnd w:id="2862"/>
          </w:p>
          <w:p w14:paraId="20C48059" w14:textId="01C9D4B8" w:rsidR="00132774" w:rsidRPr="00793FC3" w:rsidRDefault="00CA6940">
            <w:pPr>
              <w:pStyle w:val="Index1"/>
              <w:widowControl w:val="0"/>
              <w:spacing w:before="0" w:after="60" w:line="240" w:lineRule="auto"/>
              <w:rPr>
                <w:noProof/>
              </w:rPr>
              <w:pPrChange w:id="2873" w:author="Smullen, Lizz" w:date="2016-02-10T11:48:00Z">
                <w:pPr>
                  <w:widowControl w:val="0"/>
                  <w:jc w:val="center"/>
                </w:pPr>
              </w:pPrChange>
            </w:pPr>
            <w:r>
              <w:rPr>
                <w:noProof/>
              </w:rPr>
              <mc:AlternateContent>
                <mc:Choice Requires="wpg">
                  <w:drawing>
                    <wp:anchor distT="0" distB="0" distL="114300" distR="114300" simplePos="0" relativeHeight="251703296" behindDoc="0" locked="0" layoutInCell="1" allowOverlap="1" wp14:anchorId="36F23E2F" wp14:editId="1CB4011B">
                      <wp:simplePos x="0" y="0"/>
                      <wp:positionH relativeFrom="column">
                        <wp:posOffset>-52705</wp:posOffset>
                      </wp:positionH>
                      <wp:positionV relativeFrom="paragraph">
                        <wp:posOffset>74295</wp:posOffset>
                      </wp:positionV>
                      <wp:extent cx="1416050" cy="2101850"/>
                      <wp:effectExtent l="0" t="0" r="12700" b="0"/>
                      <wp:wrapNone/>
                      <wp:docPr id="122" name="Group 122"/>
                      <wp:cNvGraphicFramePr/>
                      <a:graphic xmlns:a="http://schemas.openxmlformats.org/drawingml/2006/main">
                        <a:graphicData uri="http://schemas.microsoft.com/office/word/2010/wordprocessingGroup">
                          <wpg:wgp>
                            <wpg:cNvGrpSpPr/>
                            <wpg:grpSpPr>
                              <a:xfrm>
                                <a:off x="0" y="0"/>
                                <a:ext cx="1416050" cy="2101850"/>
                                <a:chOff x="0" y="0"/>
                                <a:chExt cx="1416050" cy="2101850"/>
                              </a:xfrm>
                            </wpg:grpSpPr>
                            <wps:wsp>
                              <wps:cNvPr id="79" name="Text Box 79"/>
                              <wps:cNvSpPr txBox="1"/>
                              <wps:spPr>
                                <a:xfrm>
                                  <a:off x="6350" y="0"/>
                                  <a:ext cx="882650" cy="102235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2AF5A123" w14:textId="7DAE51A4" w:rsidR="00EC11AA" w:rsidRPr="006B4FBB" w:rsidRDefault="00EC11AA" w:rsidP="00132774">
                                    <w:pPr>
                                      <w:rPr>
                                        <w:b/>
                                        <w:sz w:val="16"/>
                                        <w:szCs w:val="16"/>
                                      </w:rPr>
                                    </w:pPr>
                                    <w:r w:rsidRPr="006B4FBB">
                                      <w:rPr>
                                        <w:b/>
                                        <w:noProof/>
                                        <w:sz w:val="16"/>
                                        <w:szCs w:val="16"/>
                                      </w:rPr>
                                      <w:t>If the</w:t>
                                    </w:r>
                                    <w:r>
                                      <w:rPr>
                                        <w:b/>
                                        <w:noProof/>
                                        <w:sz w:val="16"/>
                                        <w:szCs w:val="16"/>
                                      </w:rPr>
                                      <w:t xml:space="preserve"> GIMBAL has a DISABLED, STOPPED, or WARNING status</w:t>
                                    </w:r>
                                    <w:r w:rsidRPr="006B4FBB">
                                      <w:rPr>
                                        <w:b/>
                                        <w:noProof/>
                                        <w:sz w:val="16"/>
                                        <w:szCs w:val="16"/>
                                      </w:rPr>
                                      <w:t>, click the GIMBAL link to display the status of each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1079500"/>
                                  <a:ext cx="889000" cy="1022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EC619" w14:textId="5D3B3517" w:rsidR="00EC11AA" w:rsidRPr="0032014B" w:rsidRDefault="00EC11AA" w:rsidP="00132774">
                                    <w:pPr>
                                      <w:pStyle w:val="Index"/>
                                      <w:suppressLineNumbers w:val="0"/>
                                      <w:rPr>
                                        <w:b/>
                                        <w:sz w:val="16"/>
                                        <w:szCs w:val="16"/>
                                      </w:rPr>
                                    </w:pPr>
                                    <w:r>
                                      <w:rPr>
                                        <w:b/>
                                        <w:sz w:val="16"/>
                                        <w:szCs w:val="16"/>
                                      </w:rPr>
                                      <w:t xml:space="preserve">The </w:t>
                                    </w:r>
                                    <w:r w:rsidRPr="0032014B">
                                      <w:rPr>
                                        <w:b/>
                                        <w:sz w:val="16"/>
                                        <w:szCs w:val="16"/>
                                      </w:rPr>
                                      <w:t>I</w:t>
                                    </w:r>
                                    <w:r>
                                      <w:rPr>
                                        <w:b/>
                                        <w:sz w:val="16"/>
                                        <w:szCs w:val="16"/>
                                      </w:rPr>
                                      <w:t xml:space="preserve">NS status must be green so that it can provide accurate location and orientation data to the rest of the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1073150" y="1143000"/>
                                  <a:ext cx="3429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073150" y="1828800"/>
                                  <a:ext cx="342900" cy="120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2" o:spid="_x0000_s1026" style="position:absolute;left:0;text-align:left;margin-left:-4.15pt;margin-top:5.85pt;width:111.5pt;height:165.5pt;z-index:251703296;mso-width-relative:margin;mso-height-relative:margin" coordsize="14160,21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">
                      <v:shapetype id="_x0000_t202" coordsize="21600,21600" o:spt="202" path="m,l,21600r21600,l21600,xe">
                        <v:stroke joinstyle="miter"/>
                        <v:path gradientshapeok="t" o:connecttype="rect"/>
                      </v:shapetype>
                      <v:shape id="Text Box 79" o:spid="_x0000_s1027" type="#_x0000_t202" style="position:absolute;left:63;width:8827;height:10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v8MA&#10;AADbAAAADwAAAGRycy9kb3ducmV2LnhtbESPQWvCQBSE7wX/w/KE3urGQmKNrlKUQq+JYq/P7DMJ&#10;Zt+G3W2S9td3C4Ueh5n5htnuJ9OJgZxvLStYLhIQxJXVLdcKzqe3pxcQPiBr7CyTgi/ysN/NHraY&#10;aztyQUMZahEh7HNU0ITQ51L6qiGDfmF74ujdrDMYonS11A7HCDedfE6STBpsOS402NOhoepefhoF&#10;2ViHrvi+HI72mJS2uqal+0iVepxPrxsQgabwH/5rv2sFqzX8fok/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Nv8MAAADbAAAADwAAAAAAAAAAAAAAAACYAgAAZHJzL2Rv&#10;d25yZXYueG1sUEsFBgAAAAAEAAQA9QAAAIgDAAAAAA==&#10;" fillcolor="white [3201]" stroked="f" strokeweight="2pt">
                        <v:textbox inset="0,0,0,0">
                          <w:txbxContent>
                            <w:p w14:paraId="2AF5A123" w14:textId="7DAE51A4" w:rsidR="0088531C" w:rsidRPr="006B4FBB" w:rsidRDefault="0088531C" w:rsidP="00132774">
                              <w:pPr>
                                <w:rPr>
                                  <w:b/>
                                  <w:sz w:val="16"/>
                                  <w:szCs w:val="16"/>
                                </w:rPr>
                              </w:pPr>
                              <w:r w:rsidRPr="006B4FBB">
                                <w:rPr>
                                  <w:b/>
                                  <w:noProof/>
                                  <w:sz w:val="16"/>
                                  <w:szCs w:val="16"/>
                                </w:rPr>
                                <w:t>If the</w:t>
                              </w:r>
                              <w:r>
                                <w:rPr>
                                  <w:b/>
                                  <w:noProof/>
                                  <w:sz w:val="16"/>
                                  <w:szCs w:val="16"/>
                                </w:rPr>
                                <w:t xml:space="preserve"> GIMBAL has a DISABLED, STOPPED, or WARNING status</w:t>
                              </w:r>
                              <w:r w:rsidRPr="006B4FBB">
                                <w:rPr>
                                  <w:b/>
                                  <w:noProof/>
                                  <w:sz w:val="16"/>
                                  <w:szCs w:val="16"/>
                                </w:rPr>
                                <w:t>, click the GIMBAL link to display the status of each axis.</w:t>
                              </w:r>
                            </w:p>
                          </w:txbxContent>
                        </v:textbox>
                      </v:shape>
                      <v:shape id="Text Box 96" o:spid="_x0000_s1028" type="#_x0000_t202" style="position:absolute;top:10795;width:8890;height:10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Z2cUA&#10;AADbAAAADwAAAGRycy9kb3ducmV2LnhtbESPQWsCMRSE70L/Q3gFL1Kziqx2a5RaEBQqUls8Pzav&#10;m62bl+0m6uqvN0Khx2FmvmGm89ZW4kSNLx0rGPQTEMS50yUXCr4+l08TED4ga6wck4ILeZjPHjpT&#10;zLQ78weddqEQEcI+QwUmhDqT0ueGLPq+q4mj9+0aiyHKppC6wXOE20oOkySVFkuOCwZrejOUH3ZH&#10;q2ByGW16+3S8/6m264W5Fr/8fkCluo/t6wuIQG34D/+1V1rBcwr3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hnZxQAAANsAAAAPAAAAAAAAAAAAAAAAAJgCAABkcnMv&#10;ZG93bnJldi54bWxQSwUGAAAAAAQABAD1AAAAigMAAAAA&#10;" fillcolor="white [3201]" stroked="f" strokeweight=".5pt">
                        <v:textbox inset="0,0,0,0">
                          <w:txbxContent>
                            <w:p w14:paraId="4E2EC619" w14:textId="5D3B3517" w:rsidR="0088531C" w:rsidRPr="0032014B" w:rsidRDefault="0088531C" w:rsidP="00132774">
                              <w:pPr>
                                <w:pStyle w:val="Index"/>
                                <w:suppressLineNumbers w:val="0"/>
                                <w:rPr>
                                  <w:b/>
                                  <w:sz w:val="16"/>
                                  <w:szCs w:val="16"/>
                                </w:rPr>
                              </w:pPr>
                              <w:r>
                                <w:rPr>
                                  <w:b/>
                                  <w:sz w:val="16"/>
                                  <w:szCs w:val="16"/>
                                </w:rPr>
                                <w:t xml:space="preserve">The </w:t>
                              </w:r>
                              <w:r w:rsidRPr="0032014B">
                                <w:rPr>
                                  <w:b/>
                                  <w:sz w:val="16"/>
                                  <w:szCs w:val="16"/>
                                </w:rPr>
                                <w:t>I</w:t>
                              </w:r>
                              <w:r>
                                <w:rPr>
                                  <w:b/>
                                  <w:sz w:val="16"/>
                                  <w:szCs w:val="16"/>
                                </w:rPr>
                                <w:t xml:space="preserve">NS status must be green so that it can provide accurate location and orientation data to the rest of the system. </w:t>
                              </w:r>
                            </w:p>
                          </w:txbxContent>
                        </v:textbox>
                      </v:shape>
                      <v:rect id="Rectangle 27" o:spid="_x0000_s1029" style="position:absolute;left:10731;top:11430;width:3429;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4qO8MA&#10;AADbAAAADwAAAGRycy9kb3ducmV2LnhtbESPQYvCMBSE78L+h/AWvMia6oJK1ygqKIsHQd2Lt2fz&#10;ti02LyWJtv57Iwgeh5n5hpnOW1OJGzlfWlYw6CcgiDOrS84V/B3XXxMQPiBrrCyTgjt5mM8+OlNM&#10;tW14T7dDyEWEsE9RQRFCnUrps4IM+r6tiaP3b53BEKXLpXbYRLip5DBJRtJgyXGhwJpWBWWXw9Uo&#10;OG9ObjVZfm/CtTeK6Eu+pV2jVPezXfyACNSGd/jV/tUKhmN4fok/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4qO8MAAADbAAAADwAAAAAAAAAAAAAAAACYAgAAZHJzL2Rv&#10;d25yZXYueG1sUEsFBgAAAAAEAAQA9QAAAIgDAAAAAA==&#10;" filled="f" strokecolor="red" strokeweight="2pt"/>
                      <v:rect id="Rectangle 31" o:spid="_x0000_s1030" style="position:absolute;left:10731;top:18288;width:3429;height:12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BCcMA&#10;AADbAAAADwAAAGRycy9kb3ducmV2LnhtbESPQYvCMBSE78L+h/AWvIimKoh0jbIrKOJBsO5lb8/m&#10;bVtsXkoSbf33RhA8DjPzDbNYdaYWN3K+sqxgPEpAEOdWV1wo+D1thnMQPiBrrC2Tgjt5WC0/egtM&#10;tW35SLcsFCJC2KeooAyhSaX0eUkG/cg2xNH7t85giNIVUjtsI9zUcpIkM2mw4rhQYkPrkvJLdjUK&#10;zts/t57/TLfhOphF9KXY06FVqv/ZfX+BCNSFd/jV3mkF0zE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KBCcMAAADbAAAADwAAAAAAAAAAAAAAAACYAgAAZHJzL2Rv&#10;d25yZXYueG1sUEsFBgAAAAAEAAQA9QAAAIgDAAAAAA==&#10;" filled="f" strokecolor="red" strokeweight="2pt"/>
                    </v:group>
                  </w:pict>
                </mc:Fallback>
              </mc:AlternateContent>
            </w:r>
            <w:r w:rsidR="00132774">
              <w:rPr>
                <w:noProof/>
              </w:rPr>
              <w:drawing>
                <wp:inline distT="0" distB="0" distL="0" distR="0" wp14:anchorId="18BF3185" wp14:editId="0930E57B">
                  <wp:extent cx="3017520" cy="2493892"/>
                  <wp:effectExtent l="19050" t="19050" r="1143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10 System Status Page expanded with errors.PNG"/>
                          <pic:cNvPicPr/>
                        </pic:nvPicPr>
                        <pic:blipFill>
                          <a:blip r:embed="rId28">
                            <a:extLst>
                              <a:ext uri="{28A0092B-C50C-407E-A947-70E740481C1C}">
                                <a14:useLocalDpi xmlns:a14="http://schemas.microsoft.com/office/drawing/2010/main" val="0"/>
                              </a:ext>
                            </a:extLst>
                          </a:blip>
                          <a:stretch>
                            <a:fillRect/>
                          </a:stretch>
                        </pic:blipFill>
                        <pic:spPr>
                          <a:xfrm>
                            <a:off x="0" y="0"/>
                            <a:ext cx="3017520" cy="2493892"/>
                          </a:xfrm>
                          <a:prstGeom prst="rect">
                            <a:avLst/>
                          </a:prstGeom>
                          <a:ln w="19050">
                            <a:solidFill>
                              <a:schemeClr val="accent1"/>
                            </a:solidFill>
                          </a:ln>
                        </pic:spPr>
                      </pic:pic>
                    </a:graphicData>
                  </a:graphic>
                </wp:inline>
              </w:drawing>
            </w:r>
          </w:p>
        </w:tc>
      </w:tr>
      <w:tr w:rsidR="00132774" w14:paraId="65F8D60F" w14:textId="77777777" w:rsidTr="00FD01EA">
        <w:trPr>
          <w:jc w:val="center"/>
        </w:trPr>
        <w:tc>
          <w:tcPr>
            <w:tcW w:w="774" w:type="dxa"/>
          </w:tcPr>
          <w:p w14:paraId="1DD3BAF8" w14:textId="77777777" w:rsidR="00132774" w:rsidRDefault="00132774" w:rsidP="00AB2887">
            <w:pPr>
              <w:keepNext/>
              <w:keepLines/>
              <w:jc w:val="center"/>
            </w:pPr>
            <w:r>
              <w:lastRenderedPageBreak/>
              <w:t>5.</w:t>
            </w:r>
          </w:p>
        </w:tc>
        <w:tc>
          <w:tcPr>
            <w:tcW w:w="7974" w:type="dxa"/>
            <w:vAlign w:val="center"/>
          </w:tcPr>
          <w:p w14:paraId="5EB878A2" w14:textId="3EC4C1A8" w:rsidR="00132774" w:rsidRPr="00C05A7F" w:rsidRDefault="00132774" w:rsidP="00AB2887">
            <w:pPr>
              <w:keepNext/>
              <w:keepLines/>
            </w:pPr>
            <w:r>
              <w:t>Verify that there is line-of-site to the satellites in your network before continuing on</w:t>
            </w:r>
            <w:r w:rsidR="0062487F">
              <w:t xml:space="preserve"> </w:t>
            </w:r>
            <w:r>
              <w:t>to the next step.</w:t>
            </w:r>
          </w:p>
        </w:tc>
      </w:tr>
      <w:tr w:rsidR="00132774" w14:paraId="42256031" w14:textId="77777777" w:rsidTr="00FD01EA">
        <w:trPr>
          <w:jc w:val="center"/>
        </w:trPr>
        <w:tc>
          <w:tcPr>
            <w:tcW w:w="774" w:type="dxa"/>
          </w:tcPr>
          <w:p w14:paraId="1638FD48" w14:textId="77777777" w:rsidR="00132774" w:rsidRDefault="00132774" w:rsidP="00AB2887">
            <w:pPr>
              <w:keepNext/>
              <w:keepLines/>
              <w:jc w:val="center"/>
            </w:pPr>
            <w:r>
              <w:t>6.</w:t>
            </w:r>
          </w:p>
        </w:tc>
        <w:tc>
          <w:tcPr>
            <w:tcW w:w="7974" w:type="dxa"/>
            <w:vAlign w:val="center"/>
          </w:tcPr>
          <w:p w14:paraId="235961FD" w14:textId="77777777" w:rsidR="00132774" w:rsidRDefault="00132774" w:rsidP="00FD01EA">
            <w:pPr>
              <w:keepNext/>
              <w:keepLines/>
            </w:pPr>
            <w:r>
              <w:t>Do both of the following:</w:t>
            </w:r>
          </w:p>
          <w:p w14:paraId="3710EE8B" w14:textId="47C9C3BD" w:rsidR="00132774" w:rsidRDefault="00132774" w:rsidP="00FD01EA">
            <w:pPr>
              <w:keepNext/>
              <w:keepLines/>
              <w:numPr>
                <w:ilvl w:val="0"/>
                <w:numId w:val="55"/>
              </w:numPr>
            </w:pPr>
            <w:r>
              <w:t xml:space="preserve">Go back to the </w:t>
            </w:r>
            <w:del w:id="2874" w:author="Smullen, Lizz" w:date="2016-02-11T14:29:00Z">
              <w:r w:rsidDel="00EF3F24">
                <w:delText>SATCOM System Home Page</w:delText>
              </w:r>
            </w:del>
            <w:ins w:id="2875" w:author="Smullen, Lizz" w:date="2016-02-11T14:29:00Z">
              <w:r w:rsidR="00EF3F24">
                <w:t>home page</w:t>
              </w:r>
            </w:ins>
            <w:r>
              <w:t xml:space="preserve"> by clicking the AeroSat logo in the top, left corner of the page.</w:t>
            </w:r>
          </w:p>
          <w:p w14:paraId="1F9C16DA" w14:textId="77777777" w:rsidR="00132774" w:rsidRPr="00C05A7F" w:rsidRDefault="00132774" w:rsidP="00FD01EA">
            <w:pPr>
              <w:keepNext/>
              <w:keepLines/>
              <w:numPr>
                <w:ilvl w:val="0"/>
                <w:numId w:val="55"/>
              </w:numPr>
            </w:pPr>
            <w:r>
              <w:t xml:space="preserve">Do not continue to the next step until the </w:t>
            </w:r>
            <w:r w:rsidRPr="006F34E3">
              <w:rPr>
                <w:b/>
              </w:rPr>
              <w:t>Track State</w:t>
            </w:r>
            <w:r>
              <w:t xml:space="preserve"> under the </w:t>
            </w:r>
            <w:r w:rsidRPr="006F34E3">
              <w:rPr>
                <w:b/>
              </w:rPr>
              <w:t>System Status</w:t>
            </w:r>
            <w:r>
              <w:t xml:space="preserve"> section displays as </w:t>
            </w:r>
            <w:r w:rsidRPr="006F34E3">
              <w:rPr>
                <w:b/>
              </w:rPr>
              <w:t>DONE</w:t>
            </w:r>
            <w:r>
              <w:t>.</w:t>
            </w:r>
          </w:p>
        </w:tc>
      </w:tr>
      <w:tr w:rsidR="00132774" w14:paraId="0AC3F40A" w14:textId="77777777" w:rsidTr="00FD01EA">
        <w:trPr>
          <w:jc w:val="center"/>
        </w:trPr>
        <w:tc>
          <w:tcPr>
            <w:tcW w:w="774" w:type="dxa"/>
          </w:tcPr>
          <w:p w14:paraId="2EE81E14" w14:textId="77777777" w:rsidR="00132774" w:rsidRDefault="00132774" w:rsidP="00AB2887">
            <w:pPr>
              <w:keepNext/>
              <w:keepLines/>
              <w:jc w:val="center"/>
            </w:pPr>
            <w:r>
              <w:t>7.</w:t>
            </w:r>
          </w:p>
        </w:tc>
        <w:tc>
          <w:tcPr>
            <w:tcW w:w="7974" w:type="dxa"/>
            <w:vAlign w:val="center"/>
          </w:tcPr>
          <w:p w14:paraId="19D6BCC9" w14:textId="25AD2CBB" w:rsidR="00132774" w:rsidRDefault="00132774" w:rsidP="00FD01EA">
            <w:pPr>
              <w:keepNext/>
              <w:keepLines/>
            </w:pPr>
            <w:r>
              <w:t xml:space="preserve">Verify that the following conditions exist under the </w:t>
            </w:r>
            <w:r w:rsidRPr="002573CE">
              <w:rPr>
                <w:b/>
              </w:rPr>
              <w:t>System Status</w:t>
            </w:r>
            <w:r>
              <w:t xml:space="preserve"> section of the home page, by observing:</w:t>
            </w:r>
          </w:p>
          <w:p w14:paraId="5E15247D" w14:textId="77777777" w:rsidR="00132774" w:rsidRDefault="00132774" w:rsidP="00FD01EA">
            <w:pPr>
              <w:keepNext/>
              <w:keepLines/>
              <w:numPr>
                <w:ilvl w:val="0"/>
                <w:numId w:val="57"/>
              </w:numPr>
            </w:pPr>
            <w:r>
              <w:t xml:space="preserve">The </w:t>
            </w:r>
            <w:r w:rsidRPr="0023286A">
              <w:rPr>
                <w:b/>
              </w:rPr>
              <w:t>Rx Signal Level</w:t>
            </w:r>
            <w:r>
              <w:t xml:space="preserve"> is steady, and above 1.</w:t>
            </w:r>
          </w:p>
          <w:p w14:paraId="6C25B576" w14:textId="7F99B7A7" w:rsidR="00132774" w:rsidRDefault="00132774" w:rsidP="00FD01EA">
            <w:pPr>
              <w:keepNext/>
              <w:keepLines/>
              <w:numPr>
                <w:ilvl w:val="0"/>
                <w:numId w:val="57"/>
              </w:numPr>
            </w:pPr>
            <w:r>
              <w:t xml:space="preserve">The </w:t>
            </w:r>
            <w:r w:rsidRPr="0023286A">
              <w:rPr>
                <w:b/>
              </w:rPr>
              <w:t xml:space="preserve">Rx Signal Level </w:t>
            </w:r>
            <w:r>
              <w:t>data (i.e., Es/No or C/N) is accurate.</w:t>
            </w:r>
          </w:p>
          <w:p w14:paraId="7DAF58D7" w14:textId="0B12F979" w:rsidR="00132774" w:rsidRDefault="00132774" w:rsidP="00FD01EA">
            <w:pPr>
              <w:keepNext/>
              <w:keepLines/>
              <w:numPr>
                <w:ilvl w:val="0"/>
                <w:numId w:val="57"/>
              </w:numPr>
            </w:pPr>
            <w:r>
              <w:t>The Track State cycl</w:t>
            </w:r>
            <w:r w:rsidR="009364C8">
              <w:t>ing</w:t>
            </w:r>
            <w:r>
              <w:t xml:space="preserve"> through the following sequence in an attempt to reach a peak signal:</w:t>
            </w:r>
          </w:p>
          <w:p w14:paraId="4AF01C60" w14:textId="2547E57E" w:rsidR="00132774" w:rsidRPr="0023286A" w:rsidRDefault="00132774" w:rsidP="00FD01EA">
            <w:pPr>
              <w:keepNext/>
              <w:keepLines/>
              <w:numPr>
                <w:ilvl w:val="1"/>
                <w:numId w:val="57"/>
              </w:numPr>
              <w:rPr>
                <w:b/>
              </w:rPr>
            </w:pPr>
            <w:r w:rsidRPr="0023286A">
              <w:rPr>
                <w:b/>
              </w:rPr>
              <w:t>SEARCH</w:t>
            </w:r>
            <w:r w:rsidRPr="00191208">
              <w:t xml:space="preserve"> </w:t>
            </w:r>
            <w:r>
              <w:rPr>
                <w:rFonts w:cs="Calibri"/>
              </w:rPr>
              <w:t>—</w:t>
            </w:r>
            <w:r>
              <w:t xml:space="preserve"> </w:t>
            </w:r>
            <w:r w:rsidRPr="0023286A">
              <w:rPr>
                <w:rFonts w:cs="Calibri"/>
              </w:rPr>
              <w:t>Indicates the system has started</w:t>
            </w:r>
            <w:r w:rsidR="0062487F">
              <w:rPr>
                <w:rFonts w:cs="Calibri"/>
              </w:rPr>
              <w:t xml:space="preserve"> </w:t>
            </w:r>
            <w:r w:rsidRPr="0023286A">
              <w:rPr>
                <w:rFonts w:cs="Calibri"/>
              </w:rPr>
              <w:t xml:space="preserve">up and is searching for a signal. If a signal cannot be acquired, or if the Track State does not start cycling, but remains at </w:t>
            </w:r>
            <w:r w:rsidRPr="0023286A">
              <w:rPr>
                <w:rFonts w:cs="Calibri"/>
                <w:b/>
              </w:rPr>
              <w:t>DONE</w:t>
            </w:r>
            <w:r w:rsidRPr="0023286A">
              <w:rPr>
                <w:rFonts w:cs="Calibri"/>
              </w:rPr>
              <w:t xml:space="preserve">, reset the Track State by clicking the </w:t>
            </w:r>
            <w:r w:rsidRPr="0023286A">
              <w:rPr>
                <w:rFonts w:cs="Calibri"/>
                <w:b/>
              </w:rPr>
              <w:t>CLEAR</w:t>
            </w:r>
            <w:r w:rsidRPr="0023286A">
              <w:rPr>
                <w:rFonts w:cs="Calibri"/>
              </w:rPr>
              <w:t xml:space="preserve"> button.</w:t>
            </w:r>
          </w:p>
          <w:p w14:paraId="787D7AD8" w14:textId="77777777" w:rsidR="00132774" w:rsidRPr="00191208" w:rsidRDefault="00132774" w:rsidP="00FD01EA">
            <w:pPr>
              <w:keepNext/>
              <w:keepLines/>
              <w:numPr>
                <w:ilvl w:val="1"/>
                <w:numId w:val="57"/>
              </w:numPr>
              <w:rPr>
                <w:b/>
              </w:rPr>
            </w:pPr>
            <w:r w:rsidRPr="00191208">
              <w:rPr>
                <w:b/>
              </w:rPr>
              <w:t>ACQUIRE</w:t>
            </w:r>
            <w:r>
              <w:rPr>
                <w:b/>
              </w:rPr>
              <w:t xml:space="preserve"> </w:t>
            </w:r>
            <w:r w:rsidRPr="00191208">
              <w:rPr>
                <w:rFonts w:cs="Calibri"/>
              </w:rPr>
              <w:t>—</w:t>
            </w:r>
            <w:r>
              <w:rPr>
                <w:rFonts w:cs="Calibri"/>
              </w:rPr>
              <w:t xml:space="preserve"> Indicates the Track State has obtained a signal.</w:t>
            </w:r>
          </w:p>
          <w:p w14:paraId="00DEA6DC" w14:textId="54042128" w:rsidR="00132774" w:rsidRPr="00715CD5" w:rsidRDefault="00132774">
            <w:pPr>
              <w:keepNext/>
              <w:keepLines/>
              <w:numPr>
                <w:ilvl w:val="1"/>
                <w:numId w:val="57"/>
              </w:numPr>
              <w:rPr>
                <w:b/>
              </w:rPr>
            </w:pPr>
            <w:r w:rsidRPr="00191208">
              <w:rPr>
                <w:b/>
              </w:rPr>
              <w:t>COARSE</w:t>
            </w:r>
            <w:r w:rsidR="00715CD5">
              <w:rPr>
                <w:b/>
              </w:rPr>
              <w:t xml:space="preserve"> </w:t>
            </w:r>
            <w:r w:rsidR="00715CD5" w:rsidRPr="00191208">
              <w:rPr>
                <w:rFonts w:cs="Calibri"/>
              </w:rPr>
              <w:t>—</w:t>
            </w:r>
            <w:r w:rsidR="00715CD5">
              <w:rPr>
                <w:rFonts w:cs="Calibri"/>
              </w:rPr>
              <w:t xml:space="preserve"> A </w:t>
            </w:r>
            <w:r w:rsidR="00715CD5">
              <w:t>s</w:t>
            </w:r>
            <w:r w:rsidR="00715CD5" w:rsidRPr="005C0D93">
              <w:t>i</w:t>
            </w:r>
            <w:r w:rsidR="00715CD5">
              <w:t xml:space="preserve">gnal is acquired, but not peaked. </w:t>
            </w:r>
            <w:r w:rsidR="00715CD5" w:rsidRPr="005C0D93">
              <w:t xml:space="preserve">Tracking adjustments are smaller than </w:t>
            </w:r>
            <w:r w:rsidR="00715CD5">
              <w:t xml:space="preserve">those </w:t>
            </w:r>
            <w:r w:rsidR="00715CD5" w:rsidRPr="005C0D93">
              <w:t>in Acquire</w:t>
            </w:r>
          </w:p>
          <w:p w14:paraId="78B3F918" w14:textId="5C5A71AD" w:rsidR="00132774" w:rsidRPr="00191208" w:rsidRDefault="00132774" w:rsidP="00FD01EA">
            <w:pPr>
              <w:keepNext/>
              <w:keepLines/>
              <w:numPr>
                <w:ilvl w:val="1"/>
                <w:numId w:val="57"/>
              </w:numPr>
              <w:rPr>
                <w:b/>
              </w:rPr>
            </w:pPr>
            <w:r w:rsidRPr="00191208">
              <w:rPr>
                <w:b/>
              </w:rPr>
              <w:t>FINE</w:t>
            </w:r>
            <w:r w:rsidR="00715CD5">
              <w:rPr>
                <w:b/>
              </w:rPr>
              <w:t xml:space="preserve"> </w:t>
            </w:r>
            <w:r w:rsidR="00715CD5" w:rsidRPr="00191208">
              <w:rPr>
                <w:rFonts w:cs="Calibri"/>
              </w:rPr>
              <w:t>—</w:t>
            </w:r>
            <w:r w:rsidR="00715CD5">
              <w:rPr>
                <w:rFonts w:cs="Calibri"/>
              </w:rPr>
              <w:t xml:space="preserve"> </w:t>
            </w:r>
            <w:r w:rsidR="00715CD5" w:rsidRPr="005C0D93">
              <w:rPr>
                <w:rStyle w:val="TableTextChar"/>
              </w:rPr>
              <w:t>Close to peak signal</w:t>
            </w:r>
            <w:r w:rsidR="00715CD5">
              <w:rPr>
                <w:rStyle w:val="TableTextChar"/>
              </w:rPr>
              <w:t>, these t</w:t>
            </w:r>
            <w:r w:rsidR="00715CD5" w:rsidRPr="005C0D93">
              <w:rPr>
                <w:rStyle w:val="TableTextChar"/>
              </w:rPr>
              <w:t xml:space="preserve">racking adjustments are smaller than </w:t>
            </w:r>
            <w:r w:rsidR="00715CD5">
              <w:rPr>
                <w:rStyle w:val="TableTextChar"/>
              </w:rPr>
              <w:t xml:space="preserve">those </w:t>
            </w:r>
            <w:r w:rsidR="00715CD5" w:rsidRPr="005C0D93">
              <w:rPr>
                <w:rStyle w:val="TableTextChar"/>
              </w:rPr>
              <w:t>in Coarse.</w:t>
            </w:r>
          </w:p>
          <w:p w14:paraId="2B68103F" w14:textId="36456E02" w:rsidR="00132774" w:rsidRPr="00715CD5" w:rsidRDefault="00132774">
            <w:pPr>
              <w:keepNext/>
              <w:keepLines/>
              <w:numPr>
                <w:ilvl w:val="1"/>
                <w:numId w:val="57"/>
              </w:numPr>
              <w:rPr>
                <w:b/>
              </w:rPr>
            </w:pPr>
            <w:r w:rsidRPr="00191208">
              <w:rPr>
                <w:b/>
              </w:rPr>
              <w:t>SUPERFINE</w:t>
            </w:r>
            <w:r w:rsidR="00715CD5">
              <w:rPr>
                <w:b/>
              </w:rPr>
              <w:t xml:space="preserve"> </w:t>
            </w:r>
            <w:r w:rsidR="00715CD5">
              <w:rPr>
                <w:rFonts w:cs="Calibri"/>
              </w:rPr>
              <w:t>Checking candidate for peak signal.  There are no tracking adjustments.</w:t>
            </w:r>
          </w:p>
          <w:p w14:paraId="52440FEF" w14:textId="122D9F48" w:rsidR="00132774" w:rsidRPr="00B65891" w:rsidRDefault="00132774" w:rsidP="00FD01EA">
            <w:pPr>
              <w:keepNext/>
              <w:keepLines/>
              <w:numPr>
                <w:ilvl w:val="1"/>
                <w:numId w:val="57"/>
              </w:numPr>
            </w:pPr>
            <w:r w:rsidRPr="00191208">
              <w:rPr>
                <w:b/>
              </w:rPr>
              <w:t>DONE</w:t>
            </w:r>
            <w:r>
              <w:rPr>
                <w:b/>
              </w:rPr>
              <w:t xml:space="preserve"> </w:t>
            </w:r>
            <w:r>
              <w:rPr>
                <w:rFonts w:cs="Calibri"/>
                <w:b/>
              </w:rPr>
              <w:t>—</w:t>
            </w:r>
            <w:r>
              <w:rPr>
                <w:b/>
              </w:rPr>
              <w:t xml:space="preserve"> </w:t>
            </w:r>
            <w:r w:rsidRPr="00B65891">
              <w:t>Indicat</w:t>
            </w:r>
            <w:r>
              <w:t xml:space="preserve">es a signal has been found, and the Track Cycle is complete. The </w:t>
            </w:r>
            <w:r w:rsidRPr="00E44E35">
              <w:rPr>
                <w:b/>
              </w:rPr>
              <w:t>Tracking Offsets</w:t>
            </w:r>
            <w:r>
              <w:t xml:space="preserve"> for </w:t>
            </w:r>
            <w:r w:rsidRPr="00E44E35">
              <w:rPr>
                <w:b/>
              </w:rPr>
              <w:t xml:space="preserve">AZ </w:t>
            </w:r>
            <w:r>
              <w:t xml:space="preserve">and </w:t>
            </w:r>
            <w:r w:rsidRPr="00E44E35">
              <w:rPr>
                <w:b/>
              </w:rPr>
              <w:t xml:space="preserve">EL </w:t>
            </w:r>
            <w:r>
              <w:t>are also updated</w:t>
            </w:r>
            <w:r w:rsidR="0062487F">
              <w:t>.</w:t>
            </w:r>
          </w:p>
          <w:p w14:paraId="182435DE" w14:textId="022A6166" w:rsidR="00132774" w:rsidRDefault="00132774" w:rsidP="00FD01EA">
            <w:pPr>
              <w:keepNext/>
              <w:keepLines/>
              <w:ind w:left="1332" w:hanging="612"/>
            </w:pPr>
            <w:r w:rsidRPr="00155C6D">
              <w:rPr>
                <w:b/>
                <w:color w:val="4F81BD" w:themeColor="accent1"/>
                <w:rPrChange w:id="2876" w:author="Smullen, Lizz" w:date="2016-02-11T09:08:00Z">
                  <w:rPr>
                    <w:b/>
                    <w:color w:val="0070C0"/>
                  </w:rPr>
                </w:rPrChange>
              </w:rPr>
              <w:t>NOTE:</w:t>
            </w:r>
            <w:r>
              <w:t xml:space="preserve"> </w:t>
            </w:r>
            <w:r>
              <w:tab/>
              <w:t xml:space="preserve">Although Track State </w:t>
            </w:r>
            <w:r w:rsidR="0062487F">
              <w:t>may</w:t>
            </w:r>
            <w:r>
              <w:t xml:space="preserve"> find a signal and reach the </w:t>
            </w:r>
            <w:r w:rsidRPr="0012610C">
              <w:rPr>
                <w:b/>
              </w:rPr>
              <w:t>DONE</w:t>
            </w:r>
            <w:r>
              <w:t xml:space="preserve"> stat</w:t>
            </w:r>
            <w:r w:rsidR="0062487F">
              <w:t>e</w:t>
            </w:r>
            <w:r>
              <w:t xml:space="preserve"> in </w:t>
            </w:r>
            <w:r w:rsidR="0062487F">
              <w:t xml:space="preserve">a </w:t>
            </w:r>
            <w:r>
              <w:t>relatively short period of time, it continues to search for stronger signal</w:t>
            </w:r>
            <w:r w:rsidR="0062487F">
              <w:t xml:space="preserve">, and may periodically cycle to </w:t>
            </w:r>
            <w:r w:rsidR="00C86E33">
              <w:rPr>
                <w:b/>
              </w:rPr>
              <w:t>ACQUIRE</w:t>
            </w:r>
            <w:r w:rsidR="00C86E33">
              <w:t>,</w:t>
            </w:r>
            <w:r w:rsidR="00C86E33">
              <w:rPr>
                <w:b/>
              </w:rPr>
              <w:t xml:space="preserve"> </w:t>
            </w:r>
            <w:r w:rsidR="0062487F">
              <w:rPr>
                <w:b/>
              </w:rPr>
              <w:t>COARSE</w:t>
            </w:r>
            <w:r w:rsidR="0062487F">
              <w:t xml:space="preserve">, </w:t>
            </w:r>
            <w:r w:rsidR="0062487F">
              <w:rPr>
                <w:b/>
              </w:rPr>
              <w:t>FINE</w:t>
            </w:r>
            <w:r w:rsidR="0062487F">
              <w:t xml:space="preserve">, or </w:t>
            </w:r>
            <w:r w:rsidR="0062487F">
              <w:rPr>
                <w:b/>
              </w:rPr>
              <w:t>SUPERFINE</w:t>
            </w:r>
            <w:r w:rsidR="0062487F">
              <w:t xml:space="preserve">, before eventually going back to </w:t>
            </w:r>
            <w:r w:rsidR="0062487F">
              <w:rPr>
                <w:b/>
              </w:rPr>
              <w:t>DONE</w:t>
            </w:r>
            <w:r w:rsidR="0062487F">
              <w:t>.</w:t>
            </w:r>
          </w:p>
          <w:p w14:paraId="40334AA8" w14:textId="2EE73736" w:rsidR="00132774" w:rsidRDefault="00132774" w:rsidP="00FD01EA">
            <w:pPr>
              <w:keepNext/>
              <w:keepLines/>
              <w:numPr>
                <w:ilvl w:val="0"/>
                <w:numId w:val="57"/>
              </w:numPr>
            </w:pPr>
            <w:r>
              <w:t xml:space="preserve">The satellite pointing angles for </w:t>
            </w:r>
            <w:r w:rsidRPr="00645725">
              <w:rPr>
                <w:b/>
              </w:rPr>
              <w:t>AZ</w:t>
            </w:r>
            <w:r>
              <w:t>,</w:t>
            </w:r>
            <w:r w:rsidRPr="00645725">
              <w:rPr>
                <w:b/>
              </w:rPr>
              <w:t xml:space="preserve"> EL</w:t>
            </w:r>
            <w:r w:rsidR="0062487F">
              <w:t>,</w:t>
            </w:r>
            <w:r>
              <w:t xml:space="preserve"> and </w:t>
            </w:r>
            <w:r w:rsidRPr="00645725">
              <w:rPr>
                <w:b/>
              </w:rPr>
              <w:t>POL</w:t>
            </w:r>
            <w:r>
              <w:t xml:space="preserve"> correspond to pointing angles identified for the satellite at </w:t>
            </w:r>
            <w:r w:rsidR="003C35A2" w:rsidRPr="00155C6D">
              <w:rPr>
                <w:b/>
                <w:color w:val="4F81BD" w:themeColor="accent1"/>
                <w:rPrChange w:id="2877" w:author="Smullen, Lizz" w:date="2016-02-11T09:08:00Z">
                  <w:rPr>
                    <w:rStyle w:val="Hyperlink"/>
                  </w:rPr>
                </w:rPrChange>
              </w:rPr>
              <w:fldChar w:fldCharType="begin"/>
            </w:r>
            <w:r w:rsidR="003C35A2" w:rsidRPr="00155C6D">
              <w:rPr>
                <w:b/>
                <w:color w:val="4F81BD" w:themeColor="accent1"/>
                <w:rPrChange w:id="2878" w:author="Smullen, Lizz" w:date="2016-02-11T09:08:00Z">
                  <w:rPr/>
                </w:rPrChange>
              </w:rPr>
              <w:instrText xml:space="preserve"> HYPERLINK "http://www.satellite-calculations.com/" </w:instrText>
            </w:r>
            <w:r w:rsidR="003C35A2" w:rsidRPr="00155C6D">
              <w:rPr>
                <w:b/>
                <w:color w:val="4F81BD" w:themeColor="accent1"/>
                <w:rPrChange w:id="2879" w:author="Smullen, Lizz" w:date="2016-02-11T09:08:00Z">
                  <w:rPr>
                    <w:rStyle w:val="Hyperlink"/>
                  </w:rPr>
                </w:rPrChange>
              </w:rPr>
              <w:fldChar w:fldCharType="separate"/>
            </w:r>
            <w:r w:rsidRPr="00155C6D">
              <w:rPr>
                <w:rStyle w:val="Hyperlink"/>
                <w:b/>
                <w:color w:val="4F81BD" w:themeColor="accent1"/>
                <w:rPrChange w:id="2880" w:author="Smullen, Lizz" w:date="2016-02-11T09:08:00Z">
                  <w:rPr>
                    <w:rStyle w:val="Hyperlink"/>
                  </w:rPr>
                </w:rPrChange>
              </w:rPr>
              <w:t>http://www.satellite-calculations.com/</w:t>
            </w:r>
            <w:r w:rsidR="003C35A2" w:rsidRPr="00155C6D">
              <w:rPr>
                <w:rStyle w:val="Hyperlink"/>
                <w:b/>
                <w:color w:val="4F81BD" w:themeColor="accent1"/>
                <w:rPrChange w:id="2881" w:author="Smullen, Lizz" w:date="2016-02-11T09:08:00Z">
                  <w:rPr>
                    <w:rStyle w:val="Hyperlink"/>
                  </w:rPr>
                </w:rPrChange>
              </w:rPr>
              <w:fldChar w:fldCharType="end"/>
            </w:r>
            <w:r w:rsidRPr="00B63234">
              <w:rPr>
                <w:b/>
                <w:color w:val="002C4E"/>
                <w:rPrChange w:id="2882" w:author="Smullen, Lizz" w:date="2016-02-10T22:12:00Z">
                  <w:rPr/>
                </w:rPrChange>
              </w:rPr>
              <w:t>.</w:t>
            </w:r>
          </w:p>
        </w:tc>
      </w:tr>
      <w:tr w:rsidR="00132774" w14:paraId="3DD54084" w14:textId="77777777" w:rsidTr="00FD01EA">
        <w:trPr>
          <w:cantSplit/>
          <w:jc w:val="center"/>
        </w:trPr>
        <w:tc>
          <w:tcPr>
            <w:tcW w:w="774" w:type="dxa"/>
          </w:tcPr>
          <w:p w14:paraId="1A75D16B" w14:textId="77777777" w:rsidR="00132774" w:rsidRDefault="00132774" w:rsidP="00FD01EA">
            <w:pPr>
              <w:keepLines/>
              <w:jc w:val="center"/>
            </w:pPr>
            <w:r>
              <w:lastRenderedPageBreak/>
              <w:t>8.</w:t>
            </w:r>
          </w:p>
        </w:tc>
        <w:tc>
          <w:tcPr>
            <w:tcW w:w="7974" w:type="dxa"/>
            <w:vAlign w:val="center"/>
          </w:tcPr>
          <w:p w14:paraId="34EFA8AC" w14:textId="77777777" w:rsidR="00132774" w:rsidRDefault="00132774" w:rsidP="00C86E33">
            <w:r>
              <w:t xml:space="preserve">Verify that the Link is </w:t>
            </w:r>
            <w:r w:rsidRPr="00174CE8">
              <w:rPr>
                <w:b/>
              </w:rPr>
              <w:t>Closed</w:t>
            </w:r>
            <w:r>
              <w:t xml:space="preserve"> under the </w:t>
            </w:r>
            <w:r w:rsidRPr="002573CE">
              <w:rPr>
                <w:b/>
              </w:rPr>
              <w:t>SATELLITE</w:t>
            </w:r>
            <w:r>
              <w:t xml:space="preserve"> section of the home page.</w:t>
            </w:r>
          </w:p>
          <w:p w14:paraId="6926AE2A" w14:textId="4D21DA2C" w:rsidR="00132774" w:rsidRDefault="00132774" w:rsidP="00356035">
            <w:pPr>
              <w:pStyle w:val="Caption"/>
            </w:pPr>
            <w:bookmarkStart w:id="2883" w:name="_Toc442899368"/>
            <w:r>
              <w:t xml:space="preserve">Figure </w:t>
            </w:r>
            <w:ins w:id="2884" w:author="Smullen, Lizz" w:date="2016-02-10T18:08:00Z">
              <w:r w:rsidR="009104E1">
                <w:fldChar w:fldCharType="begin"/>
              </w:r>
              <w:r w:rsidR="009104E1">
                <w:instrText xml:space="preserve"> STYLEREF 1 \s </w:instrText>
              </w:r>
            </w:ins>
            <w:r w:rsidR="009104E1">
              <w:fldChar w:fldCharType="separate"/>
            </w:r>
            <w:r w:rsidR="0088531C">
              <w:rPr>
                <w:noProof/>
              </w:rPr>
              <w:t>4</w:t>
            </w:r>
            <w:ins w:id="2885"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886" w:author="Smullen, Lizz" w:date="2016-02-11T09:16:00Z">
              <w:r w:rsidR="0088531C">
                <w:rPr>
                  <w:noProof/>
                </w:rPr>
                <w:t>11</w:t>
              </w:r>
            </w:ins>
            <w:ins w:id="2887" w:author="Smullen, Lizz" w:date="2016-02-10T18:08:00Z">
              <w:r w:rsidR="009104E1">
                <w:fldChar w:fldCharType="end"/>
              </w:r>
            </w:ins>
            <w:del w:id="2888"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11</w:delText>
              </w:r>
              <w:r w:rsidR="00484E5B" w:rsidDel="00961F73">
                <w:rPr>
                  <w:noProof/>
                </w:rPr>
                <w:fldChar w:fldCharType="end"/>
              </w:r>
            </w:del>
            <w:r>
              <w:t xml:space="preserve"> — Link Closed</w:t>
            </w:r>
            <w:bookmarkEnd w:id="2883"/>
          </w:p>
          <w:p w14:paraId="0BF47FBE" w14:textId="1ED41A9C" w:rsidR="00132774" w:rsidRDefault="00413D1B">
            <w:pPr>
              <w:pStyle w:val="Index1"/>
              <w:spacing w:before="0"/>
              <w:contextualSpacing/>
              <w:rPr>
                <w:noProof/>
              </w:rPr>
              <w:pPrChange w:id="2889" w:author="Smullen, Lizz" w:date="2016-02-10T11:52:00Z">
                <w:pPr>
                  <w:contextualSpacing/>
                  <w:jc w:val="center"/>
                </w:pPr>
              </w:pPrChange>
            </w:pPr>
            <w:r>
              <w:rPr>
                <w:noProof/>
              </w:rPr>
              <w:drawing>
                <wp:inline distT="0" distB="0" distL="0" distR="0" wp14:anchorId="55DC1CAC" wp14:editId="77475E2D">
                  <wp:extent cx="3749040" cy="2670048"/>
                  <wp:effectExtent l="19050" t="19050" r="2286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749040" cy="2670048"/>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tc>
      </w:tr>
    </w:tbl>
    <w:p w14:paraId="57148190" w14:textId="05F4CEF4" w:rsidR="000F62A0" w:rsidRDefault="00D9617F" w:rsidP="00572CDF">
      <w:pPr>
        <w:pStyle w:val="Heading3"/>
      </w:pPr>
      <w:bookmarkStart w:id="2890" w:name="_Toc435095259"/>
      <w:bookmarkStart w:id="2891" w:name="_Toc435095792"/>
      <w:bookmarkStart w:id="2892" w:name="_Toc435095836"/>
      <w:bookmarkStart w:id="2893" w:name="_Toc435095880"/>
      <w:bookmarkStart w:id="2894" w:name="_Ref435091866"/>
      <w:bookmarkStart w:id="2895" w:name="_Toc442905253"/>
      <w:bookmarkStart w:id="2896" w:name="_Toc433022494"/>
      <w:bookmarkEnd w:id="2890"/>
      <w:bookmarkEnd w:id="2891"/>
      <w:bookmarkEnd w:id="2892"/>
      <w:bookmarkEnd w:id="2893"/>
      <w:r>
        <w:t xml:space="preserve">[B] </w:t>
      </w:r>
      <w:r w:rsidR="000F62A0">
        <w:t>Ping the ACMU to Verify Connectivity</w:t>
      </w:r>
      <w:bookmarkEnd w:id="2894"/>
      <w:bookmarkEnd w:id="2895"/>
    </w:p>
    <w:p w14:paraId="7C1E673C" w14:textId="77777777" w:rsidR="000F62A0" w:rsidRDefault="000F62A0" w:rsidP="000F62A0">
      <w:pPr>
        <w:pStyle w:val="NormalWeb"/>
      </w:pPr>
      <w:r>
        <w:t xml:space="preserve">To verify that connectivity with the ACMU is established, run the ping command at the command prompt. </w:t>
      </w:r>
    </w:p>
    <w:tbl>
      <w:tblPr>
        <w:tblStyle w:val="TableGrid"/>
        <w:tblW w:w="0" w:type="auto"/>
        <w:jc w:val="center"/>
        <w:tblLook w:val="04A0" w:firstRow="1" w:lastRow="0" w:firstColumn="1" w:lastColumn="0" w:noHBand="0" w:noVBand="1"/>
        <w:tblPrChange w:id="2897" w:author="Smullen, Lizz" w:date="2016-02-11T09:09:00Z">
          <w:tblPr>
            <w:tblStyle w:val="TableGrid"/>
            <w:tblW w:w="0" w:type="auto"/>
            <w:jc w:val="center"/>
            <w:tblLook w:val="04A0" w:firstRow="1" w:lastRow="0" w:firstColumn="1" w:lastColumn="0" w:noHBand="0" w:noVBand="1"/>
          </w:tblPr>
        </w:tblPrChange>
      </w:tblPr>
      <w:tblGrid>
        <w:gridCol w:w="774"/>
        <w:gridCol w:w="7974"/>
        <w:tblGridChange w:id="2898">
          <w:tblGrid>
            <w:gridCol w:w="774"/>
            <w:gridCol w:w="7974"/>
          </w:tblGrid>
        </w:tblGridChange>
      </w:tblGrid>
      <w:tr w:rsidR="000F62A0" w:rsidRPr="00523818" w14:paraId="5184B0D2" w14:textId="77777777" w:rsidTr="00155C6D">
        <w:trPr>
          <w:trHeight w:val="314"/>
          <w:tblHeader/>
          <w:jc w:val="center"/>
          <w:trPrChange w:id="2899" w:author="Smullen, Lizz" w:date="2016-02-11T09:09:00Z">
            <w:trPr>
              <w:trHeight w:val="314"/>
              <w:tblHeader/>
              <w:jc w:val="center"/>
            </w:trPr>
          </w:trPrChange>
        </w:trPr>
        <w:tc>
          <w:tcPr>
            <w:tcW w:w="774" w:type="dxa"/>
            <w:shd w:val="clear" w:color="auto" w:fill="4F81BD" w:themeFill="accent1"/>
            <w:tcPrChange w:id="2900" w:author="Smullen, Lizz" w:date="2016-02-11T09:09:00Z">
              <w:tcPr>
                <w:tcW w:w="774" w:type="dxa"/>
                <w:shd w:val="clear" w:color="auto" w:fill="4F81BD" w:themeFill="accent1"/>
              </w:tcPr>
            </w:tcPrChange>
          </w:tcPr>
          <w:p w14:paraId="7BF8E00B" w14:textId="77777777" w:rsidR="000F62A0" w:rsidRPr="00523818" w:rsidRDefault="000F62A0">
            <w:pPr>
              <w:pStyle w:val="TableHead1"/>
              <w:pPrChange w:id="2901" w:author="Smullen, Lizz" w:date="2016-02-10T11:20:00Z">
                <w:pPr>
                  <w:pStyle w:val="TableHead1"/>
                  <w:keepNext/>
                  <w:keepLines/>
                  <w:ind w:left="360"/>
                </w:pPr>
              </w:pPrChange>
            </w:pPr>
            <w:r w:rsidRPr="00523818">
              <w:t>Step</w:t>
            </w:r>
          </w:p>
        </w:tc>
        <w:tc>
          <w:tcPr>
            <w:tcW w:w="7974" w:type="dxa"/>
            <w:shd w:val="clear" w:color="auto" w:fill="4F81BD" w:themeFill="accent1"/>
            <w:tcPrChange w:id="2902" w:author="Smullen, Lizz" w:date="2016-02-11T09:09:00Z">
              <w:tcPr>
                <w:tcW w:w="7974" w:type="dxa"/>
                <w:shd w:val="clear" w:color="auto" w:fill="4F81BD" w:themeFill="accent1"/>
              </w:tcPr>
            </w:tcPrChange>
          </w:tcPr>
          <w:p w14:paraId="15B81184" w14:textId="77777777" w:rsidR="000F62A0" w:rsidRPr="00523818" w:rsidRDefault="000F62A0">
            <w:pPr>
              <w:pStyle w:val="TableHead1"/>
              <w:pPrChange w:id="2903" w:author="Smullen, Lizz" w:date="2016-02-10T11:20:00Z">
                <w:pPr>
                  <w:pStyle w:val="TableHead1"/>
                  <w:keepNext/>
                  <w:keepLines/>
                </w:pPr>
              </w:pPrChange>
            </w:pPr>
            <w:r w:rsidRPr="00523818">
              <w:t>Action</w:t>
            </w:r>
          </w:p>
        </w:tc>
      </w:tr>
      <w:tr w:rsidR="000F62A0" w:rsidRPr="00F43C74" w14:paraId="7D678C74" w14:textId="77777777" w:rsidTr="00A15FD2">
        <w:trPr>
          <w:jc w:val="center"/>
        </w:trPr>
        <w:tc>
          <w:tcPr>
            <w:tcW w:w="774" w:type="dxa"/>
          </w:tcPr>
          <w:p w14:paraId="6A804725" w14:textId="77777777" w:rsidR="000F62A0" w:rsidRPr="00680970" w:rsidRDefault="000F62A0" w:rsidP="00A15FD2">
            <w:pPr>
              <w:jc w:val="center"/>
            </w:pPr>
            <w:r w:rsidRPr="00680970">
              <w:t>1</w:t>
            </w:r>
            <w:r>
              <w:t>.</w:t>
            </w:r>
          </w:p>
        </w:tc>
        <w:tc>
          <w:tcPr>
            <w:tcW w:w="7974" w:type="dxa"/>
            <w:vAlign w:val="center"/>
          </w:tcPr>
          <w:p w14:paraId="563654FF" w14:textId="66AB1F20" w:rsidR="000F62A0" w:rsidRPr="00F43C74" w:rsidRDefault="00CC479C" w:rsidP="00A15FD2">
            <w:r>
              <w:t xml:space="preserve">From your desktop, click the </w:t>
            </w:r>
            <w:r w:rsidRPr="00A15FD2">
              <w:rPr>
                <w:b/>
              </w:rPr>
              <w:t>Start Menu</w:t>
            </w:r>
            <w:r>
              <w:t>.</w:t>
            </w:r>
          </w:p>
        </w:tc>
      </w:tr>
      <w:tr w:rsidR="000F62A0" w:rsidRPr="00F43C74" w14:paraId="6CDDCC28" w14:textId="77777777" w:rsidTr="002573CE">
        <w:trPr>
          <w:trHeight w:val="3176"/>
          <w:jc w:val="center"/>
        </w:trPr>
        <w:tc>
          <w:tcPr>
            <w:tcW w:w="774" w:type="dxa"/>
          </w:tcPr>
          <w:p w14:paraId="08844BD5" w14:textId="77777777" w:rsidR="000F62A0" w:rsidRPr="00680970" w:rsidRDefault="000F62A0" w:rsidP="00A15FD2">
            <w:pPr>
              <w:jc w:val="center"/>
            </w:pPr>
            <w:r w:rsidRPr="00680970">
              <w:t>2</w:t>
            </w:r>
            <w:r>
              <w:t>.</w:t>
            </w:r>
          </w:p>
        </w:tc>
        <w:tc>
          <w:tcPr>
            <w:tcW w:w="7974" w:type="dxa"/>
            <w:vAlign w:val="center"/>
          </w:tcPr>
          <w:p w14:paraId="5FCF9C2E" w14:textId="77777777" w:rsidR="00CC479C" w:rsidRDefault="00CC479C" w:rsidP="00A15FD2">
            <w:r>
              <w:t xml:space="preserve">From the </w:t>
            </w:r>
            <w:r>
              <w:rPr>
                <w:b/>
                <w:bCs/>
              </w:rPr>
              <w:t>Run Command Line</w:t>
            </w:r>
            <w:r>
              <w:t xml:space="preserve">, enter the command: </w:t>
            </w:r>
            <w:r>
              <w:rPr>
                <w:rStyle w:val="HTMLCode"/>
                <w:b/>
                <w:bCs/>
              </w:rPr>
              <w:t>cmd</w:t>
            </w:r>
            <w:r>
              <w:t xml:space="preserve">. </w:t>
            </w:r>
          </w:p>
          <w:p w14:paraId="10D9E69A" w14:textId="23F65C13" w:rsidR="00CC479C" w:rsidRDefault="00CC479C" w:rsidP="002573CE">
            <w:pPr>
              <w:pStyle w:val="Caption"/>
            </w:pPr>
            <w:bookmarkStart w:id="2904" w:name="_Toc442899369"/>
            <w:r>
              <w:t xml:space="preserve">Figure </w:t>
            </w:r>
            <w:ins w:id="2905" w:author="Smullen, Lizz" w:date="2016-02-10T18:08:00Z">
              <w:r w:rsidR="009104E1">
                <w:fldChar w:fldCharType="begin"/>
              </w:r>
              <w:r w:rsidR="009104E1">
                <w:instrText xml:space="preserve"> STYLEREF 1 \s </w:instrText>
              </w:r>
            </w:ins>
            <w:r w:rsidR="009104E1">
              <w:fldChar w:fldCharType="separate"/>
            </w:r>
            <w:r w:rsidR="0088531C">
              <w:rPr>
                <w:noProof/>
              </w:rPr>
              <w:t>4</w:t>
            </w:r>
            <w:ins w:id="2906"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907" w:author="Smullen, Lizz" w:date="2016-02-11T09:16:00Z">
              <w:r w:rsidR="0088531C">
                <w:rPr>
                  <w:noProof/>
                </w:rPr>
                <w:t>12</w:t>
              </w:r>
            </w:ins>
            <w:ins w:id="2908" w:author="Smullen, Lizz" w:date="2016-02-10T18:08:00Z">
              <w:r w:rsidR="009104E1">
                <w:fldChar w:fldCharType="end"/>
              </w:r>
            </w:ins>
            <w:del w:id="2909"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12</w:delText>
              </w:r>
              <w:r w:rsidR="00484E5B" w:rsidDel="00961F73">
                <w:rPr>
                  <w:noProof/>
                </w:rPr>
                <w:fldChar w:fldCharType="end"/>
              </w:r>
            </w:del>
            <w:r>
              <w:t xml:space="preserve"> — Run Command Prompt</w:t>
            </w:r>
            <w:bookmarkEnd w:id="2904"/>
          </w:p>
          <w:p w14:paraId="565DF070" w14:textId="38C4B712" w:rsidR="000F62A0" w:rsidRPr="00F43C74" w:rsidRDefault="00CC479C" w:rsidP="00A15FD2">
            <w:pPr>
              <w:jc w:val="center"/>
            </w:pPr>
            <w:r w:rsidRPr="00047298">
              <w:rPr>
                <w:noProof/>
                <w:color w:val="0000FF"/>
              </w:rPr>
              <w:drawing>
                <wp:inline distT="0" distB="0" distL="0" distR="0" wp14:anchorId="47AEC6DB" wp14:editId="232416FF">
                  <wp:extent cx="2340864" cy="1380744"/>
                  <wp:effectExtent l="19050" t="19050" r="21590" b="10160"/>
                  <wp:docPr id="11" name="Picture 11" descr="http://aerowiki/aerodiags/images/thumb/b/bb/Command_Prompt_Window.JPG/300px-Command_Prompt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erowiki/aerodiags/images/thumb/b/bb/Command_Prompt_Window.JPG/300px-Command_Prompt_Window.JPG">
                            <a:hlinkClick r:id="rId29"/>
                          </pic:cNvPr>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40864" cy="1380744"/>
                          </a:xfrm>
                          <a:prstGeom prst="rect">
                            <a:avLst/>
                          </a:prstGeom>
                          <a:noFill/>
                          <a:ln w="19050">
                            <a:solidFill>
                              <a:srgbClr val="002C4E"/>
                            </a:solidFill>
                          </a:ln>
                        </pic:spPr>
                      </pic:pic>
                    </a:graphicData>
                  </a:graphic>
                </wp:inline>
              </w:drawing>
            </w:r>
          </w:p>
        </w:tc>
      </w:tr>
      <w:tr w:rsidR="00CC479C" w:rsidRPr="00F43C74" w14:paraId="0AE637B3" w14:textId="77777777" w:rsidTr="00A15FD2">
        <w:trPr>
          <w:trHeight w:val="2015"/>
          <w:jc w:val="center"/>
        </w:trPr>
        <w:tc>
          <w:tcPr>
            <w:tcW w:w="774" w:type="dxa"/>
          </w:tcPr>
          <w:p w14:paraId="647C6F48" w14:textId="3CF37BBC" w:rsidR="00CC479C" w:rsidRPr="00A15FD2" w:rsidRDefault="00CC479C" w:rsidP="00A15FD2">
            <w:pPr>
              <w:jc w:val="center"/>
            </w:pPr>
            <w:r>
              <w:lastRenderedPageBreak/>
              <w:t>3.</w:t>
            </w:r>
          </w:p>
        </w:tc>
        <w:tc>
          <w:tcPr>
            <w:tcW w:w="7974" w:type="dxa"/>
          </w:tcPr>
          <w:p w14:paraId="6ECFDD4E" w14:textId="141647F3" w:rsidR="00CC479C" w:rsidRDefault="00CC479C" w:rsidP="00A43180">
            <w:r>
              <w:t xml:space="preserve">Enter following command in the command prompt window. Click </w:t>
            </w:r>
            <w:r w:rsidRPr="00A43180">
              <w:rPr>
                <w:b/>
                <w:bCs/>
              </w:rPr>
              <w:t>OK</w:t>
            </w:r>
            <w:r w:rsidR="005E4F68">
              <w:t>.</w:t>
            </w:r>
          </w:p>
          <w:p w14:paraId="3769F9C4" w14:textId="77777777" w:rsidR="00CC479C" w:rsidRDefault="00CC479C" w:rsidP="00A43180">
            <w:r>
              <w:rPr>
                <w:rStyle w:val="HTMLCode"/>
                <w:b/>
                <w:bCs/>
              </w:rPr>
              <w:t>ping 192.168.64.10 -t</w:t>
            </w:r>
          </w:p>
          <w:p w14:paraId="300CB6C7" w14:textId="77777777" w:rsidR="00CC479C" w:rsidRDefault="00CC479C" w:rsidP="00A43180">
            <w:r>
              <w:t>If the ACMU is communicating properly, it will respond to the ping command similar to the example below:</w:t>
            </w:r>
          </w:p>
          <w:p w14:paraId="43A46C62" w14:textId="75A6E6EA" w:rsidR="00CC479C" w:rsidRDefault="00CC479C" w:rsidP="00356035">
            <w:pPr>
              <w:pStyle w:val="Caption"/>
            </w:pPr>
            <w:bookmarkStart w:id="2910" w:name="_Toc442899370"/>
            <w:r>
              <w:t xml:space="preserve">Figure </w:t>
            </w:r>
            <w:ins w:id="2911" w:author="Smullen, Lizz" w:date="2016-02-10T18:08:00Z">
              <w:r w:rsidR="009104E1">
                <w:fldChar w:fldCharType="begin"/>
              </w:r>
              <w:r w:rsidR="009104E1">
                <w:instrText xml:space="preserve"> STYLEREF 1 \s </w:instrText>
              </w:r>
            </w:ins>
            <w:r w:rsidR="009104E1">
              <w:fldChar w:fldCharType="separate"/>
            </w:r>
            <w:r w:rsidR="0088531C">
              <w:rPr>
                <w:noProof/>
              </w:rPr>
              <w:t>4</w:t>
            </w:r>
            <w:ins w:id="2912"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913" w:author="Smullen, Lizz" w:date="2016-02-11T09:16:00Z">
              <w:r w:rsidR="0088531C">
                <w:rPr>
                  <w:noProof/>
                </w:rPr>
                <w:t>13</w:t>
              </w:r>
            </w:ins>
            <w:ins w:id="2914" w:author="Smullen, Lizz" w:date="2016-02-10T18:08:00Z">
              <w:r w:rsidR="009104E1">
                <w:fldChar w:fldCharType="end"/>
              </w:r>
            </w:ins>
            <w:del w:id="2915"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13</w:delText>
              </w:r>
              <w:r w:rsidR="00484E5B" w:rsidDel="00961F73">
                <w:rPr>
                  <w:noProof/>
                </w:rPr>
                <w:fldChar w:fldCharType="end"/>
              </w:r>
            </w:del>
            <w:r>
              <w:t xml:space="preserve"> — Example of a Ping Command and ACMU Response</w:t>
            </w:r>
            <w:bookmarkEnd w:id="2910"/>
          </w:p>
          <w:p w14:paraId="14C5FF77" w14:textId="6926A910" w:rsidR="00CC479C" w:rsidRPr="00A15FD2" w:rsidRDefault="00CC479C" w:rsidP="00356035">
            <w:pPr>
              <w:spacing w:before="0"/>
              <w:jc w:val="center"/>
            </w:pPr>
            <w:r w:rsidRPr="00047298">
              <w:rPr>
                <w:noProof/>
                <w:color w:val="0000FF"/>
              </w:rPr>
              <w:drawing>
                <wp:inline distT="0" distB="0" distL="0" distR="0" wp14:anchorId="435A3416" wp14:editId="07F4EF32">
                  <wp:extent cx="3721608" cy="1655064"/>
                  <wp:effectExtent l="19050" t="19050" r="12700" b="21590"/>
                  <wp:docPr id="10" name="Picture 10" descr="http://aerowiki/aerodiags/images/thumb/4/4b/Ping_command_and_response.JPG/500px-Ping_command_and_response.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erowiki/aerodiags/images/thumb/4/4b/Ping_command_and_response.JPG/500px-Ping_command_and_response.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608" cy="1655064"/>
                          </a:xfrm>
                          <a:prstGeom prst="rect">
                            <a:avLst/>
                          </a:prstGeom>
                          <a:noFill/>
                          <a:ln w="19050">
                            <a:solidFill>
                              <a:schemeClr val="accent1"/>
                            </a:solidFill>
                          </a:ln>
                        </pic:spPr>
                      </pic:pic>
                    </a:graphicData>
                  </a:graphic>
                </wp:inline>
              </w:drawing>
            </w:r>
          </w:p>
        </w:tc>
      </w:tr>
      <w:tr w:rsidR="00CC479C" w:rsidRPr="00F43C74" w14:paraId="36AA5BB1" w14:textId="77777777" w:rsidTr="00A15FD2">
        <w:trPr>
          <w:trHeight w:val="440"/>
          <w:jc w:val="center"/>
        </w:trPr>
        <w:tc>
          <w:tcPr>
            <w:tcW w:w="774" w:type="dxa"/>
          </w:tcPr>
          <w:p w14:paraId="5E54DEDF" w14:textId="408C6673" w:rsidR="00CC479C" w:rsidRDefault="00CC479C" w:rsidP="00E13F26">
            <w:pPr>
              <w:jc w:val="center"/>
            </w:pPr>
            <w:r>
              <w:t>4.</w:t>
            </w:r>
          </w:p>
        </w:tc>
        <w:tc>
          <w:tcPr>
            <w:tcW w:w="7974" w:type="dxa"/>
          </w:tcPr>
          <w:p w14:paraId="78F6FF3A" w14:textId="16226C89" w:rsidR="00CC479C" w:rsidRDefault="00466987">
            <w:r>
              <w:t xml:space="preserve">Return </w:t>
            </w:r>
            <w:r w:rsidR="00CC479C">
              <w:t>to the procedure requiring the Ping Command. Continue to the next step</w:t>
            </w:r>
            <w:r w:rsidR="00A15FD2">
              <w:t xml:space="preserve"> within that procedure</w:t>
            </w:r>
            <w:r w:rsidR="00CC479C">
              <w:t>.</w:t>
            </w:r>
          </w:p>
        </w:tc>
      </w:tr>
    </w:tbl>
    <w:p w14:paraId="3918CD0A" w14:textId="46ACF538" w:rsidR="00132774" w:rsidRDefault="00E01A4E" w:rsidP="00572CDF">
      <w:pPr>
        <w:pStyle w:val="Heading2"/>
      </w:pPr>
      <w:bookmarkStart w:id="2916" w:name="_Toc442423245"/>
      <w:bookmarkStart w:id="2917" w:name="_Toc442451875"/>
      <w:bookmarkStart w:id="2918" w:name="_Toc442905254"/>
      <w:bookmarkEnd w:id="2916"/>
      <w:bookmarkEnd w:id="2917"/>
      <w:r>
        <w:t>[A]</w:t>
      </w:r>
      <w:r w:rsidR="00132774">
        <w:t xml:space="preserve"> System Alignment</w:t>
      </w:r>
      <w:bookmarkEnd w:id="2896"/>
      <w:bookmarkEnd w:id="2918"/>
    </w:p>
    <w:p w14:paraId="0BF7EB6E" w14:textId="2F3999D9" w:rsidR="00C502A2" w:rsidRDefault="00132774" w:rsidP="002573CE">
      <w:pPr>
        <w:keepNext/>
        <w:keepLines/>
      </w:pPr>
      <w:r>
        <w:t xml:space="preserve">Once the antenna is mounted to the aircraft, the SATCOM System will automatically align the antenna to the Inertial </w:t>
      </w:r>
      <w:r w:rsidR="00AB2887">
        <w:t>Navigation</w:t>
      </w:r>
      <w:r>
        <w:t xml:space="preserve"> System (INS) so that the Roll, Pitch</w:t>
      </w:r>
      <w:r w:rsidR="00AB2887">
        <w:t>,</w:t>
      </w:r>
      <w:r>
        <w:t xml:space="preserve"> and Heading alignment offsets are accurately pointing at the satellite.</w:t>
      </w:r>
      <w:r w:rsidR="00C502A2">
        <w:t xml:space="preserve"> </w:t>
      </w:r>
      <w:r w:rsidR="00C502A2" w:rsidRPr="003B0CF3">
        <w:t>This process may repeat until the</w:t>
      </w:r>
      <w:r w:rsidR="00C502A2">
        <w:t xml:space="preserve"> differences between successive Heading alignment corrections are minimized.</w:t>
      </w:r>
    </w:p>
    <w:p w14:paraId="70CE7465" w14:textId="6E966A0E" w:rsidR="00132774" w:rsidRDefault="00132774" w:rsidP="00E13F26">
      <w:pPr>
        <w:keepLines/>
      </w:pPr>
      <w:r>
        <w:t xml:space="preserve">You can identify the status of the system alignment by viewing </w:t>
      </w:r>
      <w:r w:rsidR="00C86E33">
        <w:t xml:space="preserve">the alignment state under the </w:t>
      </w:r>
      <w:r w:rsidR="00C86E33" w:rsidRPr="003C75DE">
        <w:rPr>
          <w:b/>
        </w:rPr>
        <w:t>SYSTEM STATUS</w:t>
      </w:r>
      <w:r w:rsidR="00C86E33">
        <w:t xml:space="preserve"> section.  If this indicates that the alignment is </w:t>
      </w:r>
      <w:r w:rsidR="00C86E33" w:rsidRPr="007B6A9E">
        <w:rPr>
          <w:b/>
        </w:rPr>
        <w:t>N</w:t>
      </w:r>
      <w:r w:rsidR="00C86E33">
        <w:rPr>
          <w:b/>
        </w:rPr>
        <w:t>ot completed</w:t>
      </w:r>
      <w:r w:rsidR="00C86E33">
        <w:t xml:space="preserve"> or </w:t>
      </w:r>
      <w:r w:rsidR="00C86E33" w:rsidRPr="007B6A9E">
        <w:rPr>
          <w:b/>
        </w:rPr>
        <w:t>A</w:t>
      </w:r>
      <w:r w:rsidR="00C86E33">
        <w:rPr>
          <w:b/>
        </w:rPr>
        <w:t>borted</w:t>
      </w:r>
      <w:r w:rsidR="00C86E33">
        <w:t>, then the alignment either failed at start up or the feature is not configured to run at start up.</w:t>
      </w:r>
    </w:p>
    <w:p w14:paraId="3B544938" w14:textId="142B0E8C" w:rsidR="00132774" w:rsidRPr="0088531C" w:rsidRDefault="00E01A4E" w:rsidP="00572CDF">
      <w:pPr>
        <w:pStyle w:val="Heading3"/>
      </w:pPr>
      <w:bookmarkStart w:id="2919" w:name="_Toc433022495"/>
      <w:bookmarkStart w:id="2920" w:name="_Toc442905255"/>
      <w:r w:rsidRPr="00572CDF">
        <w:t>[A]</w:t>
      </w:r>
      <w:r w:rsidR="00132774" w:rsidRPr="0088531C">
        <w:t xml:space="preserve"> Perform a Manual System Alignment</w:t>
      </w:r>
      <w:bookmarkEnd w:id="2919"/>
      <w:bookmarkEnd w:id="2920"/>
    </w:p>
    <w:p w14:paraId="2B89AD01" w14:textId="69F76328" w:rsidR="00132774" w:rsidRDefault="00132774" w:rsidP="00132774">
      <w:pPr>
        <w:rPr>
          <w:ins w:id="2921" w:author="Smullen, Lizz" w:date="2016-02-10T11:55:00Z"/>
        </w:rPr>
      </w:pPr>
      <w:r>
        <w:t>If the Roll</w:t>
      </w:r>
      <w:r w:rsidR="00F336E8">
        <w:t xml:space="preserve">, </w:t>
      </w:r>
      <w:r w:rsidR="00C502A2">
        <w:t xml:space="preserve">Pitch </w:t>
      </w:r>
      <w:r w:rsidR="00F336E8">
        <w:t xml:space="preserve">and Heading </w:t>
      </w:r>
      <w:r>
        <w:t xml:space="preserve">offsets for the antenna and INS </w:t>
      </w:r>
      <w:r w:rsidR="001B2F6E">
        <w:t>do not align</w:t>
      </w:r>
      <w:r>
        <w:t xml:space="preserve"> during the automatic system alignment process,</w:t>
      </w:r>
      <w:r w:rsidR="00466987">
        <w:t xml:space="preserve"> </w:t>
      </w:r>
      <w:r w:rsidR="001B2F6E">
        <w:t xml:space="preserve">you must </w:t>
      </w:r>
      <w:r>
        <w:t>perform a manual system alignment</w:t>
      </w:r>
      <w:r w:rsidR="00F336E8">
        <w:t xml:space="preserve"> for Roll and Pitch</w:t>
      </w:r>
      <w:r>
        <w:t>.</w:t>
      </w:r>
    </w:p>
    <w:p w14:paraId="198C0FB0" w14:textId="6BEC2506" w:rsidR="00542C32" w:rsidRDefault="00542C32" w:rsidP="00132774">
      <w:pPr>
        <w:rPr>
          <w:ins w:id="2922" w:author="Smullen, Lizz" w:date="2016-02-10T11:55:00Z"/>
        </w:rPr>
      </w:pPr>
      <w:ins w:id="2923" w:author="Smullen, Lizz" w:date="2016-02-10T11:55:00Z">
        <w:r>
          <w:t>Once the Roll and Pitch offset manual system alignment completes, the system will automatically perform an alignment of the Heading. This process may repeat until the differences between successive Heading alignment corrections are minimized.</w:t>
        </w:r>
      </w:ins>
    </w:p>
    <w:p w14:paraId="2D4284C4" w14:textId="5D553E81" w:rsidR="00542C32" w:rsidDel="00542C32" w:rsidRDefault="00542C32" w:rsidP="00132774">
      <w:pPr>
        <w:rPr>
          <w:del w:id="2924" w:author="Smullen, Lizz" w:date="2016-02-10T11:55:00Z"/>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2925" w:author="Smullen, Lizz" w:date="2016-02-10T11:55:00Z">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321"/>
        <w:gridCol w:w="8190"/>
        <w:tblGridChange w:id="2926">
          <w:tblGrid>
            <w:gridCol w:w="1321"/>
            <w:gridCol w:w="8190"/>
          </w:tblGrid>
        </w:tblGridChange>
      </w:tblGrid>
      <w:tr w:rsidR="00132774" w14:paraId="39F0CF36" w14:textId="77777777" w:rsidTr="00542C32">
        <w:trPr>
          <w:trHeight w:val="1124"/>
          <w:trPrChange w:id="2927" w:author="Smullen, Lizz" w:date="2016-02-10T11:55:00Z">
            <w:trPr>
              <w:trHeight w:val="1124"/>
            </w:trPr>
          </w:trPrChange>
        </w:trPr>
        <w:tc>
          <w:tcPr>
            <w:tcW w:w="918" w:type="dxa"/>
            <w:tcPrChange w:id="2928" w:author="Smullen, Lizz" w:date="2016-02-10T11:55:00Z">
              <w:tcPr>
                <w:tcW w:w="918" w:type="dxa"/>
                <w:vAlign w:val="center"/>
              </w:tcPr>
            </w:tcPrChange>
          </w:tcPr>
          <w:p w14:paraId="13DB0781" w14:textId="5DA81421" w:rsidR="00132774" w:rsidRDefault="00542C32">
            <w:pPr>
              <w:pStyle w:val="Index1"/>
              <w:jc w:val="left"/>
              <w:rPr>
                <w:noProof/>
              </w:rPr>
              <w:pPrChange w:id="2929" w:author="Smullen, Lizz" w:date="2016-02-10T11:55:00Z">
                <w:pPr>
                  <w:pStyle w:val="Index1"/>
                  <w:ind w:left="360"/>
                </w:pPr>
              </w:pPrChange>
            </w:pPr>
            <w:r>
              <w:rPr>
                <w:noProof/>
              </w:rPr>
              <w:drawing>
                <wp:anchor distT="0" distB="0" distL="114300" distR="114300" simplePos="0" relativeHeight="251752448" behindDoc="0" locked="0" layoutInCell="1" allowOverlap="1" wp14:anchorId="51B172FF" wp14:editId="4078D7C0">
                  <wp:simplePos x="0" y="0"/>
                  <wp:positionH relativeFrom="column">
                    <wp:posOffset>3810</wp:posOffset>
                  </wp:positionH>
                  <wp:positionV relativeFrom="page">
                    <wp:posOffset>38735</wp:posOffset>
                  </wp:positionV>
                  <wp:extent cx="575945" cy="57594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blue.png"/>
                          <pic:cNvPicPr/>
                        </pic:nvPicPr>
                        <pic:blipFill>
                          <a:blip r:embed="rId14">
                            <a:extLst>
                              <a:ext uri="{28A0092B-C50C-407E-A947-70E740481C1C}">
                                <a14:useLocalDpi xmlns:a14="http://schemas.microsoft.com/office/drawing/2010/main" val="0"/>
                              </a:ext>
                            </a:extLst>
                          </a:blip>
                          <a:stretch>
                            <a:fillRect/>
                          </a:stretch>
                        </pic:blipFill>
                        <pic:spPr>
                          <a:xfrm>
                            <a:off x="0" y="0"/>
                            <a:ext cx="575945" cy="575945"/>
                          </a:xfrm>
                          <a:prstGeom prst="rect">
                            <a:avLst/>
                          </a:prstGeom>
                        </pic:spPr>
                      </pic:pic>
                    </a:graphicData>
                  </a:graphic>
                  <wp14:sizeRelH relativeFrom="margin">
                    <wp14:pctWidth>0</wp14:pctWidth>
                  </wp14:sizeRelH>
                  <wp14:sizeRelV relativeFrom="margin">
                    <wp14:pctHeight>0</wp14:pctHeight>
                  </wp14:sizeRelV>
                </wp:anchor>
              </w:drawing>
            </w:r>
            <w:del w:id="2930" w:author="Smullen, Lizz" w:date="2016-02-10T11:55:00Z">
              <w:r w:rsidR="00F336E8" w:rsidDel="00542C32">
                <w:delText>Once the Roll and Pitch offset manual system alignment completes, the system will automatically perform an alignment of the Heading. This process may repeat until the differences between successive Heading alignment corrections are minimized.</w:delText>
              </w:r>
            </w:del>
          </w:p>
        </w:tc>
        <w:tc>
          <w:tcPr>
            <w:tcW w:w="8190" w:type="dxa"/>
            <w:vAlign w:val="center"/>
            <w:tcPrChange w:id="2931" w:author="Smullen, Lizz" w:date="2016-02-10T11:55:00Z">
              <w:tcPr>
                <w:tcW w:w="8190" w:type="dxa"/>
                <w:vAlign w:val="center"/>
              </w:tcPr>
            </w:tcPrChange>
          </w:tcPr>
          <w:p w14:paraId="54BB8BD8" w14:textId="77777777" w:rsidR="001D5639" w:rsidRDefault="00132774" w:rsidP="002573CE">
            <w:pPr>
              <w:pStyle w:val="Index"/>
              <w:suppressLineNumbers w:val="0"/>
              <w:spacing w:before="60" w:after="60"/>
            </w:pPr>
            <w:r>
              <w:t xml:space="preserve">If you cannot detect a signal, or if the pointing angle is incorrect, do not perform this procedure. If you have already started the manual system alignment process, only to discover that a signal does not exist, and/or the pointing angle is incorrect, immediately stop the procedure by clicking the </w:t>
            </w:r>
            <w:r w:rsidRPr="006A0F1E">
              <w:rPr>
                <w:b/>
              </w:rPr>
              <w:t xml:space="preserve">Abort </w:t>
            </w:r>
            <w:r>
              <w:t xml:space="preserve">button under the </w:t>
            </w:r>
            <w:r w:rsidRPr="000942E2">
              <w:rPr>
                <w:b/>
              </w:rPr>
              <w:t>SYSTEM STATUS</w:t>
            </w:r>
            <w:r>
              <w:t xml:space="preserve"> section of the home page.</w:t>
            </w:r>
          </w:p>
        </w:tc>
      </w:tr>
    </w:tbl>
    <w:p w14:paraId="664A1A1D" w14:textId="560E5C55" w:rsidR="00936559" w:rsidDel="00772D1E" w:rsidRDefault="00936559">
      <w:pPr>
        <w:pStyle w:val="Caption"/>
        <w:keepNext/>
        <w:rPr>
          <w:del w:id="2932" w:author="Smullen, Lizz" w:date="2016-02-10T21:46:00Z"/>
        </w:rPr>
        <w:pPrChange w:id="2933" w:author="Smullen, Lizz" w:date="2016-02-10T11:56:00Z">
          <w:pPr>
            <w:pStyle w:val="Caption"/>
          </w:pPr>
        </w:pPrChange>
      </w:pPr>
      <w:del w:id="2934" w:author="Smullen, Lizz" w:date="2016-02-10T21:46:00Z">
        <w:r w:rsidDel="00772D1E">
          <w:lastRenderedPageBreak/>
          <w:delText xml:space="preserve">Table </w:delText>
        </w:r>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4</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6</w:delText>
        </w:r>
        <w:r w:rsidR="004E3249" w:rsidDel="00772D1E">
          <w:rPr>
            <w:noProof/>
          </w:rPr>
          <w:fldChar w:fldCharType="end"/>
        </w:r>
        <w:r w:rsidDel="00772D1E">
          <w:delText xml:space="preserve"> — Manual System Alignment Procedure</w:delText>
        </w:r>
      </w:del>
    </w:p>
    <w:p w14:paraId="6658F14B" w14:textId="6DA6CB0F" w:rsidR="00772D1E" w:rsidRDefault="00772D1E">
      <w:pPr>
        <w:pStyle w:val="Caption"/>
        <w:keepNext/>
        <w:rPr>
          <w:ins w:id="2935" w:author="Smullen, Lizz" w:date="2016-02-10T21:46:00Z"/>
        </w:rPr>
        <w:pPrChange w:id="2936" w:author="Smullen, Lizz" w:date="2016-02-10T21:46:00Z">
          <w:pPr/>
        </w:pPrChange>
      </w:pPr>
      <w:ins w:id="2937" w:author="Smullen, Lizz" w:date="2016-02-10T21:46:00Z">
        <w:r>
          <w:t xml:space="preserve">Table </w:t>
        </w:r>
        <w:r>
          <w:fldChar w:fldCharType="begin"/>
        </w:r>
        <w:r>
          <w:instrText xml:space="preserve"> STYLEREF 1 \s </w:instrText>
        </w:r>
      </w:ins>
      <w:r>
        <w:fldChar w:fldCharType="separate"/>
      </w:r>
      <w:r w:rsidR="0088531C">
        <w:rPr>
          <w:noProof/>
        </w:rPr>
        <w:t>4</w:t>
      </w:r>
      <w:ins w:id="2938" w:author="Smullen, Lizz" w:date="2016-02-10T21:46:00Z">
        <w:r>
          <w:fldChar w:fldCharType="end"/>
        </w:r>
        <w:r>
          <w:t>.</w:t>
        </w:r>
        <w:r>
          <w:fldChar w:fldCharType="begin"/>
        </w:r>
        <w:r>
          <w:instrText xml:space="preserve"> SEQ Table \* ARABIC \s 1 </w:instrText>
        </w:r>
      </w:ins>
      <w:r>
        <w:fldChar w:fldCharType="separate"/>
      </w:r>
      <w:ins w:id="2939" w:author="Smullen, Lizz" w:date="2016-02-11T09:16:00Z">
        <w:r w:rsidR="0088531C">
          <w:rPr>
            <w:noProof/>
          </w:rPr>
          <w:t>6</w:t>
        </w:r>
      </w:ins>
      <w:ins w:id="2940" w:author="Smullen, Lizz" w:date="2016-02-10T21:46:00Z">
        <w:r>
          <w:fldChar w:fldCharType="end"/>
        </w:r>
        <w:r>
          <w:t xml:space="preserve"> </w:t>
        </w:r>
        <w:r>
          <w:rPr>
            <w:rFonts w:cstheme="minorHAnsi"/>
          </w:rPr>
          <w:t>—</w:t>
        </w:r>
        <w:r>
          <w:t xml:space="preserve"> Manual System Alignment Procedure</w:t>
        </w:r>
      </w:ins>
    </w:p>
    <w:tbl>
      <w:tblPr>
        <w:tblStyle w:val="TableGrid"/>
        <w:tblW w:w="0" w:type="auto"/>
        <w:jc w:val="center"/>
        <w:tblLook w:val="04A0" w:firstRow="1" w:lastRow="0" w:firstColumn="1" w:lastColumn="0" w:noHBand="0" w:noVBand="1"/>
        <w:tblPrChange w:id="2941" w:author="Smullen, Lizz" w:date="2016-02-11T09:09:00Z">
          <w:tblPr>
            <w:tblStyle w:val="TableGrid"/>
            <w:tblW w:w="0" w:type="auto"/>
            <w:jc w:val="center"/>
            <w:tblLook w:val="04A0" w:firstRow="1" w:lastRow="0" w:firstColumn="1" w:lastColumn="0" w:noHBand="0" w:noVBand="1"/>
          </w:tblPr>
        </w:tblPrChange>
      </w:tblPr>
      <w:tblGrid>
        <w:gridCol w:w="774"/>
        <w:gridCol w:w="7974"/>
        <w:tblGridChange w:id="2942">
          <w:tblGrid>
            <w:gridCol w:w="774"/>
            <w:gridCol w:w="7974"/>
          </w:tblGrid>
        </w:tblGridChange>
      </w:tblGrid>
      <w:tr w:rsidR="001D5639" w:rsidRPr="00523818" w14:paraId="03671DE8" w14:textId="77777777" w:rsidTr="0088531C">
        <w:trPr>
          <w:cantSplit/>
          <w:trHeight w:val="314"/>
          <w:tblHeader/>
          <w:jc w:val="center"/>
          <w:trPrChange w:id="2943" w:author="Smullen, Lizz" w:date="2016-02-11T09:09:00Z">
            <w:trPr>
              <w:cantSplit/>
              <w:trHeight w:val="314"/>
              <w:tblHeader/>
              <w:jc w:val="center"/>
            </w:trPr>
          </w:trPrChange>
        </w:trPr>
        <w:tc>
          <w:tcPr>
            <w:tcW w:w="774" w:type="dxa"/>
            <w:shd w:val="clear" w:color="auto" w:fill="4F81BD" w:themeFill="accent1"/>
            <w:tcPrChange w:id="2944" w:author="Smullen, Lizz" w:date="2016-02-11T09:09:00Z">
              <w:tcPr>
                <w:tcW w:w="774" w:type="dxa"/>
                <w:shd w:val="clear" w:color="auto" w:fill="4F81BD" w:themeFill="accent1"/>
              </w:tcPr>
            </w:tcPrChange>
          </w:tcPr>
          <w:p w14:paraId="43D8C006" w14:textId="77777777" w:rsidR="001D5639" w:rsidRPr="00523818" w:rsidRDefault="001D5639" w:rsidP="00356035">
            <w:pPr>
              <w:pStyle w:val="TableHead1"/>
            </w:pPr>
            <w:r w:rsidRPr="00523818">
              <w:t>Step</w:t>
            </w:r>
          </w:p>
        </w:tc>
        <w:tc>
          <w:tcPr>
            <w:tcW w:w="7974" w:type="dxa"/>
            <w:shd w:val="clear" w:color="auto" w:fill="4F81BD" w:themeFill="accent1"/>
            <w:tcPrChange w:id="2945" w:author="Smullen, Lizz" w:date="2016-02-11T09:09:00Z">
              <w:tcPr>
                <w:tcW w:w="7974" w:type="dxa"/>
                <w:shd w:val="clear" w:color="auto" w:fill="4F81BD" w:themeFill="accent1"/>
              </w:tcPr>
            </w:tcPrChange>
          </w:tcPr>
          <w:p w14:paraId="6D4B78D3" w14:textId="77777777" w:rsidR="001D5639" w:rsidRPr="00523818" w:rsidRDefault="001D5639" w:rsidP="00356035">
            <w:pPr>
              <w:pStyle w:val="TableHead1"/>
            </w:pPr>
            <w:r w:rsidRPr="00523818">
              <w:t>Action</w:t>
            </w:r>
          </w:p>
        </w:tc>
      </w:tr>
      <w:tr w:rsidR="001D5639" w:rsidRPr="00F43C74" w14:paraId="16D5E624" w14:textId="77777777" w:rsidTr="00E13F26">
        <w:trPr>
          <w:cantSplit/>
          <w:jc w:val="center"/>
        </w:trPr>
        <w:tc>
          <w:tcPr>
            <w:tcW w:w="774" w:type="dxa"/>
          </w:tcPr>
          <w:p w14:paraId="25F30C73" w14:textId="77777777" w:rsidR="001D5639" w:rsidRPr="00680970" w:rsidRDefault="001D5639" w:rsidP="00CA2FFA">
            <w:pPr>
              <w:jc w:val="center"/>
            </w:pPr>
            <w:r w:rsidRPr="00680970">
              <w:t>1</w:t>
            </w:r>
            <w:r>
              <w:t>.</w:t>
            </w:r>
          </w:p>
        </w:tc>
        <w:tc>
          <w:tcPr>
            <w:tcW w:w="7974" w:type="dxa"/>
            <w:vAlign w:val="center"/>
          </w:tcPr>
          <w:p w14:paraId="74FBEFD1" w14:textId="4A6FC46F" w:rsidR="00F355E2" w:rsidDel="00542C32" w:rsidRDefault="00F355E2" w:rsidP="00356035">
            <w:pPr>
              <w:widowControl w:val="0"/>
              <w:rPr>
                <w:del w:id="2946" w:author="Smullen, Lizz" w:date="2016-02-10T11:56:00Z"/>
              </w:rPr>
            </w:pPr>
            <w:r>
              <w:t xml:space="preserve">Open a Mozilla Firefox, Google Chrome or Safari web browser. </w:t>
            </w:r>
          </w:p>
          <w:p w14:paraId="78314FF8" w14:textId="3329174D" w:rsidR="001D5639" w:rsidRPr="00F43C74" w:rsidRDefault="00F355E2">
            <w:pPr>
              <w:widowControl w:val="0"/>
              <w:pPrChange w:id="2947" w:author="Smullen, Lizz" w:date="2016-02-10T11:56:00Z">
                <w:pPr>
                  <w:ind w:left="360"/>
                </w:pPr>
              </w:pPrChange>
            </w:pPr>
            <w:del w:id="2948" w:author="Smullen, Lizz" w:date="2016-02-10T11:56:00Z">
              <w:r w:rsidRPr="002573CE" w:rsidDel="00542C32">
                <w:rPr>
                  <w:b/>
                  <w:color w:val="4F81BD" w:themeColor="accent1"/>
                </w:rPr>
                <w:delText>NOTE:</w:delText>
              </w:r>
              <w:r w:rsidDel="00542C32">
                <w:delText xml:space="preserve"> Internet Explorer is not supported for this application.</w:delText>
              </w:r>
            </w:del>
          </w:p>
        </w:tc>
      </w:tr>
      <w:tr w:rsidR="001D5639" w:rsidRPr="00F43C74" w14:paraId="36F639CD" w14:textId="77777777" w:rsidTr="00E13F26">
        <w:trPr>
          <w:cantSplit/>
          <w:jc w:val="center"/>
        </w:trPr>
        <w:tc>
          <w:tcPr>
            <w:tcW w:w="774" w:type="dxa"/>
          </w:tcPr>
          <w:p w14:paraId="26EAAF19" w14:textId="77777777" w:rsidR="001D5639" w:rsidRPr="00680970" w:rsidRDefault="001D5639" w:rsidP="00CA2FFA">
            <w:pPr>
              <w:jc w:val="center"/>
            </w:pPr>
            <w:r w:rsidRPr="00680970">
              <w:t>2</w:t>
            </w:r>
            <w:r>
              <w:t>.</w:t>
            </w:r>
          </w:p>
        </w:tc>
        <w:tc>
          <w:tcPr>
            <w:tcW w:w="7974" w:type="dxa"/>
            <w:vAlign w:val="center"/>
          </w:tcPr>
          <w:p w14:paraId="144C1885" w14:textId="77777777" w:rsidR="001D5639" w:rsidRDefault="001D5639" w:rsidP="00CA2FFA">
            <w:pPr>
              <w:rPr>
                <w:rStyle w:val="HTMLCode"/>
                <w:b/>
                <w:bCs/>
              </w:rPr>
            </w:pPr>
            <w:r>
              <w:t xml:space="preserve">Enter the following IP address in the web browser to go to the AeroSat SATCOM home page: </w:t>
            </w:r>
            <w:r>
              <w:rPr>
                <w:rStyle w:val="HTMLCode"/>
                <w:b/>
                <w:bCs/>
              </w:rPr>
              <w:t>192.168.64.10</w:t>
            </w:r>
          </w:p>
          <w:p w14:paraId="46554FE7" w14:textId="77777777" w:rsidR="001D5639" w:rsidRDefault="001D5639" w:rsidP="00CA2FFA">
            <w:r>
              <w:t xml:space="preserve">The </w:t>
            </w:r>
            <w:r>
              <w:rPr>
                <w:b/>
                <w:bCs/>
              </w:rPr>
              <w:t>SATCOM System Home Page</w:t>
            </w:r>
            <w:r>
              <w:t xml:space="preserve"> appears.</w:t>
            </w:r>
          </w:p>
          <w:p w14:paraId="51E7237D" w14:textId="1EA15DD9" w:rsidR="001D5639" w:rsidRPr="00BF728A" w:rsidRDefault="001D5639" w:rsidP="002573CE">
            <w:pPr>
              <w:pStyle w:val="Caption"/>
            </w:pPr>
            <w:bookmarkStart w:id="2949" w:name="_Toc433022539"/>
            <w:bookmarkStart w:id="2950" w:name="_Toc442899371"/>
            <w:r w:rsidRPr="00BF728A">
              <w:t xml:space="preserve">Figure </w:t>
            </w:r>
            <w:ins w:id="2951" w:author="Smullen, Lizz" w:date="2016-02-10T18:08:00Z">
              <w:r w:rsidR="009104E1">
                <w:fldChar w:fldCharType="begin"/>
              </w:r>
              <w:r w:rsidR="009104E1">
                <w:instrText xml:space="preserve"> STYLEREF 1 \s </w:instrText>
              </w:r>
            </w:ins>
            <w:r w:rsidR="009104E1">
              <w:fldChar w:fldCharType="separate"/>
            </w:r>
            <w:r w:rsidR="0088531C">
              <w:rPr>
                <w:noProof/>
              </w:rPr>
              <w:t>4</w:t>
            </w:r>
            <w:ins w:id="2952"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953" w:author="Smullen, Lizz" w:date="2016-02-11T09:16:00Z">
              <w:r w:rsidR="0088531C">
                <w:rPr>
                  <w:noProof/>
                </w:rPr>
                <w:t>14</w:t>
              </w:r>
            </w:ins>
            <w:ins w:id="2954" w:author="Smullen, Lizz" w:date="2016-02-10T18:08:00Z">
              <w:r w:rsidR="009104E1">
                <w:fldChar w:fldCharType="end"/>
              </w:r>
            </w:ins>
            <w:del w:id="2955"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14</w:delText>
              </w:r>
              <w:r w:rsidR="00484E5B" w:rsidDel="00961F73">
                <w:rPr>
                  <w:noProof/>
                </w:rPr>
                <w:fldChar w:fldCharType="end"/>
              </w:r>
            </w:del>
            <w:r w:rsidRPr="00BF728A">
              <w:t xml:space="preserve"> — SATCOM System Home Page</w:t>
            </w:r>
            <w:bookmarkEnd w:id="2949"/>
            <w:bookmarkEnd w:id="2950"/>
          </w:p>
          <w:p w14:paraId="2B4952B2" w14:textId="385DBF5A" w:rsidR="001D5639" w:rsidRPr="00F43C74" w:rsidRDefault="00466987">
            <w:pPr>
              <w:pStyle w:val="Index1"/>
              <w:rPr>
                <w:noProof/>
              </w:rPr>
              <w:pPrChange w:id="2956" w:author="Smullen, Lizz" w:date="2016-02-10T21:45:00Z">
                <w:pPr>
                  <w:jc w:val="center"/>
                </w:pPr>
              </w:pPrChange>
            </w:pPr>
            <w:r>
              <w:rPr>
                <w:noProof/>
              </w:rPr>
              <mc:AlternateContent>
                <mc:Choice Requires="wps">
                  <w:drawing>
                    <wp:anchor distT="0" distB="0" distL="114300" distR="114300" simplePos="0" relativeHeight="251695104" behindDoc="0" locked="0" layoutInCell="1" allowOverlap="1" wp14:anchorId="737222E2" wp14:editId="1523098C">
                      <wp:simplePos x="0" y="0"/>
                      <wp:positionH relativeFrom="column">
                        <wp:posOffset>4321175</wp:posOffset>
                      </wp:positionH>
                      <wp:positionV relativeFrom="paragraph">
                        <wp:posOffset>1245235</wp:posOffset>
                      </wp:positionV>
                      <wp:extent cx="587375" cy="1225550"/>
                      <wp:effectExtent l="0" t="0" r="3175" b="0"/>
                      <wp:wrapNone/>
                      <wp:docPr id="4" name="Text Box 4"/>
                      <wp:cNvGraphicFramePr/>
                      <a:graphic xmlns:a="http://schemas.openxmlformats.org/drawingml/2006/main">
                        <a:graphicData uri="http://schemas.microsoft.com/office/word/2010/wordprocessingShape">
                          <wps:wsp>
                            <wps:cNvSpPr txBox="1"/>
                            <wps:spPr>
                              <a:xfrm>
                                <a:off x="0" y="0"/>
                                <a:ext cx="587375" cy="1225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01E2A4" w14:textId="77777777" w:rsidR="00EC11AA" w:rsidRPr="006A0F1E" w:rsidRDefault="00EC11AA" w:rsidP="001D5639">
                                  <w:pPr>
                                    <w:rPr>
                                      <w:rFonts w:asciiTheme="majorHAnsi" w:hAnsiTheme="majorHAnsi"/>
                                      <w:b/>
                                      <w:sz w:val="16"/>
                                      <w:szCs w:val="16"/>
                                    </w:rPr>
                                  </w:pPr>
                                  <w:r>
                                    <w:rPr>
                                      <w:rFonts w:asciiTheme="majorHAnsi" w:hAnsiTheme="majorHAnsi"/>
                                      <w:b/>
                                      <w:sz w:val="16"/>
                                      <w:szCs w:val="16"/>
                                    </w:rPr>
                                    <w:t>During a Manual System Alignment, t</w:t>
                                  </w:r>
                                  <w:r w:rsidRPr="006A0F1E">
                                    <w:rPr>
                                      <w:rFonts w:asciiTheme="majorHAnsi" w:hAnsiTheme="majorHAnsi"/>
                                      <w:b/>
                                      <w:sz w:val="16"/>
                                      <w:szCs w:val="16"/>
                                    </w:rPr>
                                    <w:t xml:space="preserve">he Align button </w:t>
                                  </w:r>
                                  <w:r>
                                    <w:rPr>
                                      <w:rFonts w:asciiTheme="majorHAnsi" w:hAnsiTheme="majorHAnsi"/>
                                      <w:b/>
                                      <w:sz w:val="16"/>
                                      <w:szCs w:val="16"/>
                                    </w:rPr>
                                    <w:t xml:space="preserve">toggles </w:t>
                                  </w:r>
                                  <w:r w:rsidRPr="006A0F1E">
                                    <w:rPr>
                                      <w:rFonts w:asciiTheme="majorHAnsi" w:hAnsiTheme="majorHAnsi"/>
                                      <w:b/>
                                      <w:sz w:val="16"/>
                                      <w:szCs w:val="16"/>
                                    </w:rPr>
                                    <w:t>into the Abort button</w:t>
                                  </w:r>
                                  <w:r>
                                    <w:rPr>
                                      <w:rFonts w:asciiTheme="majorHAnsi" w:hAnsiTheme="majorHAnsi"/>
                                      <w:b/>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340.25pt;margin-top:98.05pt;width:46.25pt;height: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" fillcolor="white [3201]" stroked="f" strokeweight=".5pt">
                      <v:textbox inset="0,0,0,0">
                        <w:txbxContent>
                          <w:p w14:paraId="0E01E2A4" w14:textId="77777777" w:rsidR="0088531C" w:rsidRPr="006A0F1E" w:rsidRDefault="0088531C" w:rsidP="001D5639">
                            <w:pPr>
                              <w:rPr>
                                <w:rFonts w:asciiTheme="majorHAnsi" w:hAnsiTheme="majorHAnsi"/>
                                <w:b/>
                                <w:sz w:val="16"/>
                                <w:szCs w:val="16"/>
                              </w:rPr>
                            </w:pPr>
                            <w:r>
                              <w:rPr>
                                <w:rFonts w:asciiTheme="majorHAnsi" w:hAnsiTheme="majorHAnsi"/>
                                <w:b/>
                                <w:sz w:val="16"/>
                                <w:szCs w:val="16"/>
                              </w:rPr>
                              <w:t>During a Manual System Alignment, t</w:t>
                            </w:r>
                            <w:r w:rsidRPr="006A0F1E">
                              <w:rPr>
                                <w:rFonts w:asciiTheme="majorHAnsi" w:hAnsiTheme="majorHAnsi"/>
                                <w:b/>
                                <w:sz w:val="16"/>
                                <w:szCs w:val="16"/>
                              </w:rPr>
                              <w:t xml:space="preserve">he Align button </w:t>
                            </w:r>
                            <w:r>
                              <w:rPr>
                                <w:rFonts w:asciiTheme="majorHAnsi" w:hAnsiTheme="majorHAnsi"/>
                                <w:b/>
                                <w:sz w:val="16"/>
                                <w:szCs w:val="16"/>
                              </w:rPr>
                              <w:t xml:space="preserve">toggles </w:t>
                            </w:r>
                            <w:r w:rsidRPr="006A0F1E">
                              <w:rPr>
                                <w:rFonts w:asciiTheme="majorHAnsi" w:hAnsiTheme="majorHAnsi"/>
                                <w:b/>
                                <w:sz w:val="16"/>
                                <w:szCs w:val="16"/>
                              </w:rPr>
                              <w:t>into the Abort button</w:t>
                            </w:r>
                            <w:r>
                              <w:rPr>
                                <w:rFonts w:asciiTheme="majorHAnsi" w:hAnsiTheme="majorHAnsi"/>
                                <w:b/>
                                <w:sz w:val="16"/>
                                <w:szCs w:val="16"/>
                              </w:rPr>
                              <w:t>.</w:t>
                            </w:r>
                          </w:p>
                        </w:txbxContent>
                      </v:textbox>
                    </v:shape>
                  </w:pict>
                </mc:Fallback>
              </mc:AlternateContent>
            </w:r>
            <w:r w:rsidR="00A44A34">
              <w:rPr>
                <w:noProof/>
              </w:rPr>
              <mc:AlternateContent>
                <mc:Choice Requires="wps">
                  <w:drawing>
                    <wp:anchor distT="0" distB="0" distL="114300" distR="114300" simplePos="0" relativeHeight="251694080" behindDoc="0" locked="0" layoutInCell="1" allowOverlap="1" wp14:anchorId="3528E153" wp14:editId="7F82AC58">
                      <wp:simplePos x="0" y="0"/>
                      <wp:positionH relativeFrom="column">
                        <wp:posOffset>3515995</wp:posOffset>
                      </wp:positionH>
                      <wp:positionV relativeFrom="paragraph">
                        <wp:posOffset>1870710</wp:posOffset>
                      </wp:positionV>
                      <wp:extent cx="806450" cy="565150"/>
                      <wp:effectExtent l="38100" t="19050" r="12700" b="44450"/>
                      <wp:wrapNone/>
                      <wp:docPr id="5" name="Straight Arrow Connector 5"/>
                      <wp:cNvGraphicFramePr/>
                      <a:graphic xmlns:a="http://schemas.openxmlformats.org/drawingml/2006/main">
                        <a:graphicData uri="http://schemas.microsoft.com/office/word/2010/wordprocessingShape">
                          <wps:wsp>
                            <wps:cNvCnPr/>
                            <wps:spPr>
                              <a:xfrm flipH="1">
                                <a:off x="0" y="0"/>
                                <a:ext cx="806450" cy="5651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276.85pt;margin-top:147.3pt;width:63.5pt;height:4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" strokecolor="red" strokeweight="2.25pt">
                      <v:stroke endarrow="open"/>
                    </v:shape>
                  </w:pict>
                </mc:Fallback>
              </mc:AlternateContent>
            </w:r>
            <w:r w:rsidR="001D5639">
              <w:rPr>
                <w:noProof/>
              </w:rPr>
              <w:drawing>
                <wp:inline distT="0" distB="0" distL="0" distR="0" wp14:anchorId="7F820387" wp14:editId="1E54F120">
                  <wp:extent cx="3657600" cy="2734056"/>
                  <wp:effectExtent l="95250" t="76200" r="114300" b="1238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3-1.jpg"/>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734056"/>
                          </a:xfrm>
                          <a:prstGeom prst="rect">
                            <a:avLst/>
                          </a:prstGeom>
                          <a:solidFill>
                            <a:srgbClr val="FFFFFF">
                              <a:shade val="85000"/>
                            </a:srgbClr>
                          </a:solidFill>
                          <a:ln w="1905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1D5639" w:rsidRPr="00BA226D" w14:paraId="18C540D0" w14:textId="77777777" w:rsidTr="00E13F26">
        <w:trPr>
          <w:cantSplit/>
          <w:jc w:val="center"/>
        </w:trPr>
        <w:tc>
          <w:tcPr>
            <w:tcW w:w="774" w:type="dxa"/>
          </w:tcPr>
          <w:p w14:paraId="1F143DB9" w14:textId="77777777" w:rsidR="001D5639" w:rsidRPr="00680970" w:rsidRDefault="001D5639" w:rsidP="00CA2FFA">
            <w:pPr>
              <w:jc w:val="center"/>
            </w:pPr>
            <w:r w:rsidRPr="00680970">
              <w:lastRenderedPageBreak/>
              <w:t>3</w:t>
            </w:r>
            <w:r>
              <w:t>.</w:t>
            </w:r>
          </w:p>
        </w:tc>
        <w:tc>
          <w:tcPr>
            <w:tcW w:w="7974" w:type="dxa"/>
            <w:vAlign w:val="center"/>
          </w:tcPr>
          <w:p w14:paraId="6690AA49" w14:textId="77777777" w:rsidR="001D5639" w:rsidRDefault="001D5639" w:rsidP="00CA2FFA">
            <w:r>
              <w:t xml:space="preserve">Click the </w:t>
            </w:r>
            <w:r w:rsidRPr="00FA274A">
              <w:rPr>
                <w:b/>
              </w:rPr>
              <w:t>Align</w:t>
            </w:r>
            <w:r>
              <w:t xml:space="preserve"> button in the </w:t>
            </w:r>
            <w:r w:rsidRPr="00FA274A">
              <w:rPr>
                <w:b/>
              </w:rPr>
              <w:t>SYSTEM STATUS</w:t>
            </w:r>
            <w:r>
              <w:t xml:space="preserve"> section of the home page to start the manual alignment process.</w:t>
            </w:r>
          </w:p>
          <w:p w14:paraId="56E1A8AE" w14:textId="25A85C1E" w:rsidR="001D5639" w:rsidRPr="002924E0" w:rsidRDefault="001D5639" w:rsidP="00356035">
            <w:pPr>
              <w:pStyle w:val="Caption"/>
            </w:pPr>
            <w:bookmarkStart w:id="2957" w:name="_Toc442899372"/>
            <w:r w:rsidRPr="00C12E1E">
              <w:t xml:space="preserve">Figure </w:t>
            </w:r>
            <w:ins w:id="2958" w:author="Smullen, Lizz" w:date="2016-02-10T18:08:00Z">
              <w:r w:rsidR="009104E1">
                <w:fldChar w:fldCharType="begin"/>
              </w:r>
              <w:r w:rsidR="009104E1">
                <w:instrText xml:space="preserve"> STYLEREF 1 \s </w:instrText>
              </w:r>
            </w:ins>
            <w:r w:rsidR="009104E1">
              <w:fldChar w:fldCharType="separate"/>
            </w:r>
            <w:r w:rsidR="0088531C">
              <w:rPr>
                <w:noProof/>
              </w:rPr>
              <w:t>4</w:t>
            </w:r>
            <w:ins w:id="295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2960" w:author="Smullen, Lizz" w:date="2016-02-11T09:16:00Z">
              <w:r w:rsidR="0088531C">
                <w:rPr>
                  <w:noProof/>
                </w:rPr>
                <w:t>15</w:t>
              </w:r>
            </w:ins>
            <w:ins w:id="2961" w:author="Smullen, Lizz" w:date="2016-02-10T18:08:00Z">
              <w:r w:rsidR="009104E1">
                <w:fldChar w:fldCharType="end"/>
              </w:r>
            </w:ins>
            <w:del w:id="2962"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4</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15</w:delText>
              </w:r>
              <w:r w:rsidR="00484E5B" w:rsidDel="00961F73">
                <w:rPr>
                  <w:noProof/>
                </w:rPr>
                <w:fldChar w:fldCharType="end"/>
              </w:r>
            </w:del>
            <w:r w:rsidRPr="00C12E1E">
              <w:t xml:space="preserve"> —</w:t>
            </w:r>
            <w:del w:id="2963" w:author="Smullen, Lizz" w:date="2016-02-10T11:57:00Z">
              <w:r w:rsidRPr="00C12E1E" w:rsidDel="00425661">
                <w:delText xml:space="preserve"> </w:delText>
              </w:r>
              <w:r w:rsidR="00E01A4E" w:rsidDel="00425661">
                <w:delText>[A]</w:delText>
              </w:r>
              <w:r w:rsidRPr="00C12E1E" w:rsidDel="00425661">
                <w:delText xml:space="preserve"> </w:delText>
              </w:r>
            </w:del>
            <w:r w:rsidRPr="00C12E1E">
              <w:t>Alignment Process Started</w:t>
            </w:r>
            <w:bookmarkEnd w:id="2957"/>
            <w:r w:rsidRPr="00C12E1E">
              <w:t xml:space="preserve"> </w:t>
            </w:r>
          </w:p>
          <w:p w14:paraId="2A110636" w14:textId="77777777" w:rsidR="002924E0" w:rsidRDefault="002924E0">
            <w:pPr>
              <w:pStyle w:val="Index1"/>
              <w:spacing w:before="0"/>
              <w:rPr>
                <w:noProof/>
              </w:rPr>
              <w:pPrChange w:id="2964" w:author="Smullen, Lizz" w:date="2016-02-10T11:58:00Z">
                <w:pPr>
                  <w:jc w:val="center"/>
                </w:pPr>
              </w:pPrChange>
            </w:pPr>
            <w:r w:rsidRPr="002924E0">
              <w:rPr>
                <w:noProof/>
              </w:rPr>
              <w:drawing>
                <wp:inline distT="0" distB="0" distL="0" distR="0" wp14:anchorId="395EA1D8" wp14:editId="3BB3213B">
                  <wp:extent cx="3730752" cy="2825496"/>
                  <wp:effectExtent l="95250" t="76200" r="1174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gnProgress1.JPG"/>
                          <pic:cNvPicPr/>
                        </pic:nvPicPr>
                        <pic:blipFill>
                          <a:blip r:embed="rId36">
                            <a:extLst>
                              <a:ext uri="{28A0092B-C50C-407E-A947-70E740481C1C}">
                                <a14:useLocalDpi xmlns:a14="http://schemas.microsoft.com/office/drawing/2010/main" val="0"/>
                              </a:ext>
                            </a:extLst>
                          </a:blip>
                          <a:stretch>
                            <a:fillRect/>
                          </a:stretch>
                        </pic:blipFill>
                        <pic:spPr>
                          <a:xfrm>
                            <a:off x="0" y="0"/>
                            <a:ext cx="3730752" cy="2825496"/>
                          </a:xfrm>
                          <a:prstGeom prst="rect">
                            <a:avLst/>
                          </a:prstGeom>
                          <a:solidFill>
                            <a:srgbClr val="FFFFFF">
                              <a:shade val="85000"/>
                            </a:srgbClr>
                          </a:solidFill>
                          <a:ln w="19050" cap="sq" cmpd="sng">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2807C7" w14:textId="28437D54" w:rsidR="001D5639" w:rsidRPr="009126E2" w:rsidRDefault="00E501A7" w:rsidP="00CA2FFA">
            <w:pPr>
              <w:numPr>
                <w:ilvl w:val="0"/>
                <w:numId w:val="57"/>
              </w:numPr>
            </w:pPr>
            <w:r>
              <w:t>T</w:t>
            </w:r>
            <w:r w:rsidR="001D5639" w:rsidRPr="009126E2">
              <w:t xml:space="preserve">he </w:t>
            </w:r>
            <w:r w:rsidR="001D5639" w:rsidRPr="009126E2">
              <w:rPr>
                <w:b/>
                <w:bCs/>
              </w:rPr>
              <w:t>Align</w:t>
            </w:r>
            <w:r w:rsidR="001D5639" w:rsidRPr="009126E2">
              <w:t xml:space="preserve"> button will toggle into the </w:t>
            </w:r>
            <w:r w:rsidR="001D5639" w:rsidRPr="009126E2">
              <w:rPr>
                <w:b/>
                <w:bCs/>
              </w:rPr>
              <w:t>Abort</w:t>
            </w:r>
            <w:r w:rsidR="001D5639" w:rsidRPr="009126E2">
              <w:t xml:space="preserve"> button </w:t>
            </w:r>
            <w:r w:rsidR="001D5639">
              <w:t>as</w:t>
            </w:r>
            <w:r w:rsidR="001D5639" w:rsidRPr="009126E2">
              <w:t xml:space="preserve"> th</w:t>
            </w:r>
            <w:r w:rsidR="001D5639">
              <w:t>e</w:t>
            </w:r>
            <w:r w:rsidR="001D5639" w:rsidRPr="009126E2">
              <w:t xml:space="preserve"> process starts. </w:t>
            </w:r>
          </w:p>
          <w:p w14:paraId="1CBF460C" w14:textId="5BF8D7F2" w:rsidR="001D5639" w:rsidRDefault="00F336E8" w:rsidP="00CA2FFA">
            <w:pPr>
              <w:numPr>
                <w:ilvl w:val="0"/>
                <w:numId w:val="57"/>
              </w:numPr>
            </w:pPr>
            <w:r>
              <w:t>T</w:t>
            </w:r>
            <w:r w:rsidR="001D5639" w:rsidRPr="009126E2">
              <w:t xml:space="preserve">he </w:t>
            </w:r>
            <w:r w:rsidR="001D5639" w:rsidRPr="009126E2">
              <w:rPr>
                <w:b/>
                <w:bCs/>
              </w:rPr>
              <w:t>Abort</w:t>
            </w:r>
            <w:r w:rsidR="001D5639" w:rsidRPr="009126E2">
              <w:t xml:space="preserve"> button will toggle back into the </w:t>
            </w:r>
            <w:r w:rsidR="001D5639" w:rsidRPr="009126E2">
              <w:rPr>
                <w:b/>
                <w:bCs/>
              </w:rPr>
              <w:t>Align</w:t>
            </w:r>
            <w:r w:rsidR="001D5639" w:rsidRPr="009126E2">
              <w:t xml:space="preserve"> button, and the message </w:t>
            </w:r>
            <w:r w:rsidR="001D5639" w:rsidRPr="009126E2">
              <w:rPr>
                <w:b/>
                <w:bCs/>
              </w:rPr>
              <w:t>Align: Completed</w:t>
            </w:r>
            <w:r w:rsidR="001D5639" w:rsidRPr="00E13F26">
              <w:rPr>
                <w:bCs/>
              </w:rPr>
              <w:t xml:space="preserve"> will display</w:t>
            </w:r>
            <w:r w:rsidR="00E41243">
              <w:rPr>
                <w:bCs/>
              </w:rPr>
              <w:t xml:space="preserve"> in the lower left corner of the window</w:t>
            </w:r>
            <w:ins w:id="2965" w:author="Smullen, Lizz" w:date="2016-02-10T12:00:00Z">
              <w:r w:rsidR="00B153F4">
                <w:rPr>
                  <w:bCs/>
                </w:rPr>
                <w:t xml:space="preserve"> </w:t>
              </w:r>
            </w:ins>
            <w:del w:id="2966" w:author="Smullen, Lizz" w:date="2016-02-10T12:00:00Z">
              <w:r w:rsidDel="00B153F4">
                <w:rPr>
                  <w:bCs/>
                </w:rPr>
                <w:delText xml:space="preserve">, </w:delText>
              </w:r>
            </w:del>
            <w:r>
              <w:rPr>
                <w:bCs/>
              </w:rPr>
              <w:t>once the alignment process is complete</w:t>
            </w:r>
            <w:r w:rsidR="001D5639" w:rsidRPr="00FF0578">
              <w:t>.</w:t>
            </w:r>
          </w:p>
          <w:p w14:paraId="70EEEB49" w14:textId="76C7BA32" w:rsidR="001D5639" w:rsidRPr="00BA226D" w:rsidRDefault="001D5639" w:rsidP="00356035">
            <w:pPr>
              <w:numPr>
                <w:ilvl w:val="0"/>
                <w:numId w:val="57"/>
              </w:numPr>
            </w:pPr>
            <w:r>
              <w:t xml:space="preserve">The </w:t>
            </w:r>
            <w:r w:rsidR="00FF0578">
              <w:t>a</w:t>
            </w:r>
            <w:r>
              <w:t xml:space="preserve">lignment process is complete when the </w:t>
            </w:r>
            <w:del w:id="2967" w:author="Smullen, Lizz" w:date="2016-02-10T12:00:00Z">
              <w:r w:rsidR="00FF0578" w:rsidDel="009E6732">
                <w:delText xml:space="preserve">AeroSat </w:delText>
              </w:r>
            </w:del>
            <w:r w:rsidR="00FF0578">
              <w:t xml:space="preserve">SATCOM </w:t>
            </w:r>
            <w:ins w:id="2968" w:author="Smullen, Lizz" w:date="2016-02-10T12:00:00Z">
              <w:r w:rsidR="009E6732">
                <w:t xml:space="preserve">System </w:t>
              </w:r>
            </w:ins>
            <w:r w:rsidR="00FF0578">
              <w:t>h</w:t>
            </w:r>
            <w:r>
              <w:t xml:space="preserve">ome </w:t>
            </w:r>
            <w:r w:rsidR="00FF0578">
              <w:t>p</w:t>
            </w:r>
            <w:r>
              <w:t xml:space="preserve">age displays </w:t>
            </w:r>
            <w:r w:rsidRPr="00BC74CE">
              <w:rPr>
                <w:b/>
              </w:rPr>
              <w:t>Align: Completed</w:t>
            </w:r>
            <w:r>
              <w:t xml:space="preserve"> and the button to the right has changed back to </w:t>
            </w:r>
            <w:r w:rsidRPr="00BC74CE">
              <w:rPr>
                <w:b/>
              </w:rPr>
              <w:t>ALIGN</w:t>
            </w:r>
            <w:r>
              <w:t xml:space="preserve">, with the word </w:t>
            </w:r>
            <w:r w:rsidRPr="00DC624D">
              <w:rPr>
                <w:b/>
              </w:rPr>
              <w:t>DONE</w:t>
            </w:r>
            <w:r>
              <w:t xml:space="preserve"> also display</w:t>
            </w:r>
            <w:r w:rsidR="00FD3F55">
              <w:t>ed</w:t>
            </w:r>
            <w:r>
              <w:t xml:space="preserve"> to indicate the alignment status. The revised alignment offsets for Roll, Pitch</w:t>
            </w:r>
            <w:r w:rsidR="00FF0578">
              <w:t>,</w:t>
            </w:r>
            <w:r>
              <w:t xml:space="preserve"> and Heading are updated on the home page, and</w:t>
            </w:r>
            <w:del w:id="2969" w:author="Smullen, Lizz" w:date="2016-02-10T12:01:00Z">
              <w:r w:rsidDel="009E6732">
                <w:delText xml:space="preserve"> are</w:delText>
              </w:r>
            </w:del>
            <w:ins w:id="2970" w:author="Smullen, Lizz" w:date="2016-02-10T12:01:00Z">
              <w:r w:rsidR="009E6732">
                <w:t xml:space="preserve"> are</w:t>
              </w:r>
            </w:ins>
            <w:r>
              <w:t xml:space="preserve"> recorded and used to improve/maintain pointing accuracy of the antenna.</w:t>
            </w:r>
          </w:p>
        </w:tc>
      </w:tr>
    </w:tbl>
    <w:p w14:paraId="673F15E9" w14:textId="67019654" w:rsidR="009E6732" w:rsidRPr="00572CDF" w:rsidRDefault="009E6732">
      <w:pPr>
        <w:pStyle w:val="Heading4"/>
        <w:rPr>
          <w:ins w:id="2971" w:author="Smullen, Lizz" w:date="2016-02-10T12:02:00Z"/>
        </w:rPr>
        <w:pPrChange w:id="2972" w:author="Smullen, Lizz" w:date="2016-02-11T09:10:00Z">
          <w:pPr>
            <w:spacing w:before="240"/>
          </w:pPr>
        </w:pPrChange>
      </w:pPr>
      <w:ins w:id="2973" w:author="Smullen, Lizz" w:date="2016-02-10T12:02:00Z">
        <w:r w:rsidRPr="00572CDF">
          <w:t>Manual System Alignment Failure</w:t>
        </w:r>
      </w:ins>
    </w:p>
    <w:p w14:paraId="6254379D" w14:textId="7D67854A" w:rsidR="00132774" w:rsidRDefault="00132774" w:rsidP="00132774">
      <w:pPr>
        <w:spacing w:before="240"/>
      </w:pPr>
      <w:r>
        <w:t xml:space="preserve">If you are unable to complete a manual system alignment, either because it aborted or did not start, it could be </w:t>
      </w:r>
      <w:del w:id="2974" w:author="Smullen, Lizz" w:date="2016-02-10T12:02:00Z">
        <w:r w:rsidDel="009E6732">
          <w:delText xml:space="preserve">because of </w:delText>
        </w:r>
      </w:del>
      <w:ins w:id="2975" w:author="Smullen, Lizz" w:date="2016-02-10T12:02:00Z">
        <w:r w:rsidR="009E6732">
          <w:t xml:space="preserve">due to </w:t>
        </w:r>
      </w:ins>
      <w:r>
        <w:t>one or more of the following conditions</w:t>
      </w:r>
      <w:del w:id="2976" w:author="Smullen, Lizz" w:date="2016-02-10T12:02:00Z">
        <w:r w:rsidDel="009E6732">
          <w:delText xml:space="preserve"> exist</w:delText>
        </w:r>
      </w:del>
      <w:r w:rsidR="00CD1647">
        <w:t>:</w:t>
      </w:r>
    </w:p>
    <w:p w14:paraId="53E669E3" w14:textId="209F4B16" w:rsidR="00132774" w:rsidRDefault="00132774" w:rsidP="002573CE">
      <w:pPr>
        <w:pStyle w:val="ListParagraph"/>
        <w:numPr>
          <w:ilvl w:val="0"/>
          <w:numId w:val="57"/>
        </w:numPr>
      </w:pPr>
      <w:r>
        <w:t xml:space="preserve">The </w:t>
      </w:r>
      <w:r w:rsidRPr="000942E2">
        <w:rPr>
          <w:b/>
        </w:rPr>
        <w:t xml:space="preserve">Link </w:t>
      </w:r>
      <w:r>
        <w:t xml:space="preserve">under the </w:t>
      </w:r>
      <w:r w:rsidRPr="000942E2">
        <w:rPr>
          <w:b/>
        </w:rPr>
        <w:t>SATELLITE</w:t>
      </w:r>
      <w:r>
        <w:t xml:space="preserve"> section of the home page is not </w:t>
      </w:r>
      <w:r w:rsidRPr="000942E2">
        <w:rPr>
          <w:b/>
        </w:rPr>
        <w:t>LOCKED</w:t>
      </w:r>
      <w:r>
        <w:t xml:space="preserve"> or </w:t>
      </w:r>
      <w:r w:rsidRPr="000942E2">
        <w:rPr>
          <w:b/>
        </w:rPr>
        <w:t>CLOSED</w:t>
      </w:r>
      <w:r w:rsidR="00FF0578">
        <w:t>.</w:t>
      </w:r>
    </w:p>
    <w:p w14:paraId="4978F9DD" w14:textId="77777777" w:rsidR="00132774" w:rsidRDefault="00132774" w:rsidP="00D07F57">
      <w:pPr>
        <w:pStyle w:val="ListParagraph"/>
        <w:numPr>
          <w:ilvl w:val="0"/>
          <w:numId w:val="57"/>
        </w:numPr>
      </w:pPr>
      <w:r>
        <w:t xml:space="preserve">The </w:t>
      </w:r>
      <w:r w:rsidRPr="000942E2">
        <w:rPr>
          <w:b/>
        </w:rPr>
        <w:t>RX</w:t>
      </w:r>
      <w:r>
        <w:t xml:space="preserve"> signal is too low.</w:t>
      </w:r>
    </w:p>
    <w:p w14:paraId="68C817DC" w14:textId="22670EBE" w:rsidR="00FF0578" w:rsidRDefault="00132774">
      <w:pPr>
        <w:pStyle w:val="ListParagraph"/>
        <w:numPr>
          <w:ilvl w:val="0"/>
          <w:numId w:val="57"/>
        </w:numPr>
        <w:rPr>
          <w:noProof/>
        </w:rPr>
      </w:pPr>
      <w:r>
        <w:t>One or more of the subsystems have encountered warnings (</w:t>
      </w:r>
      <w:ins w:id="2977" w:author="Smullen, Lizz" w:date="2016-02-11T14:30:00Z">
        <w:r w:rsidR="00EF3F24">
          <w:t>for example,</w:t>
        </w:r>
      </w:ins>
      <w:del w:id="2978" w:author="Smullen, Lizz" w:date="2016-02-11T14:30:00Z">
        <w:r w:rsidDel="00EF3F24">
          <w:delText>e.g.,</w:delText>
        </w:r>
      </w:del>
      <w:r>
        <w:t xml:space="preserve"> </w:t>
      </w:r>
      <w:r w:rsidR="00FF0578" w:rsidRPr="00EF3F24">
        <w:rPr>
          <w:b/>
          <w:rPrChange w:id="2979" w:author="Smullen, Lizz" w:date="2016-02-11T14:30:00Z">
            <w:rPr/>
          </w:rPrChange>
        </w:rPr>
        <w:t>n</w:t>
      </w:r>
      <w:r w:rsidRPr="00EF3F24">
        <w:rPr>
          <w:b/>
          <w:rPrChange w:id="2980" w:author="Smullen, Lizz" w:date="2016-02-11T14:30:00Z">
            <w:rPr/>
          </w:rPrChange>
        </w:rPr>
        <w:t xml:space="preserve">o </w:t>
      </w:r>
      <w:r w:rsidR="00FF0578" w:rsidRPr="00EF3F24">
        <w:rPr>
          <w:b/>
          <w:rPrChange w:id="2981" w:author="Smullen, Lizz" w:date="2016-02-11T14:30:00Z">
            <w:rPr/>
          </w:rPrChange>
        </w:rPr>
        <w:t>navigational</w:t>
      </w:r>
      <w:r w:rsidRPr="00EF3F24">
        <w:rPr>
          <w:b/>
          <w:rPrChange w:id="2982" w:author="Smullen, Lizz" w:date="2016-02-11T14:30:00Z">
            <w:rPr/>
          </w:rPrChange>
        </w:rPr>
        <w:t xml:space="preserve"> data</w:t>
      </w:r>
      <w:r w:rsidR="00CD1647">
        <w:t xml:space="preserve"> or </w:t>
      </w:r>
      <w:r w:rsidRPr="00EF3F24">
        <w:rPr>
          <w:b/>
          <w:rPrChange w:id="2983" w:author="Smullen, Lizz" w:date="2016-02-11T14:30:00Z">
            <w:rPr/>
          </w:rPrChange>
        </w:rPr>
        <w:t>tracking has failed</w:t>
      </w:r>
      <w:r>
        <w:t>).</w:t>
      </w:r>
    </w:p>
    <w:p w14:paraId="4AF82C59" w14:textId="77777777" w:rsidR="00CD1647" w:rsidRDefault="00CD1647" w:rsidP="002573CE">
      <w:pPr>
        <w:rPr>
          <w:noProof/>
        </w:rPr>
      </w:pPr>
    </w:p>
    <w:p w14:paraId="39E44A98" w14:textId="77777777" w:rsidR="00071140" w:rsidRDefault="00071140">
      <w:pPr>
        <w:pStyle w:val="Index"/>
        <w:suppressLineNumbers w:val="0"/>
        <w:rPr>
          <w:noProof/>
        </w:rPr>
        <w:sectPr w:rsidR="00071140" w:rsidSect="00D139E6">
          <w:headerReference w:type="even" r:id="rId37"/>
          <w:headerReference w:type="first" r:id="rId38"/>
          <w:pgSz w:w="12240" w:h="15840"/>
          <w:pgMar w:top="1584" w:right="1440" w:bottom="1584" w:left="1440" w:header="720" w:footer="720" w:gutter="0"/>
          <w:pgNumType w:start="1" w:chapStyle="1"/>
          <w:cols w:space="720"/>
          <w:docGrid w:linePitch="360"/>
        </w:sectPr>
        <w:pPrChange w:id="2984" w:author="Smullen, Lizz" w:date="2016-02-11T14:30:00Z">
          <w:pPr/>
        </w:pPrChange>
      </w:pPr>
    </w:p>
    <w:p w14:paraId="26E33B0B" w14:textId="0B58BA5C" w:rsidR="00FF0578" w:rsidRDefault="00E01A4E" w:rsidP="002573CE">
      <w:pPr>
        <w:pStyle w:val="Heading1"/>
      </w:pPr>
      <w:bookmarkStart w:id="2985" w:name="_Toc435095263"/>
      <w:bookmarkStart w:id="2986" w:name="_Toc435095796"/>
      <w:bookmarkStart w:id="2987" w:name="_Toc435095840"/>
      <w:bookmarkStart w:id="2988" w:name="_Toc435095884"/>
      <w:bookmarkStart w:id="2989" w:name="_Toc442905256"/>
      <w:bookmarkEnd w:id="2985"/>
      <w:bookmarkEnd w:id="2986"/>
      <w:bookmarkEnd w:id="2987"/>
      <w:bookmarkEnd w:id="2988"/>
      <w:r>
        <w:lastRenderedPageBreak/>
        <w:t>[A]</w:t>
      </w:r>
      <w:r w:rsidR="00FF0578">
        <w:t xml:space="preserve"> Line Replaceable Unit Provisioning</w:t>
      </w:r>
      <w:bookmarkEnd w:id="2989"/>
    </w:p>
    <w:p w14:paraId="11D9C294" w14:textId="119F84D1" w:rsidR="00916ADB" w:rsidRDefault="00916ADB" w:rsidP="00916ADB">
      <w:bookmarkStart w:id="2990" w:name="_Toc434415826"/>
      <w:bookmarkStart w:id="2991" w:name="_Toc434416078"/>
      <w:bookmarkStart w:id="2992" w:name="_Toc434416162"/>
      <w:bookmarkStart w:id="2993" w:name="_Toc434416246"/>
      <w:bookmarkStart w:id="2994" w:name="_Toc434415827"/>
      <w:bookmarkStart w:id="2995" w:name="_Toc434416079"/>
      <w:bookmarkStart w:id="2996" w:name="_Toc434416163"/>
      <w:bookmarkStart w:id="2997" w:name="_Toc434416247"/>
      <w:bookmarkStart w:id="2998" w:name="_Toc434415828"/>
      <w:bookmarkStart w:id="2999" w:name="_Toc434416080"/>
      <w:bookmarkStart w:id="3000" w:name="_Toc434416164"/>
      <w:bookmarkStart w:id="3001" w:name="_Toc434416248"/>
      <w:bookmarkEnd w:id="2421"/>
      <w:bookmarkEnd w:id="2990"/>
      <w:bookmarkEnd w:id="2991"/>
      <w:bookmarkEnd w:id="2992"/>
      <w:bookmarkEnd w:id="2993"/>
      <w:bookmarkEnd w:id="2994"/>
      <w:bookmarkEnd w:id="2995"/>
      <w:bookmarkEnd w:id="2996"/>
      <w:bookmarkEnd w:id="2997"/>
      <w:bookmarkEnd w:id="2998"/>
      <w:bookmarkEnd w:id="2999"/>
      <w:bookmarkEnd w:id="3000"/>
      <w:bookmarkEnd w:id="3001"/>
      <w:r w:rsidRPr="007C7F49">
        <w:t xml:space="preserve">This </w:t>
      </w:r>
      <w:r>
        <w:t>chapter</w:t>
      </w:r>
      <w:r w:rsidRPr="007C7F49">
        <w:t xml:space="preserve"> </w:t>
      </w:r>
      <w:r>
        <w:t xml:space="preserve">contains the initial provisioning procedures for </w:t>
      </w:r>
      <w:r w:rsidR="000A0855">
        <w:t>L</w:t>
      </w:r>
      <w:r>
        <w:t xml:space="preserve">ine </w:t>
      </w:r>
      <w:r w:rsidR="000A0855">
        <w:t>R</w:t>
      </w:r>
      <w:r>
        <w:t xml:space="preserve">eplaceable </w:t>
      </w:r>
      <w:r w:rsidR="000A0855">
        <w:t>U</w:t>
      </w:r>
      <w:r>
        <w:t>nits (LRUs). It includes general instructions for replacing the following LRUs</w:t>
      </w:r>
      <w:r w:rsidR="00CD1647">
        <w:t>:</w:t>
      </w:r>
    </w:p>
    <w:p w14:paraId="6A0A62E2" w14:textId="77777777" w:rsidR="00916ADB" w:rsidRDefault="00916ADB" w:rsidP="002573CE">
      <w:pPr>
        <w:pStyle w:val="ListParagraph"/>
        <w:numPr>
          <w:ilvl w:val="0"/>
          <w:numId w:val="59"/>
        </w:numPr>
      </w:pPr>
      <w:r>
        <w:t>ACMU</w:t>
      </w:r>
    </w:p>
    <w:p w14:paraId="2B805E01" w14:textId="77777777" w:rsidR="00916ADB" w:rsidRDefault="00132774" w:rsidP="002A5617">
      <w:pPr>
        <w:pStyle w:val="ListParagraph"/>
        <w:numPr>
          <w:ilvl w:val="0"/>
          <w:numId w:val="59"/>
        </w:numPr>
      </w:pPr>
      <w:r>
        <w:t>GAU</w:t>
      </w:r>
    </w:p>
    <w:p w14:paraId="76A32766" w14:textId="77777777" w:rsidR="00916ADB" w:rsidRDefault="00916ADB" w:rsidP="00D07F57">
      <w:pPr>
        <w:pStyle w:val="ListParagraph"/>
        <w:numPr>
          <w:ilvl w:val="0"/>
          <w:numId w:val="59"/>
        </w:numPr>
      </w:pPr>
      <w:r>
        <w:t>HPT</w:t>
      </w:r>
    </w:p>
    <w:p w14:paraId="6C2B687E" w14:textId="5DA4E945" w:rsidR="00916ADB" w:rsidRPr="007C7F49" w:rsidRDefault="00916ADB" w:rsidP="00916ADB">
      <w:r w:rsidRPr="00962435">
        <w:t xml:space="preserve">Once </w:t>
      </w:r>
      <w:del w:id="3002" w:author="Smullen, Lizz" w:date="2016-02-10T21:36:00Z">
        <w:r w:rsidRPr="00962435" w:rsidDel="00106E3D">
          <w:delText xml:space="preserve">the </w:delText>
        </w:r>
      </w:del>
      <w:ins w:id="3003" w:author="Smullen, Lizz" w:date="2016-02-10T21:36:00Z">
        <w:r w:rsidR="00106E3D">
          <w:t>an</w:t>
        </w:r>
        <w:r w:rsidR="00106E3D" w:rsidRPr="00962435">
          <w:t xml:space="preserve"> </w:t>
        </w:r>
      </w:ins>
      <w:r w:rsidRPr="00962435">
        <w:t>LRU is replaced,</w:t>
      </w:r>
      <w:ins w:id="3004" w:author="Smullen, Lizz" w:date="2016-02-10T21:37:00Z">
        <w:r w:rsidR="00106E3D">
          <w:t xml:space="preserve"> you can verify that it is functioning properly by </w:t>
        </w:r>
      </w:ins>
      <w:ins w:id="3005" w:author="Smullen, Lizz" w:date="2016-02-10T21:38:00Z">
        <w:r w:rsidR="00106E3D">
          <w:t>running the corresponding functional checkout procedure in</w:t>
        </w:r>
      </w:ins>
      <w:ins w:id="3006" w:author="Smullen, Lizz" w:date="2016-02-11T14:31:00Z">
        <w:r w:rsidR="00EF3F24">
          <w:t xml:space="preserve"> </w:t>
        </w:r>
      </w:ins>
      <w:del w:id="3007" w:author="Smullen, Lizz" w:date="2016-02-10T21:38:00Z">
        <w:r w:rsidRPr="00EF3F24" w:rsidDel="00106E3D">
          <w:rPr>
            <w:b/>
            <w:color w:val="4F81BD" w:themeColor="accent1"/>
            <w:rPrChange w:id="3008" w:author="Smullen, Lizz" w:date="2016-02-11T14:32:00Z">
              <w:rPr/>
            </w:rPrChange>
          </w:rPr>
          <w:delText xml:space="preserve"> make sure to run the related functional checkout procedure in </w:delText>
        </w:r>
      </w:del>
      <w:ins w:id="3009" w:author="Smullen, Lizz" w:date="2016-02-11T14:33:00Z">
        <w:r w:rsidR="00EF3F24" w:rsidRPr="00720C47">
          <w:rPr>
            <w:b/>
            <w:color w:val="4F81BD" w:themeColor="accent1"/>
          </w:rPr>
          <w:fldChar w:fldCharType="begin"/>
        </w:r>
        <w:r w:rsidR="00EF3F24" w:rsidRPr="00720C47">
          <w:rPr>
            <w:b/>
            <w:color w:val="4F81BD" w:themeColor="accent1"/>
          </w:rPr>
          <w:instrText xml:space="preserve"> REF _Ref442795819 \h  \* MERGEFORMAT </w:instrText>
        </w:r>
      </w:ins>
      <w:r w:rsidR="00EF3F24" w:rsidRPr="00720C47">
        <w:rPr>
          <w:b/>
          <w:color w:val="4F81BD" w:themeColor="accent1"/>
        </w:rPr>
      </w:r>
      <w:ins w:id="3010" w:author="Smullen, Lizz" w:date="2016-02-11T14:33:00Z">
        <w:r w:rsidR="00EF3F24" w:rsidRPr="00720C47">
          <w:rPr>
            <w:b/>
            <w:color w:val="4F81BD" w:themeColor="accent1"/>
          </w:rPr>
          <w:fldChar w:fldCharType="separate"/>
        </w:r>
        <w:r w:rsidR="00EF3F24" w:rsidRPr="00720C47">
          <w:rPr>
            <w:b/>
            <w:color w:val="4F81BD" w:themeColor="accent1"/>
          </w:rPr>
          <w:t xml:space="preserve">Chapter 4 </w:t>
        </w:r>
        <w:r w:rsidR="00EF3F24" w:rsidRPr="00720C47">
          <w:rPr>
            <w:rFonts w:cstheme="minorHAnsi"/>
            <w:b/>
            <w:color w:val="4F81BD" w:themeColor="accent1"/>
          </w:rPr>
          <w:t>—</w:t>
        </w:r>
        <w:r w:rsidR="00EF3F24" w:rsidRPr="00720C47">
          <w:rPr>
            <w:b/>
            <w:color w:val="4F81BD" w:themeColor="accent1"/>
          </w:rPr>
          <w:t xml:space="preserve"> Functional Checkout Procedures</w:t>
        </w:r>
        <w:r w:rsidR="00EF3F24" w:rsidRPr="00720C47">
          <w:rPr>
            <w:b/>
            <w:color w:val="4F81BD" w:themeColor="accent1"/>
          </w:rPr>
          <w:fldChar w:fldCharType="end"/>
        </w:r>
      </w:ins>
      <w:del w:id="3011" w:author="Smullen, Lizz" w:date="2016-02-11T14:31:00Z">
        <w:r w:rsidRPr="00962435" w:rsidDel="00EF3F24">
          <w:delText xml:space="preserve">Chapter </w:delText>
        </w:r>
        <w:r w:rsidR="008E3874" w:rsidDel="00EF3F24">
          <w:delText>2</w:delText>
        </w:r>
      </w:del>
      <w:r w:rsidRPr="00962435">
        <w:t xml:space="preserve"> to verify that the replacement was successful.</w:t>
      </w:r>
    </w:p>
    <w:p w14:paraId="58548E1A" w14:textId="2FB7052B" w:rsidR="00916ADB" w:rsidRPr="007C7F49" w:rsidRDefault="00E01A4E" w:rsidP="00572CDF">
      <w:pPr>
        <w:pStyle w:val="Heading2"/>
      </w:pPr>
      <w:bookmarkStart w:id="3012" w:name="_Toc432418826"/>
      <w:bookmarkStart w:id="3013" w:name="_Toc433022466"/>
      <w:bookmarkStart w:id="3014" w:name="_Toc442905257"/>
      <w:r>
        <w:t>[</w:t>
      </w:r>
      <w:r w:rsidR="00314051">
        <w:t>B</w:t>
      </w:r>
      <w:r>
        <w:t>]</w:t>
      </w:r>
      <w:r w:rsidR="00C903F2">
        <w:t xml:space="preserve"> </w:t>
      </w:r>
      <w:r w:rsidR="00916ADB" w:rsidRPr="007C7F49">
        <w:t>Initial Provisioning Procedures</w:t>
      </w:r>
      <w:bookmarkEnd w:id="3012"/>
      <w:bookmarkEnd w:id="3013"/>
      <w:bookmarkEnd w:id="3014"/>
    </w:p>
    <w:p w14:paraId="2984B924" w14:textId="6D48B3A2" w:rsidR="00A70630" w:rsidRDefault="00916ADB" w:rsidP="00916ADB">
      <w:r>
        <w:t xml:space="preserve">Comprehensive testing must be performed immediately following the SATCOM System installation so that system functionality can be properly verified. </w:t>
      </w:r>
      <w:r w:rsidR="00A70630">
        <w:t>For step-by-step instructions on how to perform a functional checkout of the SATCOM System, see</w:t>
      </w:r>
      <w:r w:rsidR="008E3874">
        <w:t xml:space="preserve"> </w:t>
      </w:r>
      <w:r w:rsidR="00A70630" w:rsidRPr="00EC11AA">
        <w:rPr>
          <w:b/>
          <w:color w:val="4F81BD" w:themeColor="accent1"/>
        </w:rPr>
        <w:fldChar w:fldCharType="begin"/>
      </w:r>
      <w:r w:rsidR="00A70630" w:rsidRPr="00EF3F24">
        <w:rPr>
          <w:b/>
          <w:color w:val="4F81BD" w:themeColor="accent1"/>
        </w:rPr>
        <w:instrText xml:space="preserve"> REF _Ref442795819 \h  \* MERGEFORMAT </w:instrText>
      </w:r>
      <w:r w:rsidR="00A70630" w:rsidRPr="00EF3F24">
        <w:rPr>
          <w:b/>
          <w:color w:val="4F81BD" w:themeColor="accent1"/>
          <w:rPrChange w:id="3015" w:author="Smullen, Lizz" w:date="2016-02-11T14:33:00Z">
            <w:rPr>
              <w:b/>
              <w:color w:val="4F81BD" w:themeColor="accent1"/>
            </w:rPr>
          </w:rPrChange>
        </w:rPr>
      </w:r>
      <w:r w:rsidR="00A70630" w:rsidRPr="00EF3F24">
        <w:rPr>
          <w:b/>
          <w:color w:val="4F81BD" w:themeColor="accent1"/>
          <w:rPrChange w:id="3016" w:author="Smullen, Lizz" w:date="2016-02-11T14:33:00Z">
            <w:rPr>
              <w:b/>
              <w:color w:val="4F81BD" w:themeColor="accent1"/>
            </w:rPr>
          </w:rPrChange>
        </w:rPr>
        <w:fldChar w:fldCharType="separate"/>
      </w:r>
      <w:ins w:id="3017" w:author="Smullen, Lizz" w:date="2016-02-11T14:33:00Z">
        <w:r w:rsidR="00EF3F24" w:rsidRPr="00EF3F24">
          <w:rPr>
            <w:b/>
            <w:color w:val="4F81BD" w:themeColor="accent1"/>
            <w:rPrChange w:id="3018" w:author="Smullen, Lizz" w:date="2016-02-11T14:33:00Z">
              <w:rPr>
                <w:b/>
                <w:color w:val="002C4E"/>
              </w:rPr>
            </w:rPrChange>
          </w:rPr>
          <w:t xml:space="preserve">Chapter 4 </w:t>
        </w:r>
        <w:r w:rsidR="00EF3F24" w:rsidRPr="00EF3F24">
          <w:rPr>
            <w:rFonts w:cstheme="minorHAnsi"/>
            <w:b/>
            <w:color w:val="4F81BD" w:themeColor="accent1"/>
            <w:rPrChange w:id="3019" w:author="Smullen, Lizz" w:date="2016-02-11T14:33:00Z">
              <w:rPr>
                <w:rFonts w:cstheme="minorHAnsi"/>
                <w:b/>
                <w:color w:val="002C4E"/>
              </w:rPr>
            </w:rPrChange>
          </w:rPr>
          <w:t>—</w:t>
        </w:r>
        <w:r w:rsidR="00EF3F24" w:rsidRPr="00EF3F24">
          <w:rPr>
            <w:b/>
            <w:color w:val="4F81BD" w:themeColor="accent1"/>
            <w:rPrChange w:id="3020" w:author="Smullen, Lizz" w:date="2016-02-11T14:33:00Z">
              <w:rPr>
                <w:b/>
                <w:color w:val="002C4E"/>
              </w:rPr>
            </w:rPrChange>
          </w:rPr>
          <w:t xml:space="preserve"> </w:t>
        </w:r>
      </w:ins>
      <w:ins w:id="3021" w:author="Smullen, Lizz" w:date="2016-02-11T09:16:00Z">
        <w:r w:rsidR="0088531C" w:rsidRPr="00EF3F24">
          <w:rPr>
            <w:b/>
            <w:color w:val="4F81BD" w:themeColor="accent1"/>
            <w:rPrChange w:id="3022" w:author="Smullen, Lizz" w:date="2016-02-11T14:33:00Z">
              <w:rPr/>
            </w:rPrChange>
          </w:rPr>
          <w:t>Functional Checkout Procedures</w:t>
        </w:r>
      </w:ins>
      <w:del w:id="3023" w:author="Smullen, Lizz" w:date="2016-02-11T09:16:00Z">
        <w:r w:rsidR="00A70630" w:rsidRPr="00EF3F24" w:rsidDel="0088531C">
          <w:rPr>
            <w:b/>
            <w:color w:val="4F81BD" w:themeColor="accent1"/>
          </w:rPr>
          <w:delText>Chapter 4, Functional Checkout Procedures</w:delText>
        </w:r>
      </w:del>
      <w:r w:rsidR="00A70630" w:rsidRPr="00EF3F24">
        <w:rPr>
          <w:b/>
          <w:color w:val="4F81BD" w:themeColor="accent1"/>
          <w:rPrChange w:id="3024" w:author="Smullen, Lizz" w:date="2016-02-11T14:33:00Z">
            <w:rPr>
              <w:b/>
              <w:color w:val="4F81BD" w:themeColor="accent1"/>
            </w:rPr>
          </w:rPrChange>
        </w:rPr>
        <w:fldChar w:fldCharType="end"/>
      </w:r>
      <w:r w:rsidR="00A70630">
        <w:t>.</w:t>
      </w:r>
    </w:p>
    <w:p w14:paraId="270294B5" w14:textId="57473B04" w:rsidR="00916ADB" w:rsidDel="00D61F5F" w:rsidRDefault="00D61F5F">
      <w:pPr>
        <w:pStyle w:val="Heading3"/>
        <w:rPr>
          <w:del w:id="3025" w:author="Smullen, Lizz" w:date="2016-02-10T12:44:00Z"/>
        </w:rPr>
        <w:pPrChange w:id="3026" w:author="Smullen, Lizz" w:date="2016-02-11T09:09:00Z">
          <w:pPr>
            <w:pStyle w:val="Heading2"/>
          </w:pPr>
        </w:pPrChange>
      </w:pPr>
      <w:ins w:id="3027" w:author="Smullen, Lizz" w:date="2016-02-10T12:44:00Z">
        <w:r w:rsidDel="00D61F5F">
          <w:t xml:space="preserve"> </w:t>
        </w:r>
      </w:ins>
      <w:del w:id="3028" w:author="Smullen, Lizz" w:date="2016-02-10T12:44:00Z">
        <w:r w:rsidR="00A70630" w:rsidDel="00D61F5F">
          <w:delText xml:space="preserve"> </w:delText>
        </w:r>
        <w:bookmarkStart w:id="3029" w:name="_Toc270862596"/>
        <w:bookmarkStart w:id="3030" w:name="_Toc432418827"/>
        <w:bookmarkStart w:id="3031" w:name="_Toc433022467"/>
        <w:r w:rsidR="00E01A4E" w:rsidDel="00D61F5F">
          <w:delText>[A]</w:delText>
        </w:r>
        <w:r w:rsidR="00C903F2" w:rsidDel="00D61F5F">
          <w:delText xml:space="preserve"> </w:delText>
        </w:r>
        <w:r w:rsidR="00916ADB" w:rsidRPr="007C7F49" w:rsidDel="00D61F5F">
          <w:delText xml:space="preserve">LRU Replacement </w:delText>
        </w:r>
        <w:bookmarkEnd w:id="3029"/>
        <w:bookmarkEnd w:id="3030"/>
        <w:r w:rsidR="00916ADB" w:rsidDel="00D61F5F">
          <w:delText>Procedures</w:delText>
        </w:r>
        <w:bookmarkStart w:id="3032" w:name="_Toc442883603"/>
        <w:bookmarkStart w:id="3033" w:name="_Toc442899149"/>
        <w:bookmarkStart w:id="3034" w:name="_Toc442905258"/>
        <w:bookmarkEnd w:id="3031"/>
        <w:bookmarkEnd w:id="3032"/>
        <w:bookmarkEnd w:id="3033"/>
        <w:bookmarkEnd w:id="3034"/>
      </w:del>
    </w:p>
    <w:p w14:paraId="290FBBF2" w14:textId="4821E47C" w:rsidR="008E3874" w:rsidDel="00D61F5F" w:rsidRDefault="00916ADB">
      <w:pPr>
        <w:pStyle w:val="Heading3"/>
        <w:rPr>
          <w:del w:id="3035" w:author="Smullen, Lizz" w:date="2016-02-10T12:44:00Z"/>
        </w:rPr>
        <w:pPrChange w:id="3036" w:author="Smullen, Lizz" w:date="2016-02-11T09:09:00Z">
          <w:pPr/>
        </w:pPrChange>
      </w:pPr>
      <w:del w:id="3037" w:author="Smullen, Lizz" w:date="2016-02-10T12:44:00Z">
        <w:r w:rsidRPr="007C7F49" w:rsidDel="00D61F5F">
          <w:delText>The following section</w:delText>
        </w:r>
        <w:r w:rsidDel="00D61F5F">
          <w:delText>s</w:delText>
        </w:r>
        <w:r w:rsidRPr="007C7F49" w:rsidDel="00D61F5F">
          <w:delText xml:space="preserve"> provide </w:delText>
        </w:r>
        <w:r w:rsidDel="00D61F5F">
          <w:delText xml:space="preserve">basic instructions </w:delText>
        </w:r>
        <w:r w:rsidRPr="007C7F49" w:rsidDel="00D61F5F">
          <w:delText xml:space="preserve">on how to </w:delText>
        </w:r>
        <w:r w:rsidDel="00D61F5F">
          <w:delText xml:space="preserve">replace an LRU. </w:delText>
        </w:r>
        <w:bookmarkStart w:id="3038" w:name="_Toc442883604"/>
        <w:bookmarkStart w:id="3039" w:name="_Toc442899150"/>
        <w:bookmarkStart w:id="3040" w:name="_Toc442905259"/>
        <w:bookmarkEnd w:id="3038"/>
        <w:bookmarkEnd w:id="3039"/>
        <w:bookmarkEnd w:id="3040"/>
      </w:del>
    </w:p>
    <w:p w14:paraId="5BAA04BC" w14:textId="3E6D476E" w:rsidR="00916ADB" w:rsidRPr="007C7F49" w:rsidRDefault="00E01A4E">
      <w:pPr>
        <w:pStyle w:val="Heading3"/>
      </w:pPr>
      <w:bookmarkStart w:id="3041" w:name="_Toc433022468"/>
      <w:bookmarkStart w:id="3042" w:name="_Toc442905260"/>
      <w:r>
        <w:t>[</w:t>
      </w:r>
      <w:r w:rsidR="00AD3D69">
        <w:t>B</w:t>
      </w:r>
      <w:r>
        <w:t>]</w:t>
      </w:r>
      <w:r w:rsidR="00C903F2">
        <w:t xml:space="preserve"> </w:t>
      </w:r>
      <w:r w:rsidR="00916ADB">
        <w:t>LRU Replacement Prerequisite</w:t>
      </w:r>
      <w:ins w:id="3043" w:author="Smullen, Lizz" w:date="2016-02-10T12:39:00Z">
        <w:r w:rsidR="003A0250">
          <w:t xml:space="preserve"> Step</w:t>
        </w:r>
      </w:ins>
      <w:r w:rsidR="00916ADB">
        <w:t>s</w:t>
      </w:r>
      <w:bookmarkEnd w:id="3041"/>
      <w:bookmarkEnd w:id="3042"/>
    </w:p>
    <w:p w14:paraId="248487A0" w14:textId="786CF85E" w:rsidR="00916ADB" w:rsidRPr="007C7F49" w:rsidRDefault="00916ADB" w:rsidP="00047298">
      <w:r>
        <w:t>The following prerequisite</w:t>
      </w:r>
      <w:ins w:id="3044" w:author="Smullen, Lizz" w:date="2016-02-10T12:39:00Z">
        <w:r w:rsidR="003A0250">
          <w:t xml:space="preserve"> </w:t>
        </w:r>
      </w:ins>
      <w:r>
        <w:t>s</w:t>
      </w:r>
      <w:ins w:id="3045" w:author="Smullen, Lizz" w:date="2016-02-10T12:39:00Z">
        <w:r w:rsidR="003A0250">
          <w:t>teps</w:t>
        </w:r>
      </w:ins>
      <w:r>
        <w:t xml:space="preserve"> must be performed prior to replacing an LRU.</w:t>
      </w:r>
    </w:p>
    <w:p w14:paraId="0B53CB1D" w14:textId="56D8853F" w:rsidR="00916ADB" w:rsidRDefault="00916ADB" w:rsidP="002573CE">
      <w:pPr>
        <w:pStyle w:val="Caption"/>
      </w:pPr>
      <w:bookmarkStart w:id="3046" w:name="_Toc433022542"/>
      <w:bookmarkStart w:id="3047" w:name="_Toc442452056"/>
      <w:r>
        <w:t xml:space="preserve">Table </w:t>
      </w:r>
      <w:ins w:id="3048" w:author="Smullen, Lizz" w:date="2016-02-10T21:46:00Z">
        <w:r w:rsidR="00772D1E">
          <w:fldChar w:fldCharType="begin"/>
        </w:r>
        <w:r w:rsidR="00772D1E">
          <w:instrText xml:space="preserve"> STYLEREF 1 \s </w:instrText>
        </w:r>
      </w:ins>
      <w:r w:rsidR="00772D1E">
        <w:fldChar w:fldCharType="separate"/>
      </w:r>
      <w:r w:rsidR="0088531C">
        <w:rPr>
          <w:noProof/>
        </w:rPr>
        <w:t>5</w:t>
      </w:r>
      <w:ins w:id="3049"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3050" w:author="Smullen, Lizz" w:date="2016-02-11T09:16:00Z">
        <w:r w:rsidR="0088531C">
          <w:rPr>
            <w:noProof/>
          </w:rPr>
          <w:t>1</w:t>
        </w:r>
      </w:ins>
      <w:ins w:id="3051" w:author="Smullen, Lizz" w:date="2016-02-10T21:46:00Z">
        <w:r w:rsidR="00772D1E">
          <w:fldChar w:fldCharType="end"/>
        </w:r>
      </w:ins>
      <w:del w:id="3052"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5</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1</w:delText>
        </w:r>
        <w:r w:rsidR="004E3249" w:rsidDel="00772D1E">
          <w:rPr>
            <w:noProof/>
          </w:rPr>
          <w:fldChar w:fldCharType="end"/>
        </w:r>
      </w:del>
      <w:r>
        <w:t xml:space="preserve"> —</w:t>
      </w:r>
      <w:r w:rsidR="00973527">
        <w:t xml:space="preserve"> </w:t>
      </w:r>
      <w:r>
        <w:t>LRU Replacement Prerequisite</w:t>
      </w:r>
      <w:ins w:id="3053" w:author="Smullen, Lizz" w:date="2016-02-10T12:38:00Z">
        <w:r w:rsidR="003A0250">
          <w:t xml:space="preserve"> Step</w:t>
        </w:r>
      </w:ins>
      <w:r>
        <w:t>s</w:t>
      </w:r>
      <w:bookmarkEnd w:id="3046"/>
      <w:bookmarkEnd w:id="3047"/>
    </w:p>
    <w:tbl>
      <w:tblPr>
        <w:tblStyle w:val="TableGrid"/>
        <w:tblW w:w="0" w:type="auto"/>
        <w:jc w:val="center"/>
        <w:tblLook w:val="04A0" w:firstRow="1" w:lastRow="0" w:firstColumn="1" w:lastColumn="0" w:noHBand="0" w:noVBand="1"/>
        <w:tblPrChange w:id="3054" w:author="Smullen, Lizz" w:date="2016-02-11T09:10:00Z">
          <w:tblPr>
            <w:tblStyle w:val="TableGrid"/>
            <w:tblW w:w="0" w:type="auto"/>
            <w:jc w:val="center"/>
            <w:tblLook w:val="04A0" w:firstRow="1" w:lastRow="0" w:firstColumn="1" w:lastColumn="0" w:noHBand="0" w:noVBand="1"/>
          </w:tblPr>
        </w:tblPrChange>
      </w:tblPr>
      <w:tblGrid>
        <w:gridCol w:w="774"/>
        <w:gridCol w:w="7974"/>
        <w:tblGridChange w:id="3055">
          <w:tblGrid>
            <w:gridCol w:w="774"/>
            <w:gridCol w:w="7974"/>
          </w:tblGrid>
        </w:tblGridChange>
      </w:tblGrid>
      <w:tr w:rsidR="00916ADB" w14:paraId="049788B2" w14:textId="77777777" w:rsidTr="0088531C">
        <w:trPr>
          <w:trHeight w:val="314"/>
          <w:tblHeader/>
          <w:jc w:val="center"/>
          <w:trPrChange w:id="3056" w:author="Smullen, Lizz" w:date="2016-02-11T09:10:00Z">
            <w:trPr>
              <w:trHeight w:val="314"/>
              <w:tblHeader/>
              <w:jc w:val="center"/>
            </w:trPr>
          </w:trPrChange>
        </w:trPr>
        <w:tc>
          <w:tcPr>
            <w:tcW w:w="774" w:type="dxa"/>
            <w:shd w:val="clear" w:color="auto" w:fill="4F81BD" w:themeFill="accent1"/>
            <w:tcPrChange w:id="3057" w:author="Smullen, Lizz" w:date="2016-02-11T09:10:00Z">
              <w:tcPr>
                <w:tcW w:w="774" w:type="dxa"/>
                <w:shd w:val="clear" w:color="auto" w:fill="4F81BD" w:themeFill="accent1"/>
              </w:tcPr>
            </w:tcPrChange>
          </w:tcPr>
          <w:p w14:paraId="28A3BDAD" w14:textId="77777777" w:rsidR="00916ADB" w:rsidRPr="00523818" w:rsidRDefault="00916ADB" w:rsidP="00356035">
            <w:pPr>
              <w:pStyle w:val="TableHead1"/>
            </w:pPr>
            <w:r w:rsidRPr="00523818">
              <w:t>Step</w:t>
            </w:r>
          </w:p>
        </w:tc>
        <w:tc>
          <w:tcPr>
            <w:tcW w:w="7974" w:type="dxa"/>
            <w:shd w:val="clear" w:color="auto" w:fill="4F81BD" w:themeFill="accent1"/>
            <w:tcPrChange w:id="3058" w:author="Smullen, Lizz" w:date="2016-02-11T09:10:00Z">
              <w:tcPr>
                <w:tcW w:w="7974" w:type="dxa"/>
                <w:shd w:val="clear" w:color="auto" w:fill="4F81BD" w:themeFill="accent1"/>
              </w:tcPr>
            </w:tcPrChange>
          </w:tcPr>
          <w:p w14:paraId="2CB05AC8" w14:textId="77777777" w:rsidR="00916ADB" w:rsidRPr="00523818" w:rsidRDefault="00916ADB" w:rsidP="00356035">
            <w:pPr>
              <w:pStyle w:val="TableHead1"/>
            </w:pPr>
            <w:r w:rsidRPr="00523818">
              <w:t>Action</w:t>
            </w:r>
          </w:p>
        </w:tc>
      </w:tr>
      <w:tr w:rsidR="00916ADB" w14:paraId="2E049570" w14:textId="77777777" w:rsidTr="00355650">
        <w:trPr>
          <w:jc w:val="center"/>
        </w:trPr>
        <w:tc>
          <w:tcPr>
            <w:tcW w:w="774" w:type="dxa"/>
          </w:tcPr>
          <w:p w14:paraId="4463C691" w14:textId="77777777" w:rsidR="00916ADB" w:rsidRPr="00680970" w:rsidRDefault="00916ADB" w:rsidP="00047298">
            <w:pPr>
              <w:jc w:val="center"/>
            </w:pPr>
            <w:r w:rsidRPr="00680970">
              <w:t>1</w:t>
            </w:r>
            <w:r>
              <w:t>.</w:t>
            </w:r>
          </w:p>
        </w:tc>
        <w:tc>
          <w:tcPr>
            <w:tcW w:w="7974" w:type="dxa"/>
            <w:vAlign w:val="center"/>
          </w:tcPr>
          <w:p w14:paraId="42C58177" w14:textId="467BABE4" w:rsidR="00916ADB" w:rsidRDefault="00916ADB" w:rsidP="00047298">
            <w:r>
              <w:t>Verify that the unit has power.</w:t>
            </w:r>
          </w:p>
        </w:tc>
      </w:tr>
      <w:tr w:rsidR="00916ADB" w14:paraId="7052931D" w14:textId="77777777" w:rsidTr="00355650">
        <w:trPr>
          <w:jc w:val="center"/>
        </w:trPr>
        <w:tc>
          <w:tcPr>
            <w:tcW w:w="774" w:type="dxa"/>
          </w:tcPr>
          <w:p w14:paraId="00E5B00D" w14:textId="77777777" w:rsidR="00916ADB" w:rsidRPr="00680970" w:rsidRDefault="00916ADB" w:rsidP="002573CE">
            <w:pPr>
              <w:keepLines/>
              <w:widowControl w:val="0"/>
              <w:jc w:val="center"/>
            </w:pPr>
            <w:r w:rsidRPr="00680970">
              <w:t>2</w:t>
            </w:r>
            <w:r>
              <w:t>.</w:t>
            </w:r>
          </w:p>
        </w:tc>
        <w:tc>
          <w:tcPr>
            <w:tcW w:w="7974" w:type="dxa"/>
            <w:vAlign w:val="center"/>
          </w:tcPr>
          <w:p w14:paraId="069F8558" w14:textId="77777777" w:rsidR="00916ADB" w:rsidRDefault="00916ADB">
            <w:pPr>
              <w:keepLines/>
              <w:widowControl w:val="0"/>
              <w:spacing w:before="60" w:after="60" w:line="240" w:lineRule="auto"/>
              <w:pPrChange w:id="3059" w:author="Smullen, Lizz" w:date="2016-02-10T12:40:00Z">
                <w:pPr>
                  <w:keepLines/>
                  <w:widowControl w:val="0"/>
                  <w:ind w:left="360"/>
                </w:pPr>
              </w:pPrChange>
            </w:pPr>
            <w:r>
              <w:t xml:space="preserve">Verify the unit is in a </w:t>
            </w:r>
            <w:r w:rsidRPr="00DF1029">
              <w:rPr>
                <w:b/>
              </w:rPr>
              <w:t>Not Installed</w:t>
            </w:r>
            <w:r>
              <w:t xml:space="preserve"> state.</w:t>
            </w:r>
          </w:p>
          <w:p w14:paraId="3565AE37" w14:textId="64B05144" w:rsidR="0093464E" w:rsidRDefault="00916ADB">
            <w:pPr>
              <w:pStyle w:val="ListParagraph"/>
              <w:keepLines/>
              <w:widowControl w:val="0"/>
              <w:spacing w:before="60" w:after="60" w:line="240" w:lineRule="auto"/>
              <w:pPrChange w:id="3060" w:author="Smullen, Lizz" w:date="2016-02-10T12:40:00Z">
                <w:pPr>
                  <w:pStyle w:val="ListParagraph"/>
                  <w:keepLines/>
                  <w:widowControl w:val="0"/>
                </w:pPr>
              </w:pPrChange>
            </w:pPr>
            <w:r>
              <w:t xml:space="preserve">To find out the current </w:t>
            </w:r>
            <w:r w:rsidRPr="00523818">
              <w:t>installed state</w:t>
            </w:r>
            <w:r>
              <w:t xml:space="preserve">, go to the </w:t>
            </w:r>
            <w:r w:rsidRPr="002A5617">
              <w:rPr>
                <w:b/>
              </w:rPr>
              <w:t>System Configuration</w:t>
            </w:r>
            <w:r>
              <w:t xml:space="preserve"> page by </w:t>
            </w:r>
            <w:r w:rsidRPr="00523818">
              <w:t>click</w:t>
            </w:r>
            <w:r>
              <w:t xml:space="preserve">ing </w:t>
            </w:r>
            <w:r w:rsidRPr="002A5617">
              <w:rPr>
                <w:b/>
              </w:rPr>
              <w:t xml:space="preserve">[System Installation] </w:t>
            </w:r>
            <w:r>
              <w:t xml:space="preserve">at the top of </w:t>
            </w:r>
            <w:r w:rsidRPr="00523818">
              <w:t xml:space="preserve">the </w:t>
            </w:r>
            <w:r>
              <w:t>SATCOM System home page.</w:t>
            </w:r>
          </w:p>
          <w:p w14:paraId="35AA6AF8" w14:textId="7AE82A37" w:rsidR="0093464E" w:rsidRDefault="00916ADB">
            <w:pPr>
              <w:pStyle w:val="ListParagraph"/>
              <w:keepLines/>
              <w:widowControl w:val="0"/>
              <w:spacing w:before="60" w:after="60" w:line="240" w:lineRule="auto"/>
              <w:pPrChange w:id="3061" w:author="Smullen, Lizz" w:date="2016-02-10T12:40:00Z">
                <w:pPr>
                  <w:pStyle w:val="ListParagraph"/>
                  <w:keepLines/>
                  <w:widowControl w:val="0"/>
                </w:pPr>
              </w:pPrChange>
            </w:pPr>
            <w:r>
              <w:t xml:space="preserve">If the system is in a different state, you can toggle it to the </w:t>
            </w:r>
            <w:r w:rsidR="000A0855" w:rsidRPr="00D07F57">
              <w:rPr>
                <w:b/>
              </w:rPr>
              <w:t>N</w:t>
            </w:r>
            <w:r w:rsidRPr="00D07F57">
              <w:rPr>
                <w:b/>
              </w:rPr>
              <w:t xml:space="preserve">ot Installed </w:t>
            </w:r>
            <w:r>
              <w:t>state from the System Configuration web page.</w:t>
            </w:r>
          </w:p>
          <w:p w14:paraId="65D66F01" w14:textId="35453D35" w:rsidR="0093464E" w:rsidRDefault="0093464E" w:rsidP="00356035">
            <w:pPr>
              <w:pStyle w:val="Caption"/>
              <w:widowControl w:val="0"/>
            </w:pPr>
            <w:bookmarkStart w:id="3062" w:name="_Toc442899373"/>
            <w:r>
              <w:t xml:space="preserve">Figure </w:t>
            </w:r>
            <w:ins w:id="3063" w:author="Smullen, Lizz" w:date="2016-02-10T18:08:00Z">
              <w:r w:rsidR="009104E1">
                <w:fldChar w:fldCharType="begin"/>
              </w:r>
              <w:r w:rsidR="009104E1">
                <w:instrText xml:space="preserve"> STYLEREF 1 \s </w:instrText>
              </w:r>
            </w:ins>
            <w:r w:rsidR="009104E1">
              <w:fldChar w:fldCharType="separate"/>
            </w:r>
            <w:r w:rsidR="0088531C">
              <w:rPr>
                <w:noProof/>
              </w:rPr>
              <w:t>5</w:t>
            </w:r>
            <w:ins w:id="3064"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3065" w:author="Smullen, Lizz" w:date="2016-02-11T09:16:00Z">
              <w:r w:rsidR="0088531C">
                <w:rPr>
                  <w:noProof/>
                </w:rPr>
                <w:t>1</w:t>
              </w:r>
            </w:ins>
            <w:ins w:id="3066" w:author="Smullen, Lizz" w:date="2016-02-10T18:08:00Z">
              <w:r w:rsidR="009104E1">
                <w:fldChar w:fldCharType="end"/>
              </w:r>
            </w:ins>
            <w:del w:id="3067"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5</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w:delText>
              </w:r>
              <w:r w:rsidR="00484E5B" w:rsidDel="00961F73">
                <w:rPr>
                  <w:noProof/>
                </w:rPr>
                <w:fldChar w:fldCharType="end"/>
              </w:r>
            </w:del>
            <w:r>
              <w:t xml:space="preserve"> — System Configuration Page — Not Installed State</w:t>
            </w:r>
            <w:bookmarkEnd w:id="3062"/>
          </w:p>
          <w:p w14:paraId="7E2F1C03" w14:textId="2847FF1E" w:rsidR="00AD3D69" w:rsidRDefault="0093464E">
            <w:pPr>
              <w:pStyle w:val="Index1"/>
              <w:keepLines/>
              <w:widowControl w:val="0"/>
              <w:spacing w:before="0" w:after="60" w:line="240" w:lineRule="auto"/>
              <w:rPr>
                <w:noProof/>
              </w:rPr>
              <w:pPrChange w:id="3068" w:author="Smullen, Lizz" w:date="2016-02-10T12:41:00Z">
                <w:pPr>
                  <w:keepLines/>
                  <w:widowControl w:val="0"/>
                  <w:jc w:val="center"/>
                </w:pPr>
              </w:pPrChange>
            </w:pPr>
            <w:del w:id="3069" w:author="Smullen, Lizz" w:date="2016-02-10T12:39:00Z">
              <w:r w:rsidDel="003A0250">
                <w:rPr>
                  <w:noProof/>
                </w:rPr>
                <mc:AlternateContent>
                  <mc:Choice Requires="wps">
                    <w:drawing>
                      <wp:anchor distT="0" distB="0" distL="114300" distR="114300" simplePos="0" relativeHeight="251722752" behindDoc="0" locked="1" layoutInCell="1" allowOverlap="1" wp14:anchorId="6385627D" wp14:editId="001B097F">
                        <wp:simplePos x="0" y="0"/>
                        <wp:positionH relativeFrom="column">
                          <wp:posOffset>2425700</wp:posOffset>
                        </wp:positionH>
                        <wp:positionV relativeFrom="paragraph">
                          <wp:posOffset>1356360</wp:posOffset>
                        </wp:positionV>
                        <wp:extent cx="317500" cy="146304"/>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317500"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191pt;margin-top:106.8pt;width:25pt;height:1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" filled="f" strokecolor="red" strokeweight="2pt">
                        <w10:anchorlock/>
                      </v:rect>
                    </w:pict>
                  </mc:Fallback>
                </mc:AlternateContent>
              </w:r>
              <w:r w:rsidDel="003A0250">
                <w:rPr>
                  <w:noProof/>
                </w:rPr>
                <mc:AlternateContent>
                  <mc:Choice Requires="wps">
                    <w:drawing>
                      <wp:anchor distT="0" distB="0" distL="114300" distR="114300" simplePos="0" relativeHeight="251721728" behindDoc="0" locked="1" layoutInCell="1" allowOverlap="1" wp14:anchorId="1B3EE0B7" wp14:editId="6D12DB4B">
                        <wp:simplePos x="0" y="0"/>
                        <wp:positionH relativeFrom="column">
                          <wp:posOffset>1251585</wp:posOffset>
                        </wp:positionH>
                        <wp:positionV relativeFrom="paragraph">
                          <wp:posOffset>1350010</wp:posOffset>
                        </wp:positionV>
                        <wp:extent cx="816610" cy="146304"/>
                        <wp:effectExtent l="0" t="0" r="21590" b="25400"/>
                        <wp:wrapNone/>
                        <wp:docPr id="34" name="Rectangle 34"/>
                        <wp:cNvGraphicFramePr/>
                        <a:graphic xmlns:a="http://schemas.openxmlformats.org/drawingml/2006/main">
                          <a:graphicData uri="http://schemas.microsoft.com/office/word/2010/wordprocessingShape">
                            <wps:wsp>
                              <wps:cNvSpPr/>
                              <wps:spPr>
                                <a:xfrm>
                                  <a:off x="0" y="0"/>
                                  <a:ext cx="816610"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98.55pt;margin-top:106.3pt;width:64.3pt;height:1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" filled="f" strokecolor="red" strokeweight="2pt">
                        <w10:anchorlock/>
                      </v:rect>
                    </w:pict>
                  </mc:Fallback>
                </mc:AlternateContent>
              </w:r>
            </w:del>
            <w:r w:rsidR="00AD3D69">
              <w:rPr>
                <w:noProof/>
              </w:rPr>
              <w:drawing>
                <wp:inline distT="0" distB="0" distL="0" distR="0" wp14:anchorId="7D4A07E3" wp14:editId="0773B9B8">
                  <wp:extent cx="3694176" cy="1517904"/>
                  <wp:effectExtent l="19050" t="19050" r="2095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2607" t="16204" r="2836" b="43987"/>
                          <a:stretch/>
                        </pic:blipFill>
                        <pic:spPr bwMode="auto">
                          <a:xfrm>
                            <a:off x="0" y="0"/>
                            <a:ext cx="3694176" cy="1517904"/>
                          </a:xfrm>
                          <a:prstGeom prst="rect">
                            <a:avLst/>
                          </a:prstGeom>
                          <a:ln w="22225">
                            <a:solidFill>
                              <a:schemeClr val="accent1"/>
                            </a:solidFill>
                          </a:ln>
                          <a:extLst>
                            <a:ext uri="{53640926-AAD7-44D8-BBD7-CCE9431645EC}">
                              <a14:shadowObscured xmlns:a14="http://schemas.microsoft.com/office/drawing/2010/main"/>
                            </a:ext>
                          </a:extLst>
                        </pic:spPr>
                      </pic:pic>
                    </a:graphicData>
                  </a:graphic>
                </wp:inline>
              </w:drawing>
            </w:r>
          </w:p>
        </w:tc>
      </w:tr>
      <w:tr w:rsidR="00916ADB" w14:paraId="26DFB4AA" w14:textId="77777777" w:rsidTr="00355650">
        <w:trPr>
          <w:jc w:val="center"/>
        </w:trPr>
        <w:tc>
          <w:tcPr>
            <w:tcW w:w="774" w:type="dxa"/>
          </w:tcPr>
          <w:p w14:paraId="2AE2B70C" w14:textId="77777777" w:rsidR="00916ADB" w:rsidRPr="00680970" w:rsidRDefault="00916ADB" w:rsidP="002573CE">
            <w:pPr>
              <w:keepNext/>
              <w:keepLines/>
              <w:jc w:val="center"/>
            </w:pPr>
            <w:r w:rsidRPr="00680970">
              <w:lastRenderedPageBreak/>
              <w:t>3</w:t>
            </w:r>
            <w:r>
              <w:t>.</w:t>
            </w:r>
          </w:p>
        </w:tc>
        <w:tc>
          <w:tcPr>
            <w:tcW w:w="7974" w:type="dxa"/>
            <w:vAlign w:val="center"/>
          </w:tcPr>
          <w:p w14:paraId="56951668" w14:textId="753F5009" w:rsidR="00916ADB" w:rsidDel="00601090" w:rsidRDefault="00916ADB">
            <w:pPr>
              <w:keepNext/>
              <w:keepLines/>
              <w:rPr>
                <w:del w:id="3070" w:author="Smullen, Lizz" w:date="2016-02-11T14:43:00Z"/>
              </w:rPr>
              <w:pPrChange w:id="3071" w:author="Smullen, Lizz" w:date="2016-02-11T14:43:00Z">
                <w:pPr>
                  <w:keepNext/>
                  <w:keepLines/>
                  <w:ind w:left="360"/>
                </w:pPr>
              </w:pPrChange>
            </w:pPr>
            <w:r>
              <w:t>Power cycle</w:t>
            </w:r>
            <w:r w:rsidRPr="007C7F49">
              <w:t xml:space="preserve"> the system.</w:t>
            </w:r>
          </w:p>
          <w:p w14:paraId="308985D3" w14:textId="3DC4A31F" w:rsidR="00916ADB" w:rsidRDefault="00601090">
            <w:pPr>
              <w:keepNext/>
              <w:keepLines/>
              <w:pPrChange w:id="3072" w:author="Smullen, Lizz" w:date="2016-02-11T15:00:00Z">
                <w:pPr>
                  <w:keepNext/>
                  <w:keepLines/>
                  <w:ind w:left="360"/>
                </w:pPr>
              </w:pPrChange>
            </w:pPr>
            <w:ins w:id="3073" w:author="Smullen, Lizz" w:date="2016-02-11T14:56:00Z">
              <w:r>
                <w:t xml:space="preserve"> </w:t>
              </w:r>
            </w:ins>
            <w:del w:id="3074" w:author="Smullen, Lizz" w:date="2016-02-11T14:34:00Z">
              <w:r w:rsidR="00916ADB" w:rsidRPr="007C7F49" w:rsidDel="00545124">
                <w:delText>You will know the system is back up by o</w:delText>
              </w:r>
            </w:del>
            <w:del w:id="3075" w:author="Smullen, Lizz" w:date="2016-02-11T14:35:00Z">
              <w:r w:rsidR="00916ADB" w:rsidRPr="007C7F49" w:rsidDel="00545124">
                <w:delText>bserving</w:delText>
              </w:r>
            </w:del>
            <w:del w:id="3076" w:author="Smullen, Lizz" w:date="2016-02-11T14:36:00Z">
              <w:r w:rsidR="00916ADB" w:rsidRPr="007C7F49" w:rsidDel="00545124">
                <w:delText xml:space="preserve"> </w:delText>
              </w:r>
            </w:del>
            <w:del w:id="3077" w:author="Smullen, Lizz" w:date="2016-02-11T14:35:00Z">
              <w:r w:rsidR="00916ADB" w:rsidRPr="007C7F49" w:rsidDel="00545124">
                <w:delText xml:space="preserve">that </w:delText>
              </w:r>
            </w:del>
            <w:del w:id="3078" w:author="Smullen, Lizz" w:date="2016-02-11T14:43:00Z">
              <w:r w:rsidR="00916ADB" w:rsidRPr="007C7F49" w:rsidDel="00545124">
                <w:delText xml:space="preserve">the </w:delText>
              </w:r>
            </w:del>
            <w:del w:id="3079" w:author="Smullen, Lizz" w:date="2016-02-11T14:35:00Z">
              <w:r w:rsidR="00916ADB" w:rsidRPr="007C7F49" w:rsidDel="00545124">
                <w:delText xml:space="preserve">time is incrementing and the </w:delText>
              </w:r>
            </w:del>
            <w:del w:id="3080" w:author="Smullen, Lizz" w:date="2016-02-11T14:43:00Z">
              <w:r w:rsidR="00916ADB" w:rsidRPr="007C7F49" w:rsidDel="00545124">
                <w:delText xml:space="preserve">status </w:delText>
              </w:r>
            </w:del>
            <w:del w:id="3081" w:author="Smullen, Lizz" w:date="2016-02-11T14:35:00Z">
              <w:r w:rsidR="00916ADB" w:rsidRPr="007C7F49" w:rsidDel="00545124">
                <w:delText>is</w:delText>
              </w:r>
            </w:del>
            <w:del w:id="3082" w:author="Smullen, Lizz" w:date="2016-02-11T14:43:00Z">
              <w:r w:rsidR="00916ADB" w:rsidRPr="007C7F49" w:rsidDel="00545124">
                <w:delText xml:space="preserve"> </w:delText>
              </w:r>
              <w:r w:rsidR="00916ADB" w:rsidRPr="00DF1029" w:rsidDel="00545124">
                <w:rPr>
                  <w:b/>
                </w:rPr>
                <w:delText>NORMA</w:delText>
              </w:r>
              <w:r w:rsidR="00916ADB" w:rsidRPr="007C7F49" w:rsidDel="00545124">
                <w:delText>L</w:delText>
              </w:r>
            </w:del>
            <w:del w:id="3083" w:author="Smullen, Lizz" w:date="2016-02-11T14:37:00Z">
              <w:r w:rsidR="00916ADB" w:rsidRPr="007C7F49" w:rsidDel="00545124">
                <w:delText xml:space="preserve"> on the </w:delText>
              </w:r>
              <w:r w:rsidR="00691394" w:rsidDel="00545124">
                <w:rPr>
                  <w:b/>
                </w:rPr>
                <w:delText>ACMU C</w:delText>
              </w:r>
              <w:r w:rsidR="00916ADB" w:rsidRPr="00DF1029" w:rsidDel="00545124">
                <w:rPr>
                  <w:b/>
                </w:rPr>
                <w:delText>ontrol Application</w:delText>
              </w:r>
              <w:r w:rsidR="00916ADB" w:rsidRPr="007C7F49" w:rsidDel="00545124">
                <w:delText xml:space="preserve"> page</w:delText>
              </w:r>
            </w:del>
            <w:del w:id="3084" w:author="Smullen, Lizz" w:date="2016-02-11T14:35:00Z">
              <w:r w:rsidR="00916ADB" w:rsidRPr="007C7F49" w:rsidDel="00545124">
                <w:delText>, as seen below</w:delText>
              </w:r>
            </w:del>
            <w:del w:id="3085" w:author="Smullen, Lizz" w:date="2016-02-11T14:37:00Z">
              <w:r w:rsidR="00691394" w:rsidDel="00545124">
                <w:delText>.</w:delText>
              </w:r>
            </w:del>
          </w:p>
        </w:tc>
      </w:tr>
      <w:tr w:rsidR="00916ADB" w14:paraId="0A178570" w14:textId="77777777" w:rsidTr="00DD3CF3">
        <w:trPr>
          <w:cantSplit/>
          <w:jc w:val="center"/>
        </w:trPr>
        <w:tc>
          <w:tcPr>
            <w:tcW w:w="774" w:type="dxa"/>
          </w:tcPr>
          <w:p w14:paraId="6F229C65" w14:textId="77777777" w:rsidR="00916ADB" w:rsidRPr="00680970" w:rsidRDefault="00916ADB" w:rsidP="00DD3CF3">
            <w:pPr>
              <w:jc w:val="center"/>
            </w:pPr>
            <w:r w:rsidRPr="00680970">
              <w:t>4</w:t>
            </w:r>
            <w:r>
              <w:t>.</w:t>
            </w:r>
          </w:p>
        </w:tc>
        <w:tc>
          <w:tcPr>
            <w:tcW w:w="7974" w:type="dxa"/>
            <w:vAlign w:val="center"/>
          </w:tcPr>
          <w:p w14:paraId="1DD6C934" w14:textId="2A9898AB" w:rsidR="00916ADB" w:rsidRDefault="00601090">
            <w:pPr>
              <w:pPrChange w:id="3086" w:author="Smullen, Lizz" w:date="2016-02-11T14:38:00Z">
                <w:pPr>
                  <w:ind w:left="360"/>
                </w:pPr>
              </w:pPrChange>
            </w:pPr>
            <w:ins w:id="3087" w:author="Smullen, Lizz" w:date="2016-02-11T15:00:00Z">
              <w:r>
                <w:t>View</w:t>
              </w:r>
            </w:ins>
            <w:ins w:id="3088" w:author="Smullen, Lizz" w:date="2016-02-11T14:53:00Z">
              <w:r w:rsidR="00A97588">
                <w:t xml:space="preserve"> the status bar at the bottom of the home page</w:t>
              </w:r>
            </w:ins>
            <w:ins w:id="3089" w:author="Smullen, Lizz" w:date="2016-02-11T14:54:00Z">
              <w:r w:rsidR="00A97588">
                <w:t xml:space="preserve"> to verify if</w:t>
              </w:r>
            </w:ins>
            <w:ins w:id="3090" w:author="Smullen, Lizz" w:date="2016-02-11T14:53:00Z">
              <w:r w:rsidR="00A97588">
                <w:t xml:space="preserve"> the system is running properly</w:t>
              </w:r>
            </w:ins>
            <w:del w:id="3091" w:author="Smullen, Lizz" w:date="2016-02-11T14:42:00Z">
              <w:r w:rsidR="00916ADB" w:rsidDel="00545124">
                <w:delText>Verify that the system is running properly by e</w:delText>
              </w:r>
            </w:del>
            <w:del w:id="3092" w:author="Smullen, Lizz" w:date="2016-02-11T14:51:00Z">
              <w:r w:rsidR="00916ADB" w:rsidDel="00A97588">
                <w:delText>nsur</w:delText>
              </w:r>
            </w:del>
            <w:del w:id="3093" w:author="Smullen, Lizz" w:date="2016-02-11T14:42:00Z">
              <w:r w:rsidR="00916ADB" w:rsidDel="00545124">
                <w:delText>ing</w:delText>
              </w:r>
            </w:del>
            <w:del w:id="3094" w:author="Smullen, Lizz" w:date="2016-02-11T14:51:00Z">
              <w:r w:rsidR="00916ADB" w:rsidDel="00A97588">
                <w:delText xml:space="preserve"> that the </w:delText>
              </w:r>
            </w:del>
            <w:del w:id="3095" w:author="Smullen, Lizz" w:date="2016-02-11T14:49:00Z">
              <w:r w:rsidR="00916ADB" w:rsidDel="00A97588">
                <w:delText xml:space="preserve">following conditions display </w:delText>
              </w:r>
            </w:del>
            <w:del w:id="3096" w:author="Smullen, Lizz" w:date="2016-02-11T14:42:00Z">
              <w:r w:rsidR="00916ADB" w:rsidDel="00545124">
                <w:delText xml:space="preserve">at the bottom of the SATCOM System home page, </w:delText>
              </w:r>
            </w:del>
            <w:del w:id="3097" w:author="Smullen, Lizz" w:date="2016-02-11T14:49:00Z">
              <w:r w:rsidR="00916ADB" w:rsidDel="00A97588">
                <w:delText xml:space="preserve">under the </w:delText>
              </w:r>
              <w:r w:rsidR="00916ADB" w:rsidRPr="00545124" w:rsidDel="00A97588">
                <w:rPr>
                  <w:b/>
                  <w:rPrChange w:id="3098" w:author="Smullen, Lizz" w:date="2016-02-11T14:43:00Z">
                    <w:rPr/>
                  </w:rPrChange>
                </w:rPr>
                <w:delText>System Status</w:delText>
              </w:r>
              <w:r w:rsidR="00916ADB" w:rsidDel="00A97588">
                <w:delText xml:space="preserve"> section</w:delText>
              </w:r>
            </w:del>
            <w:r w:rsidR="00691394">
              <w:t>:</w:t>
            </w:r>
            <w:ins w:id="3099" w:author="Smullen, Lizz" w:date="2016-02-11T14:54:00Z">
              <w:r>
                <w:t xml:space="preserve"> </w:t>
              </w:r>
            </w:ins>
          </w:p>
          <w:p w14:paraId="0B3B22FE" w14:textId="05B36B31" w:rsidR="00A97588" w:rsidRDefault="00601090">
            <w:pPr>
              <w:numPr>
                <w:ilvl w:val="0"/>
                <w:numId w:val="58"/>
              </w:numPr>
              <w:spacing w:before="60" w:after="60" w:line="240" w:lineRule="auto"/>
              <w:rPr>
                <w:ins w:id="3100" w:author="Smullen, Lizz" w:date="2016-02-11T14:52:00Z"/>
              </w:rPr>
              <w:pPrChange w:id="3101" w:author="Smullen, Lizz" w:date="2016-02-10T12:41:00Z">
                <w:pPr>
                  <w:numPr>
                    <w:numId w:val="58"/>
                  </w:numPr>
                  <w:ind w:left="720" w:hanging="360"/>
                </w:pPr>
              </w:pPrChange>
            </w:pPr>
            <w:ins w:id="3102" w:author="Smullen, Lizz" w:date="2016-02-11T15:02:00Z">
              <w:r>
                <w:t>T</w:t>
              </w:r>
            </w:ins>
            <w:ins w:id="3103" w:author="Smullen, Lizz" w:date="2016-02-11T15:01:00Z">
              <w:r>
                <w:t>h</w:t>
              </w:r>
            </w:ins>
            <w:ins w:id="3104" w:author="Smullen, Lizz" w:date="2016-02-11T14:53:00Z">
              <w:r w:rsidR="00A97588">
                <w:t xml:space="preserve">e </w:t>
              </w:r>
            </w:ins>
            <w:del w:id="3105" w:author="Smullen, Lizz" w:date="2016-02-11T14:54:00Z">
              <w:r w:rsidR="00916ADB" w:rsidDel="00A97588">
                <w:delText>The</w:delText>
              </w:r>
            </w:del>
            <w:ins w:id="3106" w:author="Smullen, Lizz" w:date="2016-02-11T14:44:00Z">
              <w:r w:rsidR="00A97588">
                <w:t>status bar</w:t>
              </w:r>
            </w:ins>
            <w:ins w:id="3107" w:author="Smullen, Lizz" w:date="2016-02-11T15:02:00Z">
              <w:r>
                <w:t xml:space="preserve"> must be</w:t>
              </w:r>
            </w:ins>
            <w:ins w:id="3108" w:author="Smullen, Lizz" w:date="2016-02-11T14:45:00Z">
              <w:r w:rsidR="00A97588">
                <w:t xml:space="preserve"> green</w:t>
              </w:r>
            </w:ins>
            <w:ins w:id="3109" w:author="Smullen, Lizz" w:date="2016-02-11T14:52:00Z">
              <w:r w:rsidR="00A97588">
                <w:t>.</w:t>
              </w:r>
            </w:ins>
          </w:p>
          <w:p w14:paraId="1EB6B341" w14:textId="7BC7D73D" w:rsidR="00545124" w:rsidRDefault="00A97588">
            <w:pPr>
              <w:numPr>
                <w:ilvl w:val="0"/>
                <w:numId w:val="58"/>
              </w:numPr>
              <w:spacing w:before="60" w:after="60" w:line="240" w:lineRule="auto"/>
              <w:rPr>
                <w:ins w:id="3110" w:author="Smullen, Lizz" w:date="2016-02-11T14:44:00Z"/>
              </w:rPr>
              <w:pPrChange w:id="3111" w:author="Smullen, Lizz" w:date="2016-02-10T12:41:00Z">
                <w:pPr>
                  <w:numPr>
                    <w:numId w:val="58"/>
                  </w:numPr>
                  <w:ind w:left="720" w:hanging="360"/>
                </w:pPr>
              </w:pPrChange>
            </w:pPr>
            <w:ins w:id="3112" w:author="Smullen, Lizz" w:date="2016-02-11T14:52:00Z">
              <w:r>
                <w:t>The s</w:t>
              </w:r>
            </w:ins>
            <w:ins w:id="3113" w:author="Smullen, Lizz" w:date="2016-02-11T15:01:00Z">
              <w:r w:rsidR="00601090">
                <w:t xml:space="preserve">tatus bar must </w:t>
              </w:r>
            </w:ins>
            <w:ins w:id="3114" w:author="Smullen, Lizz" w:date="2016-02-11T15:02:00Z">
              <w:r w:rsidR="00601090">
                <w:t xml:space="preserve">be </w:t>
              </w:r>
            </w:ins>
            <w:ins w:id="3115" w:author="Smullen, Lizz" w:date="2016-02-11T14:44:00Z">
              <w:r w:rsidRPr="00601090">
                <w:rPr>
                  <w:b/>
                  <w:rPrChange w:id="3116" w:author="Smullen, Lizz" w:date="2016-02-11T15:02:00Z">
                    <w:rPr/>
                  </w:rPrChange>
                </w:rPr>
                <w:t>NORMAL</w:t>
              </w:r>
              <w:r w:rsidR="00545124">
                <w:t xml:space="preserve"> </w:t>
              </w:r>
            </w:ins>
          </w:p>
          <w:p w14:paraId="53F182C4" w14:textId="43780E21" w:rsidR="00916ADB" w:rsidRDefault="00545124">
            <w:pPr>
              <w:pStyle w:val="List2"/>
              <w:numPr>
                <w:ilvl w:val="0"/>
                <w:numId w:val="58"/>
              </w:numPr>
              <w:spacing w:before="60" w:after="60" w:line="240" w:lineRule="auto"/>
              <w:pPrChange w:id="3117" w:author="Smullen, Lizz" w:date="2016-02-11T14:48:00Z">
                <w:pPr>
                  <w:numPr>
                    <w:numId w:val="58"/>
                  </w:numPr>
                  <w:ind w:left="720" w:hanging="360"/>
                </w:pPr>
              </w:pPrChange>
            </w:pPr>
            <w:ins w:id="3118" w:author="Smullen, Lizz" w:date="2016-02-11T14:44:00Z">
              <w:r>
                <w:t xml:space="preserve"> </w:t>
              </w:r>
            </w:ins>
            <w:ins w:id="3119" w:author="Smullen, Lizz" w:date="2016-02-11T14:45:00Z">
              <w:r w:rsidR="00A97588">
                <w:t>The</w:t>
              </w:r>
            </w:ins>
            <w:ins w:id="3120" w:author="Smullen, Lizz" w:date="2016-02-11T15:02:00Z">
              <w:r w:rsidR="00601090">
                <w:t xml:space="preserve"> time on the</w:t>
              </w:r>
            </w:ins>
            <w:ins w:id="3121" w:author="Smullen, Lizz" w:date="2016-02-11T14:45:00Z">
              <w:r w:rsidR="00A97588">
                <w:t xml:space="preserve"> </w:t>
              </w:r>
            </w:ins>
            <w:ins w:id="3122" w:author="Smullen, Lizz" w:date="2016-02-11T15:01:00Z">
              <w:r w:rsidR="00601090">
                <w:t xml:space="preserve">status bar </w:t>
              </w:r>
            </w:ins>
            <w:ins w:id="3123" w:author="Smullen, Lizz" w:date="2016-02-11T14:46:00Z">
              <w:r w:rsidR="00A97588">
                <w:t xml:space="preserve">time </w:t>
              </w:r>
            </w:ins>
            <w:ins w:id="3124" w:author="Smullen, Lizz" w:date="2016-02-11T15:03:00Z">
              <w:r w:rsidR="00601090">
                <w:t>must be</w:t>
              </w:r>
            </w:ins>
            <w:ins w:id="3125" w:author="Smullen, Lizz" w:date="2016-02-11T15:02:00Z">
              <w:r w:rsidR="00601090">
                <w:t xml:space="preserve"> incrementing</w:t>
              </w:r>
            </w:ins>
            <w:del w:id="3126" w:author="Smullen, Lizz" w:date="2016-02-11T14:44:00Z">
              <w:r w:rsidR="00916ADB" w:rsidDel="00545124">
                <w:delText xml:space="preserve"> time </w:delText>
              </w:r>
            </w:del>
            <w:del w:id="3127" w:author="Smullen, Lizz" w:date="2016-02-11T14:43:00Z">
              <w:r w:rsidR="00916ADB" w:rsidDel="00545124">
                <w:delText>at</w:delText>
              </w:r>
            </w:del>
            <w:del w:id="3128" w:author="Smullen, Lizz" w:date="2016-02-11T14:44:00Z">
              <w:r w:rsidR="00916ADB" w:rsidDel="00545124">
                <w:delText xml:space="preserve"> t</w:delText>
              </w:r>
            </w:del>
            <w:del w:id="3129" w:author="Smullen, Lizz" w:date="2016-02-11T15:03:00Z">
              <w:r w:rsidR="00916ADB" w:rsidDel="00601090">
                <w:delText>he bottom of the page</w:delText>
              </w:r>
            </w:del>
            <w:del w:id="3130" w:author="Smullen, Lizz" w:date="2016-02-11T14:44:00Z">
              <w:r w:rsidR="00916ADB" w:rsidDel="00545124">
                <w:delText xml:space="preserve"> is incrementing</w:delText>
              </w:r>
            </w:del>
            <w:r w:rsidR="00916ADB">
              <w:t>.</w:t>
            </w:r>
          </w:p>
          <w:p w14:paraId="73327FDA" w14:textId="6DDD9471" w:rsidR="00916ADB" w:rsidRPr="00E35007" w:rsidDel="00601090" w:rsidRDefault="00916ADB">
            <w:pPr>
              <w:numPr>
                <w:ilvl w:val="0"/>
                <w:numId w:val="58"/>
              </w:numPr>
              <w:spacing w:before="60" w:after="60" w:line="240" w:lineRule="auto"/>
              <w:rPr>
                <w:del w:id="3131" w:author="Smullen, Lizz" w:date="2016-02-11T15:03:00Z"/>
              </w:rPr>
              <w:pPrChange w:id="3132" w:author="Smullen, Lizz" w:date="2016-02-10T12:41:00Z">
                <w:pPr>
                  <w:numPr>
                    <w:numId w:val="58"/>
                  </w:numPr>
                  <w:ind w:left="720" w:hanging="360"/>
                </w:pPr>
              </w:pPrChange>
            </w:pPr>
            <w:del w:id="3133" w:author="Smullen, Lizz" w:date="2016-02-11T15:03:00Z">
              <w:r w:rsidDel="00601090">
                <w:delText xml:space="preserve">The status at the bottom of the page is set to </w:delText>
              </w:r>
              <w:r w:rsidRPr="00331804" w:rsidDel="00601090">
                <w:rPr>
                  <w:b/>
                </w:rPr>
                <w:delText>NORMAL</w:delText>
              </w:r>
              <w:r w:rsidR="00691394" w:rsidDel="00601090">
                <w:delText>.</w:delText>
              </w:r>
            </w:del>
          </w:p>
          <w:p w14:paraId="735FC88D" w14:textId="025FD12E" w:rsidR="00916ADB" w:rsidRDefault="00916ADB" w:rsidP="00356035">
            <w:pPr>
              <w:pStyle w:val="Caption"/>
            </w:pPr>
            <w:bookmarkStart w:id="3134" w:name="_Toc433022504"/>
            <w:r>
              <w:t xml:space="preserve">Figure </w:t>
            </w:r>
            <w:ins w:id="3135" w:author="Smullen, Lizz" w:date="2016-02-10T18:08:00Z">
              <w:r w:rsidR="009104E1">
                <w:fldChar w:fldCharType="begin"/>
              </w:r>
              <w:r w:rsidR="009104E1">
                <w:instrText xml:space="preserve"> STYLEREF 1 \s </w:instrText>
              </w:r>
            </w:ins>
            <w:r w:rsidR="009104E1">
              <w:fldChar w:fldCharType="separate"/>
            </w:r>
            <w:r w:rsidR="0088531C">
              <w:rPr>
                <w:noProof/>
              </w:rPr>
              <w:t>5</w:t>
            </w:r>
            <w:ins w:id="3136"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3137" w:author="Smullen, Lizz" w:date="2016-02-11T09:16:00Z">
              <w:r w:rsidR="0088531C">
                <w:rPr>
                  <w:noProof/>
                </w:rPr>
                <w:t>2</w:t>
              </w:r>
            </w:ins>
            <w:ins w:id="3138" w:author="Smullen, Lizz" w:date="2016-02-10T18:08:00Z">
              <w:r w:rsidR="009104E1">
                <w:fldChar w:fldCharType="end"/>
              </w:r>
            </w:ins>
            <w:del w:id="3139"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5</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2</w:delText>
              </w:r>
              <w:r w:rsidR="00484E5B" w:rsidDel="00961F73">
                <w:rPr>
                  <w:noProof/>
                </w:rPr>
                <w:fldChar w:fldCharType="end"/>
              </w:r>
            </w:del>
            <w:r>
              <w:t xml:space="preserve"> — System Status on the SATCOM System Home Page</w:t>
            </w:r>
            <w:bookmarkEnd w:id="3134"/>
          </w:p>
          <w:p w14:paraId="3C9DBAE4" w14:textId="17E39BFA" w:rsidR="00916ADB" w:rsidRDefault="00633670">
            <w:pPr>
              <w:pStyle w:val="Index1"/>
              <w:spacing w:before="0" w:line="240" w:lineRule="auto"/>
              <w:pPrChange w:id="3140" w:author="Smullen, Lizz" w:date="2016-02-10T12:42:00Z">
                <w:pPr>
                  <w:pStyle w:val="Index1"/>
                </w:pPr>
              </w:pPrChange>
            </w:pPr>
            <w:r>
              <w:rPr>
                <w:noProof/>
              </w:rPr>
              <w:drawing>
                <wp:inline distT="0" distB="0" distL="0" distR="0" wp14:anchorId="4F7AD190" wp14:editId="66A0ADDA">
                  <wp:extent cx="3666744" cy="2606040"/>
                  <wp:effectExtent l="19050" t="19050" r="10160" b="228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66744" cy="2606040"/>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tc>
      </w:tr>
    </w:tbl>
    <w:p w14:paraId="4366CD8A" w14:textId="76BA1162" w:rsidR="00916ADB" w:rsidRDefault="00E01A4E" w:rsidP="00572CDF">
      <w:pPr>
        <w:pStyle w:val="Heading3"/>
      </w:pPr>
      <w:bookmarkStart w:id="3141" w:name="_Toc433022469"/>
      <w:bookmarkStart w:id="3142" w:name="_Ref442870014"/>
      <w:bookmarkStart w:id="3143" w:name="_Ref442870020"/>
      <w:bookmarkStart w:id="3144" w:name="_Toc442905261"/>
      <w:r>
        <w:t>[</w:t>
      </w:r>
      <w:r w:rsidR="000A5634">
        <w:t>B</w:t>
      </w:r>
      <w:r>
        <w:t>]</w:t>
      </w:r>
      <w:r w:rsidR="00C903F2">
        <w:t xml:space="preserve"> </w:t>
      </w:r>
      <w:r w:rsidR="00916ADB" w:rsidRPr="007C7F49">
        <w:t>ACMU Replacement</w:t>
      </w:r>
      <w:bookmarkEnd w:id="3141"/>
      <w:bookmarkEnd w:id="3142"/>
      <w:bookmarkEnd w:id="3143"/>
      <w:bookmarkEnd w:id="3144"/>
    </w:p>
    <w:p w14:paraId="59E7F548" w14:textId="3F8EF63F" w:rsidR="00916ADB" w:rsidRDefault="00916ADB" w:rsidP="00916ADB">
      <w:r>
        <w:t>General instructions on how to replace the ACMU are as follows</w:t>
      </w:r>
      <w:ins w:id="3145" w:author="Smullen, Lizz" w:date="2016-02-10T12:43:00Z">
        <w:r w:rsidR="00D61F5F">
          <w:t>:</w:t>
        </w:r>
      </w:ins>
    </w:p>
    <w:p w14:paraId="32B9B64E" w14:textId="379A8FBF" w:rsidR="00916ADB" w:rsidRDefault="00916ADB" w:rsidP="002573CE">
      <w:pPr>
        <w:pStyle w:val="Caption"/>
      </w:pPr>
      <w:bookmarkStart w:id="3146" w:name="_Toc433022543"/>
      <w:r>
        <w:t xml:space="preserve">Table </w:t>
      </w:r>
      <w:ins w:id="3147" w:author="Smullen, Lizz" w:date="2016-02-10T21:46:00Z">
        <w:r w:rsidR="00772D1E">
          <w:fldChar w:fldCharType="begin"/>
        </w:r>
        <w:r w:rsidR="00772D1E">
          <w:instrText xml:space="preserve"> STYLEREF 1 \s </w:instrText>
        </w:r>
      </w:ins>
      <w:r w:rsidR="00772D1E">
        <w:fldChar w:fldCharType="separate"/>
      </w:r>
      <w:r w:rsidR="0088531C">
        <w:rPr>
          <w:noProof/>
        </w:rPr>
        <w:t>5</w:t>
      </w:r>
      <w:ins w:id="3148"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3149" w:author="Smullen, Lizz" w:date="2016-02-11T09:16:00Z">
        <w:r w:rsidR="0088531C">
          <w:rPr>
            <w:noProof/>
          </w:rPr>
          <w:t>2</w:t>
        </w:r>
      </w:ins>
      <w:ins w:id="3150" w:author="Smullen, Lizz" w:date="2016-02-10T21:46:00Z">
        <w:r w:rsidR="00772D1E">
          <w:fldChar w:fldCharType="end"/>
        </w:r>
      </w:ins>
      <w:del w:id="3151"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5</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2</w:delText>
        </w:r>
        <w:r w:rsidR="004E3249" w:rsidDel="00772D1E">
          <w:rPr>
            <w:noProof/>
          </w:rPr>
          <w:fldChar w:fldCharType="end"/>
        </w:r>
      </w:del>
      <w:r>
        <w:t xml:space="preserve"> — Basic Steps for ACMU Replacement</w:t>
      </w:r>
      <w:bookmarkEnd w:id="3146"/>
    </w:p>
    <w:tbl>
      <w:tblPr>
        <w:tblStyle w:val="TableGrid"/>
        <w:tblW w:w="0" w:type="auto"/>
        <w:jc w:val="center"/>
        <w:tblLook w:val="04A0" w:firstRow="1" w:lastRow="0" w:firstColumn="1" w:lastColumn="0" w:noHBand="0" w:noVBand="1"/>
        <w:tblPrChange w:id="3152" w:author="Smullen, Lizz" w:date="2016-02-11T09:11:00Z">
          <w:tblPr>
            <w:tblStyle w:val="TableGrid"/>
            <w:tblW w:w="0" w:type="auto"/>
            <w:jc w:val="center"/>
            <w:tblLook w:val="04A0" w:firstRow="1" w:lastRow="0" w:firstColumn="1" w:lastColumn="0" w:noHBand="0" w:noVBand="1"/>
          </w:tblPr>
        </w:tblPrChange>
      </w:tblPr>
      <w:tblGrid>
        <w:gridCol w:w="774"/>
        <w:gridCol w:w="7974"/>
        <w:tblGridChange w:id="3153">
          <w:tblGrid>
            <w:gridCol w:w="774"/>
            <w:gridCol w:w="7974"/>
          </w:tblGrid>
        </w:tblGridChange>
      </w:tblGrid>
      <w:tr w:rsidR="00916ADB" w14:paraId="48BE0B6B" w14:textId="77777777" w:rsidTr="0088531C">
        <w:trPr>
          <w:cantSplit/>
          <w:trHeight w:val="314"/>
          <w:tblHeader/>
          <w:jc w:val="center"/>
          <w:trPrChange w:id="3154" w:author="Smullen, Lizz" w:date="2016-02-11T09:11:00Z">
            <w:trPr>
              <w:cantSplit/>
              <w:trHeight w:val="314"/>
              <w:jc w:val="center"/>
            </w:trPr>
          </w:trPrChange>
        </w:trPr>
        <w:tc>
          <w:tcPr>
            <w:tcW w:w="774" w:type="dxa"/>
            <w:shd w:val="clear" w:color="auto" w:fill="4F81BD" w:themeFill="accent1"/>
            <w:tcPrChange w:id="3155" w:author="Smullen, Lizz" w:date="2016-02-11T09:11:00Z">
              <w:tcPr>
                <w:tcW w:w="774" w:type="dxa"/>
                <w:shd w:val="clear" w:color="auto" w:fill="4F81BD" w:themeFill="accent1"/>
              </w:tcPr>
            </w:tcPrChange>
          </w:tcPr>
          <w:p w14:paraId="19939E70" w14:textId="77777777" w:rsidR="00916ADB" w:rsidRPr="00523818" w:rsidRDefault="00916ADB" w:rsidP="00356035">
            <w:pPr>
              <w:pStyle w:val="TableHead1"/>
            </w:pPr>
            <w:r w:rsidRPr="00523818">
              <w:t>Step</w:t>
            </w:r>
          </w:p>
        </w:tc>
        <w:tc>
          <w:tcPr>
            <w:tcW w:w="7974" w:type="dxa"/>
            <w:shd w:val="clear" w:color="auto" w:fill="4F81BD" w:themeFill="accent1"/>
            <w:tcPrChange w:id="3156" w:author="Smullen, Lizz" w:date="2016-02-11T09:11:00Z">
              <w:tcPr>
                <w:tcW w:w="7974" w:type="dxa"/>
                <w:shd w:val="clear" w:color="auto" w:fill="4F81BD" w:themeFill="accent1"/>
              </w:tcPr>
            </w:tcPrChange>
          </w:tcPr>
          <w:p w14:paraId="4F31E8D5" w14:textId="77777777" w:rsidR="00916ADB" w:rsidRPr="00523818" w:rsidRDefault="00916ADB" w:rsidP="00356035">
            <w:pPr>
              <w:pStyle w:val="TableHead1"/>
            </w:pPr>
            <w:r w:rsidRPr="00523818">
              <w:t>Action</w:t>
            </w:r>
          </w:p>
        </w:tc>
      </w:tr>
      <w:tr w:rsidR="00916ADB" w14:paraId="7237B8D3" w14:textId="77777777" w:rsidTr="00C903F2">
        <w:trPr>
          <w:cantSplit/>
          <w:jc w:val="center"/>
        </w:trPr>
        <w:tc>
          <w:tcPr>
            <w:tcW w:w="774" w:type="dxa"/>
            <w:vAlign w:val="center"/>
          </w:tcPr>
          <w:p w14:paraId="3DC8F21F" w14:textId="77777777" w:rsidR="00916ADB" w:rsidRPr="00680970" w:rsidRDefault="00916ADB" w:rsidP="00A0510A">
            <w:pPr>
              <w:jc w:val="center"/>
            </w:pPr>
            <w:r w:rsidRPr="00680970">
              <w:t>1</w:t>
            </w:r>
            <w:r>
              <w:t>.</w:t>
            </w:r>
          </w:p>
        </w:tc>
        <w:tc>
          <w:tcPr>
            <w:tcW w:w="7974" w:type="dxa"/>
            <w:vAlign w:val="center"/>
          </w:tcPr>
          <w:p w14:paraId="60FD5877" w14:textId="77777777" w:rsidR="00916ADB" w:rsidRDefault="00916ADB" w:rsidP="00A0510A">
            <w:r>
              <w:t>Power-</w:t>
            </w:r>
            <w:r w:rsidRPr="007C7F49">
              <w:t xml:space="preserve">down the unit. </w:t>
            </w:r>
            <w:r>
              <w:t xml:space="preserve">The ACMU is off when the </w:t>
            </w:r>
            <w:r w:rsidRPr="00E13F26">
              <w:rPr>
                <w:b/>
              </w:rPr>
              <w:t>Power LED</w:t>
            </w:r>
            <w:r>
              <w:t xml:space="preserve"> is not lit.</w:t>
            </w:r>
          </w:p>
        </w:tc>
      </w:tr>
      <w:tr w:rsidR="007A1FC9" w14:paraId="22B4C0E8" w14:textId="77777777" w:rsidTr="00C903F2">
        <w:trPr>
          <w:cantSplit/>
          <w:jc w:val="center"/>
        </w:trPr>
        <w:tc>
          <w:tcPr>
            <w:tcW w:w="774" w:type="dxa"/>
            <w:vAlign w:val="center"/>
          </w:tcPr>
          <w:p w14:paraId="228816C0" w14:textId="0B593909" w:rsidR="007A1FC9" w:rsidRPr="00680970" w:rsidRDefault="007A1FC9" w:rsidP="00A0510A">
            <w:pPr>
              <w:jc w:val="center"/>
            </w:pPr>
            <w:r>
              <w:t>2.</w:t>
            </w:r>
          </w:p>
        </w:tc>
        <w:tc>
          <w:tcPr>
            <w:tcW w:w="7974" w:type="dxa"/>
            <w:vAlign w:val="center"/>
          </w:tcPr>
          <w:p w14:paraId="59DD87EF" w14:textId="7B11CBEC" w:rsidR="007A1FC9" w:rsidRPr="007C7F49" w:rsidRDefault="006D0658" w:rsidP="007A1FC9">
            <w:r>
              <w:t xml:space="preserve">Disconnect all wiring harnesses and </w:t>
            </w:r>
            <w:del w:id="3157" w:author="Smullen, Lizz" w:date="2016-02-10T12:45:00Z">
              <w:r w:rsidR="002D624B" w:rsidDel="00D61F5F">
                <w:delText>c</w:delText>
              </w:r>
              <w:r w:rsidDel="00D61F5F">
                <w:delText>oax</w:delText>
              </w:r>
            </w:del>
            <w:ins w:id="3158" w:author="Smullen, Lizz" w:date="2016-02-10T12:45:00Z">
              <w:r w:rsidR="00D61F5F">
                <w:t>Coax</w:t>
              </w:r>
            </w:ins>
            <w:r>
              <w:t xml:space="preserve"> cables</w:t>
            </w:r>
          </w:p>
        </w:tc>
      </w:tr>
      <w:tr w:rsidR="00916ADB" w14:paraId="2548AEE1" w14:textId="77777777" w:rsidTr="00C903F2">
        <w:trPr>
          <w:cantSplit/>
          <w:jc w:val="center"/>
        </w:trPr>
        <w:tc>
          <w:tcPr>
            <w:tcW w:w="774" w:type="dxa"/>
            <w:vAlign w:val="center"/>
          </w:tcPr>
          <w:p w14:paraId="5EBA708F" w14:textId="4CF35101" w:rsidR="00916ADB" w:rsidRPr="00680970" w:rsidRDefault="002D624B" w:rsidP="00A0510A">
            <w:pPr>
              <w:jc w:val="center"/>
            </w:pPr>
            <w:r>
              <w:t>3</w:t>
            </w:r>
            <w:r w:rsidR="00916ADB">
              <w:t>.</w:t>
            </w:r>
          </w:p>
        </w:tc>
        <w:tc>
          <w:tcPr>
            <w:tcW w:w="7974" w:type="dxa"/>
            <w:vAlign w:val="center"/>
          </w:tcPr>
          <w:p w14:paraId="317D0C2C" w14:textId="5AF5866E" w:rsidR="00916ADB" w:rsidRDefault="00916ADB" w:rsidP="007A1FC9">
            <w:r w:rsidRPr="007C7F49">
              <w:t>Remove the ACMU</w:t>
            </w:r>
            <w:r>
              <w:t xml:space="preserve"> </w:t>
            </w:r>
            <w:r w:rsidR="00892412">
              <w:t>from its mounting point</w:t>
            </w:r>
            <w:r w:rsidR="000A0855">
              <w:t>s</w:t>
            </w:r>
            <w:r w:rsidR="00892412">
              <w:t>.</w:t>
            </w:r>
          </w:p>
        </w:tc>
      </w:tr>
      <w:tr w:rsidR="00916ADB" w14:paraId="2831B4FB" w14:textId="77777777" w:rsidTr="00C903F2">
        <w:trPr>
          <w:cantSplit/>
          <w:jc w:val="center"/>
        </w:trPr>
        <w:tc>
          <w:tcPr>
            <w:tcW w:w="774" w:type="dxa"/>
            <w:vAlign w:val="center"/>
          </w:tcPr>
          <w:p w14:paraId="7069BEBC" w14:textId="183313EA" w:rsidR="00916ADB" w:rsidRPr="00680970" w:rsidRDefault="002D624B" w:rsidP="00A0510A">
            <w:pPr>
              <w:jc w:val="center"/>
            </w:pPr>
            <w:r>
              <w:t>4</w:t>
            </w:r>
            <w:r w:rsidR="00916ADB">
              <w:t>.</w:t>
            </w:r>
          </w:p>
        </w:tc>
        <w:tc>
          <w:tcPr>
            <w:tcW w:w="7974" w:type="dxa"/>
            <w:vAlign w:val="center"/>
          </w:tcPr>
          <w:p w14:paraId="23C719B3" w14:textId="533FF640" w:rsidR="00916ADB" w:rsidRDefault="008E3874" w:rsidP="002A5617">
            <w:r>
              <w:t>Install the new ACMU on</w:t>
            </w:r>
            <w:r w:rsidR="00E44F98">
              <w:t>to</w:t>
            </w:r>
            <w:r>
              <w:t xml:space="preserve"> </w:t>
            </w:r>
            <w:r w:rsidR="000A0855">
              <w:t>its</w:t>
            </w:r>
            <w:r>
              <w:t xml:space="preserve"> mounting points</w:t>
            </w:r>
            <w:r w:rsidR="002D624B">
              <w:t>.</w:t>
            </w:r>
            <w:r w:rsidR="002D624B" w:rsidDel="002D624B">
              <w:t xml:space="preserve"> </w:t>
            </w:r>
          </w:p>
        </w:tc>
      </w:tr>
      <w:tr w:rsidR="002D624B" w14:paraId="48DECD11" w14:textId="77777777" w:rsidTr="00C903F2">
        <w:trPr>
          <w:cantSplit/>
          <w:jc w:val="center"/>
        </w:trPr>
        <w:tc>
          <w:tcPr>
            <w:tcW w:w="774" w:type="dxa"/>
            <w:vAlign w:val="center"/>
          </w:tcPr>
          <w:p w14:paraId="59F00BAD" w14:textId="4FFC3EA6" w:rsidR="002D624B" w:rsidRPr="00680970" w:rsidRDefault="002D624B" w:rsidP="00A0510A">
            <w:pPr>
              <w:jc w:val="center"/>
            </w:pPr>
            <w:r>
              <w:t>5.</w:t>
            </w:r>
          </w:p>
        </w:tc>
        <w:tc>
          <w:tcPr>
            <w:tcW w:w="7974" w:type="dxa"/>
            <w:vAlign w:val="center"/>
          </w:tcPr>
          <w:p w14:paraId="68FCE4B4" w14:textId="187E30C3" w:rsidR="002D624B" w:rsidRDefault="002D624B" w:rsidP="00D200A2">
            <w:r>
              <w:t>Torque the attaching screws to 20</w:t>
            </w:r>
            <w:ins w:id="3159" w:author="Smullen, Lizz" w:date="2016-02-11T15:04:00Z">
              <w:r w:rsidR="00601090">
                <w:t xml:space="preserve"> </w:t>
              </w:r>
            </w:ins>
            <w:del w:id="3160" w:author="Smullen, Lizz" w:date="2016-02-11T15:04:00Z">
              <w:r w:rsidDel="00601090">
                <w:delText xml:space="preserve"> </w:delText>
              </w:r>
            </w:del>
            <w:r>
              <w:t>-</w:t>
            </w:r>
            <w:ins w:id="3161" w:author="Smullen, Lizz" w:date="2016-02-11T15:04:00Z">
              <w:r w:rsidR="00601090">
                <w:t xml:space="preserve"> </w:t>
              </w:r>
            </w:ins>
            <w:del w:id="3162" w:author="Smullen, Lizz" w:date="2016-02-11T15:04:00Z">
              <w:r w:rsidDel="00601090">
                <w:delText xml:space="preserve"> </w:delText>
              </w:r>
            </w:del>
            <w:r>
              <w:t>25 inch</w:t>
            </w:r>
            <w:r w:rsidR="00E44F98">
              <w:t>/</w:t>
            </w:r>
            <w:r>
              <w:t>pounds.</w:t>
            </w:r>
          </w:p>
        </w:tc>
      </w:tr>
      <w:tr w:rsidR="00916ADB" w14:paraId="794F920F" w14:textId="77777777" w:rsidTr="00C903F2">
        <w:trPr>
          <w:cantSplit/>
          <w:jc w:val="center"/>
        </w:trPr>
        <w:tc>
          <w:tcPr>
            <w:tcW w:w="774" w:type="dxa"/>
            <w:vAlign w:val="center"/>
          </w:tcPr>
          <w:p w14:paraId="15F8C991" w14:textId="57D6E4E4" w:rsidR="00916ADB" w:rsidRPr="00680970" w:rsidRDefault="002D624B" w:rsidP="00A0510A">
            <w:pPr>
              <w:jc w:val="center"/>
            </w:pPr>
            <w:r>
              <w:t>6</w:t>
            </w:r>
            <w:r w:rsidR="00916ADB">
              <w:t>.</w:t>
            </w:r>
          </w:p>
        </w:tc>
        <w:tc>
          <w:tcPr>
            <w:tcW w:w="7974" w:type="dxa"/>
            <w:vAlign w:val="center"/>
          </w:tcPr>
          <w:p w14:paraId="045984FD" w14:textId="6FC2E067" w:rsidR="00916ADB" w:rsidRDefault="00916ADB" w:rsidP="00D200A2">
            <w:r>
              <w:t xml:space="preserve">Ensure all the </w:t>
            </w:r>
            <w:r w:rsidR="006D0658">
              <w:t xml:space="preserve">wire harnesses and </w:t>
            </w:r>
            <w:del w:id="3163" w:author="Smullen, Lizz" w:date="2016-02-10T12:45:00Z">
              <w:r w:rsidR="002D624B" w:rsidDel="00D61F5F">
                <w:delText>c</w:delText>
              </w:r>
              <w:r w:rsidR="006D0658" w:rsidDel="00D61F5F">
                <w:delText>oax</w:delText>
              </w:r>
            </w:del>
            <w:ins w:id="3164" w:author="Smullen, Lizz" w:date="2016-02-10T12:45:00Z">
              <w:r w:rsidR="00D61F5F">
                <w:t>Coax</w:t>
              </w:r>
            </w:ins>
            <w:r w:rsidR="006D0658">
              <w:t xml:space="preserve"> </w:t>
            </w:r>
            <w:r>
              <w:t>cables are properly reconnected.</w:t>
            </w:r>
            <w:r w:rsidR="000A5634">
              <w:t xml:space="preserve"> Torque the </w:t>
            </w:r>
            <w:del w:id="3165" w:author="Smullen, Lizz" w:date="2016-02-10T12:45:00Z">
              <w:r w:rsidR="00E44F98" w:rsidDel="00D61F5F">
                <w:delText>c</w:delText>
              </w:r>
              <w:r w:rsidR="000A5634" w:rsidDel="00D61F5F">
                <w:delText>oax</w:delText>
              </w:r>
            </w:del>
            <w:ins w:id="3166" w:author="Smullen, Lizz" w:date="2016-02-10T12:45:00Z">
              <w:r w:rsidR="00D61F5F">
                <w:t>Coax</w:t>
              </w:r>
            </w:ins>
            <w:r w:rsidR="000A5634">
              <w:t xml:space="preserve"> connectors </w:t>
            </w:r>
            <w:r w:rsidR="000A5634" w:rsidRPr="00D200A2">
              <w:t xml:space="preserve">to </w:t>
            </w:r>
            <w:r w:rsidR="00D200A2" w:rsidRPr="002573CE">
              <w:t>8</w:t>
            </w:r>
            <w:r w:rsidR="002D624B">
              <w:t xml:space="preserve"> </w:t>
            </w:r>
            <w:ins w:id="3167" w:author="Smullen, Lizz" w:date="2016-02-11T15:03:00Z">
              <w:r w:rsidR="00601090">
                <w:t>-</w:t>
              </w:r>
            </w:ins>
            <w:del w:id="3168" w:author="Smullen, Lizz" w:date="2016-02-11T15:03:00Z">
              <w:r w:rsidR="00D200A2" w:rsidRPr="002573CE" w:rsidDel="00601090">
                <w:delText>-</w:delText>
              </w:r>
            </w:del>
            <w:r w:rsidR="002D624B">
              <w:t xml:space="preserve"> </w:t>
            </w:r>
            <w:r w:rsidR="00D200A2" w:rsidRPr="002573CE">
              <w:t>12</w:t>
            </w:r>
            <w:r w:rsidR="000A5634" w:rsidRPr="00D200A2">
              <w:t xml:space="preserve"> inch</w:t>
            </w:r>
            <w:r w:rsidR="00E44F98">
              <w:t>/</w:t>
            </w:r>
            <w:r w:rsidR="000A5634" w:rsidRPr="00D200A2">
              <w:t>pounds.</w:t>
            </w:r>
          </w:p>
        </w:tc>
      </w:tr>
      <w:tr w:rsidR="00916ADB" w14:paraId="749B1C4D" w14:textId="77777777" w:rsidTr="00C903F2">
        <w:trPr>
          <w:cantSplit/>
          <w:jc w:val="center"/>
        </w:trPr>
        <w:tc>
          <w:tcPr>
            <w:tcW w:w="774" w:type="dxa"/>
            <w:vAlign w:val="center"/>
          </w:tcPr>
          <w:p w14:paraId="7CA33378" w14:textId="633A71DA" w:rsidR="00916ADB" w:rsidRPr="00680970" w:rsidRDefault="002D624B" w:rsidP="00A0510A">
            <w:pPr>
              <w:jc w:val="center"/>
            </w:pPr>
            <w:r>
              <w:lastRenderedPageBreak/>
              <w:t>7</w:t>
            </w:r>
            <w:r w:rsidR="00916ADB">
              <w:t>.</w:t>
            </w:r>
          </w:p>
        </w:tc>
        <w:tc>
          <w:tcPr>
            <w:tcW w:w="7974" w:type="dxa"/>
            <w:vAlign w:val="center"/>
          </w:tcPr>
          <w:p w14:paraId="1BFA83B3" w14:textId="6476A10E" w:rsidR="00916ADB" w:rsidRDefault="00916ADB" w:rsidP="002A5617">
            <w:r>
              <w:t xml:space="preserve">Perform </w:t>
            </w:r>
            <w:r w:rsidR="002D624B">
              <w:t>t</w:t>
            </w:r>
            <w:r w:rsidR="00973527">
              <w:t xml:space="preserve">he </w:t>
            </w:r>
            <w:r>
              <w:t>Functiona</w:t>
            </w:r>
            <w:r w:rsidR="00973527">
              <w:t>l Checkout Procedures</w:t>
            </w:r>
            <w:r w:rsidR="002D624B">
              <w:t xml:space="preserve"> </w:t>
            </w:r>
            <w:r w:rsidR="00E44F98">
              <w:t xml:space="preserve">as described </w:t>
            </w:r>
            <w:r w:rsidR="002D624B">
              <w:t>in this manual</w:t>
            </w:r>
            <w:r w:rsidR="00973527">
              <w:t>.</w:t>
            </w:r>
          </w:p>
        </w:tc>
      </w:tr>
      <w:tr w:rsidR="009C1B63" w14:paraId="27DA8AA7" w14:textId="77777777" w:rsidTr="00C903F2">
        <w:trPr>
          <w:cantSplit/>
          <w:jc w:val="center"/>
        </w:trPr>
        <w:tc>
          <w:tcPr>
            <w:tcW w:w="774" w:type="dxa"/>
            <w:vAlign w:val="center"/>
          </w:tcPr>
          <w:p w14:paraId="299AD999" w14:textId="360D8940" w:rsidR="009C1B63" w:rsidRDefault="002D624B" w:rsidP="00A0510A">
            <w:pPr>
              <w:jc w:val="center"/>
            </w:pPr>
            <w:r>
              <w:t>8</w:t>
            </w:r>
            <w:r w:rsidR="009C1B63">
              <w:t>.</w:t>
            </w:r>
          </w:p>
        </w:tc>
        <w:tc>
          <w:tcPr>
            <w:tcW w:w="7974" w:type="dxa"/>
            <w:vAlign w:val="center"/>
          </w:tcPr>
          <w:p w14:paraId="349A8B30" w14:textId="2227B626" w:rsidR="009C1B63" w:rsidRDefault="009C1B63">
            <w:pPr>
              <w:keepNext/>
              <w:keepLines/>
              <w:pPrChange w:id="3169" w:author="Smullen, Lizz" w:date="2016-02-11T15:04:00Z">
                <w:pPr>
                  <w:keepNext/>
                  <w:keepLines/>
                  <w:ind w:left="360"/>
                </w:pPr>
              </w:pPrChange>
            </w:pPr>
            <w:r>
              <w:t xml:space="preserve">Verify the ACMU Serial Number and Part Number are correctly displayed on the </w:t>
            </w:r>
            <w:r w:rsidRPr="00A52E79">
              <w:rPr>
                <w:b/>
              </w:rPr>
              <w:t>System Product Informatio</w:t>
            </w:r>
            <w:r>
              <w:t xml:space="preserve">n page. </w:t>
            </w:r>
            <w:del w:id="3170" w:author="Smullen, Lizz" w:date="2016-02-11T15:04:00Z">
              <w:r w:rsidR="00E44F98" w:rsidDel="00601090">
                <w:delText>See</w:delText>
              </w:r>
              <w:r w:rsidDel="00601090">
                <w:delText xml:space="preserve"> Figure 5.2</w:delText>
              </w:r>
              <w:r w:rsidR="00E44F98" w:rsidDel="00601090">
                <w:delText>.</w:delText>
              </w:r>
            </w:del>
          </w:p>
        </w:tc>
      </w:tr>
    </w:tbl>
    <w:p w14:paraId="74D553B0" w14:textId="62AFFDB7" w:rsidR="00916ADB" w:rsidRDefault="002D624B" w:rsidP="00572CDF">
      <w:pPr>
        <w:pStyle w:val="Heading3"/>
      </w:pPr>
      <w:bookmarkStart w:id="3171" w:name="_Toc435095269"/>
      <w:bookmarkStart w:id="3172" w:name="_Toc435095802"/>
      <w:bookmarkStart w:id="3173" w:name="_Toc435095846"/>
      <w:bookmarkStart w:id="3174" w:name="_Toc435095890"/>
      <w:bookmarkStart w:id="3175" w:name="_Toc433022470"/>
      <w:bookmarkEnd w:id="3171"/>
      <w:bookmarkEnd w:id="3172"/>
      <w:bookmarkEnd w:id="3173"/>
      <w:bookmarkEnd w:id="3174"/>
      <w:del w:id="3176" w:author="Smullen, Lizz" w:date="2016-02-10T12:44:00Z">
        <w:r w:rsidDel="00D61F5F">
          <w:delText xml:space="preserve"> </w:delText>
        </w:r>
      </w:del>
      <w:bookmarkStart w:id="3177" w:name="_Toc442423253"/>
      <w:bookmarkStart w:id="3178" w:name="_Toc442451883"/>
      <w:bookmarkStart w:id="3179" w:name="_Toc442423254"/>
      <w:bookmarkStart w:id="3180" w:name="_Toc442451884"/>
      <w:bookmarkStart w:id="3181" w:name="_Ref442870106"/>
      <w:bookmarkStart w:id="3182" w:name="_Ref442870112"/>
      <w:bookmarkStart w:id="3183" w:name="_Toc442905262"/>
      <w:bookmarkEnd w:id="3177"/>
      <w:bookmarkEnd w:id="3178"/>
      <w:bookmarkEnd w:id="3179"/>
      <w:bookmarkEnd w:id="3180"/>
      <w:r w:rsidR="00E01A4E">
        <w:t>[</w:t>
      </w:r>
      <w:r w:rsidR="000A5634">
        <w:t>B</w:t>
      </w:r>
      <w:r w:rsidR="00E01A4E">
        <w:t>]</w:t>
      </w:r>
      <w:r w:rsidR="00C903F2">
        <w:t xml:space="preserve"> </w:t>
      </w:r>
      <w:r w:rsidR="00892412">
        <w:t>H</w:t>
      </w:r>
      <w:r w:rsidR="00916ADB">
        <w:t>PT Replacement</w:t>
      </w:r>
      <w:bookmarkEnd w:id="3175"/>
      <w:bookmarkEnd w:id="3181"/>
      <w:bookmarkEnd w:id="3182"/>
      <w:bookmarkEnd w:id="3183"/>
    </w:p>
    <w:p w14:paraId="36F889C3" w14:textId="0D9F4A0A" w:rsidR="00916ADB" w:rsidRDefault="00916ADB" w:rsidP="00916ADB">
      <w:r>
        <w:t xml:space="preserve">General instructions on how to replace the </w:t>
      </w:r>
      <w:r w:rsidR="00892412">
        <w:t>HPT</w:t>
      </w:r>
      <w:r>
        <w:t xml:space="preserve"> are as follows.</w:t>
      </w:r>
    </w:p>
    <w:p w14:paraId="77C9DD5F" w14:textId="2ADFF981" w:rsidR="00916ADB" w:rsidRDefault="00916ADB" w:rsidP="002573CE">
      <w:pPr>
        <w:pStyle w:val="Caption"/>
      </w:pPr>
      <w:bookmarkStart w:id="3184" w:name="_Toc433022544"/>
      <w:bookmarkStart w:id="3185" w:name="_Toc442452057"/>
      <w:r>
        <w:t xml:space="preserve">Table </w:t>
      </w:r>
      <w:ins w:id="3186" w:author="Smullen, Lizz" w:date="2016-02-10T21:46:00Z">
        <w:r w:rsidR="00772D1E">
          <w:fldChar w:fldCharType="begin"/>
        </w:r>
        <w:r w:rsidR="00772D1E">
          <w:instrText xml:space="preserve"> STYLEREF 1 \s </w:instrText>
        </w:r>
      </w:ins>
      <w:r w:rsidR="00772D1E">
        <w:fldChar w:fldCharType="separate"/>
      </w:r>
      <w:r w:rsidR="0088531C">
        <w:rPr>
          <w:noProof/>
        </w:rPr>
        <w:t>5</w:t>
      </w:r>
      <w:ins w:id="3187"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3188" w:author="Smullen, Lizz" w:date="2016-02-11T09:16:00Z">
        <w:r w:rsidR="0088531C">
          <w:rPr>
            <w:noProof/>
          </w:rPr>
          <w:t>3</w:t>
        </w:r>
      </w:ins>
      <w:ins w:id="3189" w:author="Smullen, Lizz" w:date="2016-02-10T21:46:00Z">
        <w:r w:rsidR="00772D1E">
          <w:fldChar w:fldCharType="end"/>
        </w:r>
      </w:ins>
      <w:del w:id="3190"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5</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3</w:delText>
        </w:r>
        <w:r w:rsidR="004E3249" w:rsidDel="00772D1E">
          <w:rPr>
            <w:noProof/>
          </w:rPr>
          <w:fldChar w:fldCharType="end"/>
        </w:r>
      </w:del>
      <w:r>
        <w:t xml:space="preserve"> — Basic Steps for </w:t>
      </w:r>
      <w:r w:rsidR="00892412">
        <w:t>HPT</w:t>
      </w:r>
      <w:r>
        <w:t xml:space="preserve"> Replacement</w:t>
      </w:r>
      <w:bookmarkEnd w:id="3184"/>
      <w:bookmarkEnd w:id="3185"/>
    </w:p>
    <w:tbl>
      <w:tblPr>
        <w:tblStyle w:val="TableGrid"/>
        <w:tblW w:w="0" w:type="auto"/>
        <w:jc w:val="center"/>
        <w:tblLook w:val="04A0" w:firstRow="1" w:lastRow="0" w:firstColumn="1" w:lastColumn="0" w:noHBand="0" w:noVBand="1"/>
        <w:tblPrChange w:id="3191" w:author="Smullen, Lizz" w:date="2016-02-11T09:11:00Z">
          <w:tblPr>
            <w:tblStyle w:val="TableGrid"/>
            <w:tblW w:w="0" w:type="auto"/>
            <w:jc w:val="center"/>
            <w:tblLook w:val="04A0" w:firstRow="1" w:lastRow="0" w:firstColumn="1" w:lastColumn="0" w:noHBand="0" w:noVBand="1"/>
          </w:tblPr>
        </w:tblPrChange>
      </w:tblPr>
      <w:tblGrid>
        <w:gridCol w:w="774"/>
        <w:gridCol w:w="7974"/>
        <w:tblGridChange w:id="3192">
          <w:tblGrid>
            <w:gridCol w:w="774"/>
            <w:gridCol w:w="7974"/>
          </w:tblGrid>
        </w:tblGridChange>
      </w:tblGrid>
      <w:tr w:rsidR="00916ADB" w14:paraId="44B5F126" w14:textId="77777777" w:rsidTr="0088531C">
        <w:trPr>
          <w:trHeight w:val="314"/>
          <w:jc w:val="center"/>
          <w:trPrChange w:id="3193" w:author="Smullen, Lizz" w:date="2016-02-11T09:11:00Z">
            <w:trPr>
              <w:trHeight w:val="314"/>
              <w:jc w:val="center"/>
            </w:trPr>
          </w:trPrChange>
        </w:trPr>
        <w:tc>
          <w:tcPr>
            <w:tcW w:w="774" w:type="dxa"/>
            <w:shd w:val="clear" w:color="auto" w:fill="4F81BD" w:themeFill="accent1"/>
            <w:tcPrChange w:id="3194" w:author="Smullen, Lizz" w:date="2016-02-11T09:11:00Z">
              <w:tcPr>
                <w:tcW w:w="774" w:type="dxa"/>
                <w:shd w:val="clear" w:color="auto" w:fill="4F81BD" w:themeFill="accent1"/>
              </w:tcPr>
            </w:tcPrChange>
          </w:tcPr>
          <w:p w14:paraId="163E760F" w14:textId="77777777" w:rsidR="00916ADB" w:rsidRPr="00523818" w:rsidRDefault="00916ADB" w:rsidP="00356035">
            <w:pPr>
              <w:pStyle w:val="TableHead1"/>
            </w:pPr>
            <w:r w:rsidRPr="00523818">
              <w:t>Step</w:t>
            </w:r>
          </w:p>
        </w:tc>
        <w:tc>
          <w:tcPr>
            <w:tcW w:w="7974" w:type="dxa"/>
            <w:shd w:val="clear" w:color="auto" w:fill="4F81BD" w:themeFill="accent1"/>
            <w:tcPrChange w:id="3195" w:author="Smullen, Lizz" w:date="2016-02-11T09:11:00Z">
              <w:tcPr>
                <w:tcW w:w="7974" w:type="dxa"/>
                <w:shd w:val="clear" w:color="auto" w:fill="4F81BD" w:themeFill="accent1"/>
              </w:tcPr>
            </w:tcPrChange>
          </w:tcPr>
          <w:p w14:paraId="7543CA54" w14:textId="77777777" w:rsidR="00916ADB" w:rsidRPr="00523818" w:rsidRDefault="00916ADB" w:rsidP="00356035">
            <w:pPr>
              <w:pStyle w:val="TableHead1"/>
            </w:pPr>
            <w:r w:rsidRPr="00523818">
              <w:t>Action</w:t>
            </w:r>
          </w:p>
        </w:tc>
      </w:tr>
      <w:tr w:rsidR="00916ADB" w14:paraId="07240680" w14:textId="77777777" w:rsidTr="00C903F2">
        <w:trPr>
          <w:jc w:val="center"/>
        </w:trPr>
        <w:tc>
          <w:tcPr>
            <w:tcW w:w="774" w:type="dxa"/>
            <w:vAlign w:val="center"/>
          </w:tcPr>
          <w:p w14:paraId="12F129BB" w14:textId="77777777" w:rsidR="00916ADB" w:rsidRPr="00680970" w:rsidRDefault="00916ADB" w:rsidP="00C903F2">
            <w:pPr>
              <w:jc w:val="center"/>
            </w:pPr>
            <w:r w:rsidRPr="00680970">
              <w:t>1</w:t>
            </w:r>
            <w:r>
              <w:t>.</w:t>
            </w:r>
          </w:p>
        </w:tc>
        <w:tc>
          <w:tcPr>
            <w:tcW w:w="7974" w:type="dxa"/>
            <w:vAlign w:val="center"/>
          </w:tcPr>
          <w:p w14:paraId="48DAA620" w14:textId="77777777" w:rsidR="00916ADB" w:rsidRDefault="00916ADB" w:rsidP="00C903F2">
            <w:r>
              <w:t>Power-</w:t>
            </w:r>
            <w:r w:rsidRPr="007C7F49">
              <w:t xml:space="preserve">down the unit. </w:t>
            </w:r>
            <w:r>
              <w:t xml:space="preserve">The </w:t>
            </w:r>
            <w:r w:rsidR="00892412">
              <w:t>HPT</w:t>
            </w:r>
            <w:r>
              <w:t xml:space="preserve"> is off when</w:t>
            </w:r>
            <w:r w:rsidRPr="007C7F49">
              <w:t xml:space="preserve"> </w:t>
            </w:r>
            <w:r>
              <w:t xml:space="preserve">the </w:t>
            </w:r>
            <w:r w:rsidRPr="00047298">
              <w:rPr>
                <w:b/>
              </w:rPr>
              <w:t>Power LED</w:t>
            </w:r>
            <w:r>
              <w:t xml:space="preserve"> is not lit</w:t>
            </w:r>
            <w:r w:rsidRPr="007C7F49">
              <w:t>.</w:t>
            </w:r>
          </w:p>
        </w:tc>
      </w:tr>
      <w:tr w:rsidR="006D0658" w14:paraId="01C7162C" w14:textId="77777777" w:rsidTr="00C903F2">
        <w:trPr>
          <w:jc w:val="center"/>
        </w:trPr>
        <w:tc>
          <w:tcPr>
            <w:tcW w:w="774" w:type="dxa"/>
            <w:vAlign w:val="center"/>
          </w:tcPr>
          <w:p w14:paraId="64274B88" w14:textId="4DAA3FA5" w:rsidR="006D0658" w:rsidRPr="00680970" w:rsidRDefault="006D0658" w:rsidP="00C903F2">
            <w:pPr>
              <w:jc w:val="center"/>
            </w:pPr>
            <w:r>
              <w:t>2.</w:t>
            </w:r>
          </w:p>
        </w:tc>
        <w:tc>
          <w:tcPr>
            <w:tcW w:w="7974" w:type="dxa"/>
            <w:vAlign w:val="center"/>
          </w:tcPr>
          <w:p w14:paraId="52898BDA" w14:textId="1237CBFA" w:rsidR="006D0658" w:rsidRPr="007C7F49" w:rsidRDefault="00E17035" w:rsidP="002A5617">
            <w:r>
              <w:t xml:space="preserve">Disconnect all wiring harnesses and </w:t>
            </w:r>
            <w:del w:id="3196" w:author="Smullen, Lizz" w:date="2016-02-10T12:45:00Z">
              <w:r w:rsidR="00E44F98" w:rsidDel="00D61F5F">
                <w:delText>c</w:delText>
              </w:r>
              <w:r w:rsidDel="00D61F5F">
                <w:delText>oax</w:delText>
              </w:r>
            </w:del>
            <w:ins w:id="3197" w:author="Smullen, Lizz" w:date="2016-02-10T12:45:00Z">
              <w:r w:rsidR="00D61F5F">
                <w:t>Coax</w:t>
              </w:r>
            </w:ins>
            <w:r>
              <w:t xml:space="preserve"> cables</w:t>
            </w:r>
          </w:p>
        </w:tc>
      </w:tr>
      <w:tr w:rsidR="00916ADB" w14:paraId="14E2886E" w14:textId="77777777" w:rsidTr="00C903F2">
        <w:trPr>
          <w:jc w:val="center"/>
        </w:trPr>
        <w:tc>
          <w:tcPr>
            <w:tcW w:w="774" w:type="dxa"/>
            <w:vAlign w:val="center"/>
          </w:tcPr>
          <w:p w14:paraId="0C1A0D0F" w14:textId="7C1231F9" w:rsidR="00916ADB" w:rsidRPr="00680970" w:rsidRDefault="006D0658" w:rsidP="00E17035">
            <w:pPr>
              <w:jc w:val="center"/>
            </w:pPr>
            <w:r>
              <w:t>3.</w:t>
            </w:r>
          </w:p>
        </w:tc>
        <w:tc>
          <w:tcPr>
            <w:tcW w:w="7974" w:type="dxa"/>
            <w:vAlign w:val="center"/>
          </w:tcPr>
          <w:p w14:paraId="5E73A089" w14:textId="597568BA" w:rsidR="00916ADB" w:rsidRDefault="00916ADB" w:rsidP="006D0658">
            <w:r w:rsidRPr="007C7F49">
              <w:t xml:space="preserve">Remove the </w:t>
            </w:r>
            <w:r w:rsidR="00892412">
              <w:t>HPT</w:t>
            </w:r>
            <w:r>
              <w:t xml:space="preserve"> </w:t>
            </w:r>
            <w:r w:rsidR="00892412">
              <w:t>from its mounting point</w:t>
            </w:r>
            <w:r w:rsidR="000A0855">
              <w:t>s</w:t>
            </w:r>
            <w:r w:rsidR="00892412">
              <w:t>.</w:t>
            </w:r>
          </w:p>
        </w:tc>
      </w:tr>
      <w:tr w:rsidR="00916ADB" w14:paraId="0390261A" w14:textId="77777777" w:rsidTr="00C903F2">
        <w:trPr>
          <w:jc w:val="center"/>
        </w:trPr>
        <w:tc>
          <w:tcPr>
            <w:tcW w:w="774" w:type="dxa"/>
            <w:vAlign w:val="center"/>
          </w:tcPr>
          <w:p w14:paraId="5198A393" w14:textId="0979721E" w:rsidR="00916ADB" w:rsidRPr="00680970" w:rsidRDefault="006D0658" w:rsidP="00E17035">
            <w:pPr>
              <w:jc w:val="center"/>
            </w:pPr>
            <w:r>
              <w:t>4.</w:t>
            </w:r>
          </w:p>
        </w:tc>
        <w:tc>
          <w:tcPr>
            <w:tcW w:w="7974" w:type="dxa"/>
            <w:vAlign w:val="center"/>
          </w:tcPr>
          <w:p w14:paraId="67C82068" w14:textId="4F345900" w:rsidR="00916ADB" w:rsidRDefault="008E3874" w:rsidP="002A5617">
            <w:r>
              <w:t>Install</w:t>
            </w:r>
            <w:r w:rsidR="00916ADB">
              <w:t xml:space="preserve"> the new </w:t>
            </w:r>
            <w:r w:rsidR="00892412">
              <w:t>HPT</w:t>
            </w:r>
            <w:r w:rsidR="00916ADB">
              <w:t xml:space="preserve"> </w:t>
            </w:r>
            <w:r>
              <w:t>on</w:t>
            </w:r>
            <w:r w:rsidR="00E44F98">
              <w:t>to</w:t>
            </w:r>
            <w:r>
              <w:t xml:space="preserve"> its mounting points</w:t>
            </w:r>
            <w:r w:rsidR="00E44F98">
              <w:t>.</w:t>
            </w:r>
          </w:p>
        </w:tc>
      </w:tr>
      <w:tr w:rsidR="00E44F98" w14:paraId="6ED648AD" w14:textId="77777777" w:rsidTr="00C903F2">
        <w:trPr>
          <w:jc w:val="center"/>
        </w:trPr>
        <w:tc>
          <w:tcPr>
            <w:tcW w:w="774" w:type="dxa"/>
            <w:vAlign w:val="center"/>
          </w:tcPr>
          <w:p w14:paraId="20DF4C90" w14:textId="3C83B19C" w:rsidR="00E44F98" w:rsidRPr="00680970" w:rsidDel="00E17035" w:rsidRDefault="00E44F98" w:rsidP="00E17035">
            <w:pPr>
              <w:jc w:val="center"/>
            </w:pPr>
            <w:r>
              <w:t>5.</w:t>
            </w:r>
          </w:p>
        </w:tc>
        <w:tc>
          <w:tcPr>
            <w:tcW w:w="7974" w:type="dxa"/>
            <w:vAlign w:val="center"/>
          </w:tcPr>
          <w:p w14:paraId="3188F972" w14:textId="686C0F40" w:rsidR="00E44F98" w:rsidRDefault="00E44F98" w:rsidP="00D200A2">
            <w:r>
              <w:t>Torque the attachi</w:t>
            </w:r>
            <w:r w:rsidR="00314051">
              <w:t>ng screws to 20</w:t>
            </w:r>
            <w:ins w:id="3198" w:author="Smullen, Lizz" w:date="2016-02-11T15:04:00Z">
              <w:r w:rsidR="00601090">
                <w:t xml:space="preserve"> </w:t>
              </w:r>
            </w:ins>
            <w:r w:rsidR="00314051">
              <w:t>-</w:t>
            </w:r>
            <w:ins w:id="3199" w:author="Smullen, Lizz" w:date="2016-02-11T15:04:00Z">
              <w:r w:rsidR="00601090">
                <w:t xml:space="preserve"> </w:t>
              </w:r>
            </w:ins>
            <w:r w:rsidR="00314051">
              <w:t>25 inch/pounds</w:t>
            </w:r>
            <w:r>
              <w:t>.</w:t>
            </w:r>
          </w:p>
        </w:tc>
      </w:tr>
      <w:tr w:rsidR="00916ADB" w14:paraId="25ACBE8A" w14:textId="77777777" w:rsidTr="00C903F2">
        <w:trPr>
          <w:jc w:val="center"/>
        </w:trPr>
        <w:tc>
          <w:tcPr>
            <w:tcW w:w="774" w:type="dxa"/>
            <w:vAlign w:val="center"/>
          </w:tcPr>
          <w:p w14:paraId="4C1271A3" w14:textId="2A376BC0" w:rsidR="00916ADB" w:rsidRPr="00680970" w:rsidRDefault="00E44F98" w:rsidP="00E17035">
            <w:pPr>
              <w:jc w:val="center"/>
            </w:pPr>
            <w:r>
              <w:t>6</w:t>
            </w:r>
            <w:r w:rsidR="00E17035">
              <w:t>.</w:t>
            </w:r>
          </w:p>
        </w:tc>
        <w:tc>
          <w:tcPr>
            <w:tcW w:w="7974" w:type="dxa"/>
            <w:vAlign w:val="center"/>
          </w:tcPr>
          <w:p w14:paraId="7A9E4AE9" w14:textId="3CD98D2A" w:rsidR="00916ADB" w:rsidRDefault="00916ADB" w:rsidP="00D200A2">
            <w:r>
              <w:t>Ensure all the cables are properly reconnected.</w:t>
            </w:r>
            <w:r w:rsidR="000A5634">
              <w:t xml:space="preserve"> Torque the </w:t>
            </w:r>
            <w:r w:rsidR="00D200A2">
              <w:t xml:space="preserve">7/16 inch </w:t>
            </w:r>
            <w:del w:id="3200" w:author="Smullen, Lizz" w:date="2016-02-10T12:45:00Z">
              <w:r w:rsidR="000A5634" w:rsidDel="00D61F5F">
                <w:delText>Coax</w:delText>
              </w:r>
            </w:del>
            <w:ins w:id="3201" w:author="Smullen, Lizz" w:date="2016-02-10T12:45:00Z">
              <w:r w:rsidR="00D61F5F">
                <w:t>Coax</w:t>
              </w:r>
            </w:ins>
            <w:r w:rsidR="000A5634">
              <w:t xml:space="preserve"> </w:t>
            </w:r>
            <w:r w:rsidR="000A5634" w:rsidRPr="00755947">
              <w:t xml:space="preserve">connectors to </w:t>
            </w:r>
            <w:r w:rsidR="00D200A2" w:rsidRPr="002573CE">
              <w:t>8-12</w:t>
            </w:r>
            <w:r w:rsidR="000A5634" w:rsidRPr="00755947">
              <w:t xml:space="preserve"> inch-pounds</w:t>
            </w:r>
            <w:r w:rsidR="00D200A2" w:rsidRPr="002573CE">
              <w:t xml:space="preserve"> and the 11/16 inch connector to 12</w:t>
            </w:r>
            <w:ins w:id="3202" w:author="Smullen, Lizz" w:date="2016-02-11T15:04:00Z">
              <w:r w:rsidR="00601090">
                <w:t xml:space="preserve"> </w:t>
              </w:r>
            </w:ins>
            <w:r w:rsidR="00D200A2" w:rsidRPr="002573CE">
              <w:t>-</w:t>
            </w:r>
            <w:ins w:id="3203" w:author="Smullen, Lizz" w:date="2016-02-11T15:04:00Z">
              <w:r w:rsidR="00601090">
                <w:t xml:space="preserve"> </w:t>
              </w:r>
            </w:ins>
            <w:r w:rsidR="00D200A2" w:rsidRPr="002573CE">
              <w:t>15 inch</w:t>
            </w:r>
            <w:r w:rsidR="00E44F98">
              <w:t>/</w:t>
            </w:r>
            <w:r w:rsidR="00D200A2" w:rsidRPr="002573CE">
              <w:t>pounds</w:t>
            </w:r>
            <w:r w:rsidR="000A5634" w:rsidRPr="00755947">
              <w:t>.</w:t>
            </w:r>
          </w:p>
        </w:tc>
      </w:tr>
      <w:tr w:rsidR="00916ADB" w14:paraId="1F81ED43" w14:textId="77777777" w:rsidTr="00C903F2">
        <w:trPr>
          <w:jc w:val="center"/>
        </w:trPr>
        <w:tc>
          <w:tcPr>
            <w:tcW w:w="774" w:type="dxa"/>
            <w:vAlign w:val="center"/>
          </w:tcPr>
          <w:p w14:paraId="6F166B34" w14:textId="7CA35AAF" w:rsidR="00916ADB" w:rsidRPr="00680970" w:rsidRDefault="00E44F98" w:rsidP="00C903F2">
            <w:pPr>
              <w:jc w:val="center"/>
            </w:pPr>
            <w:r>
              <w:t>7</w:t>
            </w:r>
            <w:r w:rsidR="00916ADB">
              <w:t>.</w:t>
            </w:r>
          </w:p>
        </w:tc>
        <w:tc>
          <w:tcPr>
            <w:tcW w:w="7974" w:type="dxa"/>
            <w:vAlign w:val="center"/>
          </w:tcPr>
          <w:p w14:paraId="4A1B9723" w14:textId="2808BB33" w:rsidR="00916ADB" w:rsidRDefault="00557CFE" w:rsidP="002A5617">
            <w:r>
              <w:t xml:space="preserve">Perform the </w:t>
            </w:r>
            <w:r w:rsidR="00973527">
              <w:t>Functional Checkout Procedures</w:t>
            </w:r>
            <w:r>
              <w:t xml:space="preserve"> in this document</w:t>
            </w:r>
            <w:r w:rsidR="00973527">
              <w:t>.</w:t>
            </w:r>
          </w:p>
        </w:tc>
      </w:tr>
      <w:tr w:rsidR="00CE7D92" w14:paraId="48168880" w14:textId="77777777" w:rsidTr="00C903F2">
        <w:trPr>
          <w:jc w:val="center"/>
        </w:trPr>
        <w:tc>
          <w:tcPr>
            <w:tcW w:w="774" w:type="dxa"/>
            <w:vAlign w:val="center"/>
          </w:tcPr>
          <w:p w14:paraId="3E2E376E" w14:textId="72025AA2" w:rsidR="00CE7D92" w:rsidDel="00E17035" w:rsidRDefault="00E44F98" w:rsidP="00C903F2">
            <w:pPr>
              <w:jc w:val="center"/>
            </w:pPr>
            <w:r>
              <w:t>8</w:t>
            </w:r>
            <w:r w:rsidR="00CE7D92">
              <w:t>.</w:t>
            </w:r>
          </w:p>
        </w:tc>
        <w:tc>
          <w:tcPr>
            <w:tcW w:w="7974" w:type="dxa"/>
            <w:vAlign w:val="center"/>
          </w:tcPr>
          <w:p w14:paraId="0E11487C" w14:textId="63944957" w:rsidR="00CE7D92" w:rsidRDefault="00CE7D92" w:rsidP="002573CE">
            <w:pPr>
              <w:keepNext/>
              <w:keepLines/>
            </w:pPr>
            <w:r>
              <w:t>Verify th</w:t>
            </w:r>
            <w:r w:rsidR="00E44F98">
              <w:t>at the</w:t>
            </w:r>
            <w:r>
              <w:t xml:space="preserve"> HPT </w:t>
            </w:r>
            <w:r w:rsidR="00E44F98">
              <w:t>s</w:t>
            </w:r>
            <w:r>
              <w:t xml:space="preserve">erial </w:t>
            </w:r>
            <w:r w:rsidR="00E44F98">
              <w:t>n</w:t>
            </w:r>
            <w:r>
              <w:t xml:space="preserve">umber and </w:t>
            </w:r>
            <w:r w:rsidR="00E44F98">
              <w:t>p</w:t>
            </w:r>
            <w:r>
              <w:t xml:space="preserve">art </w:t>
            </w:r>
            <w:r w:rsidR="00E44F98">
              <w:t>n</w:t>
            </w:r>
            <w:r>
              <w:t xml:space="preserve">umber are correctly displayed on the </w:t>
            </w:r>
            <w:r w:rsidRPr="00A52E79">
              <w:rPr>
                <w:b/>
              </w:rPr>
              <w:t>System Product Informatio</w:t>
            </w:r>
            <w:r>
              <w:t>n page.</w:t>
            </w:r>
            <w:del w:id="3204" w:author="Smullen, Lizz" w:date="2016-02-11T15:04:00Z">
              <w:r w:rsidR="009C1B63" w:rsidDel="00BF6CDD">
                <w:delText xml:space="preserve"> </w:delText>
              </w:r>
              <w:r w:rsidR="00E44F98" w:rsidDel="00BF6CDD">
                <w:delText>See</w:delText>
              </w:r>
              <w:r w:rsidR="009C1B63" w:rsidDel="00BF6CDD">
                <w:delText xml:space="preserve"> Figure 5.2</w:delText>
              </w:r>
              <w:r w:rsidR="00E44F98" w:rsidDel="00BF6CDD">
                <w:delText>.</w:delText>
              </w:r>
            </w:del>
          </w:p>
        </w:tc>
      </w:tr>
    </w:tbl>
    <w:p w14:paraId="5677EB1F" w14:textId="6D21DCB8" w:rsidR="008F2906" w:rsidRDefault="006C04DC" w:rsidP="00572CDF">
      <w:pPr>
        <w:pStyle w:val="Heading3"/>
      </w:pPr>
      <w:bookmarkStart w:id="3205" w:name="_Toc434415836"/>
      <w:bookmarkStart w:id="3206" w:name="_Toc434416088"/>
      <w:bookmarkStart w:id="3207" w:name="_Toc434416172"/>
      <w:bookmarkStart w:id="3208" w:name="_Toc434416256"/>
      <w:bookmarkStart w:id="3209" w:name="_Ref442869854"/>
      <w:bookmarkStart w:id="3210" w:name="_Ref442869904"/>
      <w:bookmarkStart w:id="3211" w:name="_Toc442905263"/>
      <w:bookmarkEnd w:id="3205"/>
      <w:bookmarkEnd w:id="3206"/>
      <w:bookmarkEnd w:id="3207"/>
      <w:bookmarkEnd w:id="3208"/>
      <w:r>
        <w:t>[</w:t>
      </w:r>
      <w:r w:rsidR="000A5634">
        <w:t>B</w:t>
      </w:r>
      <w:r w:rsidR="00E01A4E">
        <w:t>]</w:t>
      </w:r>
      <w:r w:rsidR="008F2906">
        <w:t xml:space="preserve"> GAU Replacement</w:t>
      </w:r>
      <w:bookmarkEnd w:id="3209"/>
      <w:bookmarkEnd w:id="3210"/>
      <w:bookmarkEnd w:id="3211"/>
    </w:p>
    <w:p w14:paraId="5183DE8D" w14:textId="68554AB7" w:rsidR="00690CAC" w:rsidRDefault="00690CAC" w:rsidP="002573CE">
      <w:pPr>
        <w:pStyle w:val="Caption"/>
      </w:pPr>
      <w:bookmarkStart w:id="3212" w:name="_Toc442452058"/>
      <w:r>
        <w:t xml:space="preserve">Table </w:t>
      </w:r>
      <w:ins w:id="3213" w:author="Smullen, Lizz" w:date="2016-02-10T21:46:00Z">
        <w:r w:rsidR="00772D1E">
          <w:fldChar w:fldCharType="begin"/>
        </w:r>
        <w:r w:rsidR="00772D1E">
          <w:instrText xml:space="preserve"> STYLEREF 1 \s </w:instrText>
        </w:r>
      </w:ins>
      <w:r w:rsidR="00772D1E">
        <w:fldChar w:fldCharType="separate"/>
      </w:r>
      <w:r w:rsidR="0088531C">
        <w:rPr>
          <w:noProof/>
        </w:rPr>
        <w:t>5</w:t>
      </w:r>
      <w:ins w:id="3214"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3215" w:author="Smullen, Lizz" w:date="2016-02-11T09:16:00Z">
        <w:r w:rsidR="0088531C">
          <w:rPr>
            <w:noProof/>
          </w:rPr>
          <w:t>4</w:t>
        </w:r>
      </w:ins>
      <w:ins w:id="3216" w:author="Smullen, Lizz" w:date="2016-02-10T21:46:00Z">
        <w:r w:rsidR="00772D1E">
          <w:fldChar w:fldCharType="end"/>
        </w:r>
      </w:ins>
      <w:del w:id="3217"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5</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4</w:delText>
        </w:r>
        <w:r w:rsidR="004E3249" w:rsidDel="00772D1E">
          <w:rPr>
            <w:noProof/>
          </w:rPr>
          <w:fldChar w:fldCharType="end"/>
        </w:r>
      </w:del>
      <w:r>
        <w:t xml:space="preserve"> — Basic Steps for GAU Replacement</w:t>
      </w:r>
      <w:bookmarkEnd w:id="3212"/>
    </w:p>
    <w:tbl>
      <w:tblPr>
        <w:tblStyle w:val="TableGrid"/>
        <w:tblW w:w="0" w:type="auto"/>
        <w:jc w:val="center"/>
        <w:tblLook w:val="04A0" w:firstRow="1" w:lastRow="0" w:firstColumn="1" w:lastColumn="0" w:noHBand="0" w:noVBand="1"/>
        <w:tblPrChange w:id="3218" w:author="Smullen, Lizz" w:date="2016-02-11T09:11:00Z">
          <w:tblPr>
            <w:tblStyle w:val="TableGrid"/>
            <w:tblW w:w="0" w:type="auto"/>
            <w:jc w:val="center"/>
            <w:tblLook w:val="04A0" w:firstRow="1" w:lastRow="0" w:firstColumn="1" w:lastColumn="0" w:noHBand="0" w:noVBand="1"/>
          </w:tblPr>
        </w:tblPrChange>
      </w:tblPr>
      <w:tblGrid>
        <w:gridCol w:w="774"/>
        <w:gridCol w:w="7974"/>
        <w:tblGridChange w:id="3219">
          <w:tblGrid>
            <w:gridCol w:w="774"/>
            <w:gridCol w:w="7974"/>
          </w:tblGrid>
        </w:tblGridChange>
      </w:tblGrid>
      <w:tr w:rsidR="008F2906" w14:paraId="4E7CC353" w14:textId="77777777" w:rsidTr="0088531C">
        <w:trPr>
          <w:cantSplit/>
          <w:trHeight w:val="314"/>
          <w:tblHeader/>
          <w:jc w:val="center"/>
          <w:trPrChange w:id="3220" w:author="Smullen, Lizz" w:date="2016-02-11T09:11:00Z">
            <w:trPr>
              <w:cantSplit/>
              <w:trHeight w:val="314"/>
              <w:tblHeader/>
              <w:jc w:val="center"/>
            </w:trPr>
          </w:trPrChange>
        </w:trPr>
        <w:tc>
          <w:tcPr>
            <w:tcW w:w="774" w:type="dxa"/>
            <w:shd w:val="clear" w:color="auto" w:fill="4F81BD" w:themeFill="accent1"/>
            <w:tcPrChange w:id="3221" w:author="Smullen, Lizz" w:date="2016-02-11T09:11:00Z">
              <w:tcPr>
                <w:tcW w:w="774" w:type="dxa"/>
                <w:shd w:val="clear" w:color="auto" w:fill="4F81BD" w:themeFill="accent1"/>
              </w:tcPr>
            </w:tcPrChange>
          </w:tcPr>
          <w:p w14:paraId="4AFD9C57" w14:textId="77777777" w:rsidR="008F2906" w:rsidRPr="00523818" w:rsidRDefault="008F2906">
            <w:pPr>
              <w:pStyle w:val="TableHead1"/>
              <w:pPrChange w:id="3222" w:author="Smullen, Lizz" w:date="2016-02-10T11:20:00Z">
                <w:pPr>
                  <w:pStyle w:val="TableHead1"/>
                  <w:widowControl w:val="0"/>
                </w:pPr>
              </w:pPrChange>
            </w:pPr>
            <w:r w:rsidRPr="00523818">
              <w:t>Step</w:t>
            </w:r>
          </w:p>
        </w:tc>
        <w:tc>
          <w:tcPr>
            <w:tcW w:w="7974" w:type="dxa"/>
            <w:shd w:val="clear" w:color="auto" w:fill="4F81BD" w:themeFill="accent1"/>
            <w:tcPrChange w:id="3223" w:author="Smullen, Lizz" w:date="2016-02-11T09:11:00Z">
              <w:tcPr>
                <w:tcW w:w="7974" w:type="dxa"/>
                <w:shd w:val="clear" w:color="auto" w:fill="4F81BD" w:themeFill="accent1"/>
              </w:tcPr>
            </w:tcPrChange>
          </w:tcPr>
          <w:p w14:paraId="7E639CA1" w14:textId="77777777" w:rsidR="008F2906" w:rsidRPr="00523818" w:rsidRDefault="008F2906">
            <w:pPr>
              <w:pStyle w:val="TableHead1"/>
              <w:pPrChange w:id="3224" w:author="Smullen, Lizz" w:date="2016-02-10T11:20:00Z">
                <w:pPr>
                  <w:pStyle w:val="TableHead1"/>
                  <w:widowControl w:val="0"/>
                </w:pPr>
              </w:pPrChange>
            </w:pPr>
            <w:r w:rsidRPr="00523818">
              <w:t>Action</w:t>
            </w:r>
          </w:p>
        </w:tc>
      </w:tr>
      <w:tr w:rsidR="008F2906" w14:paraId="20B42D7F" w14:textId="77777777" w:rsidTr="00047298">
        <w:trPr>
          <w:cantSplit/>
          <w:jc w:val="center"/>
        </w:trPr>
        <w:tc>
          <w:tcPr>
            <w:tcW w:w="774" w:type="dxa"/>
          </w:tcPr>
          <w:p w14:paraId="235E244A" w14:textId="77777777" w:rsidR="008F2906" w:rsidRPr="00680970" w:rsidRDefault="008F2906" w:rsidP="002573CE">
            <w:pPr>
              <w:widowControl w:val="0"/>
              <w:jc w:val="center"/>
            </w:pPr>
            <w:r w:rsidRPr="00680970">
              <w:t>1</w:t>
            </w:r>
            <w:r>
              <w:t>.</w:t>
            </w:r>
          </w:p>
        </w:tc>
        <w:tc>
          <w:tcPr>
            <w:tcW w:w="7974" w:type="dxa"/>
            <w:vAlign w:val="center"/>
          </w:tcPr>
          <w:p w14:paraId="6DA2FC41" w14:textId="12E0C184" w:rsidR="008F2906" w:rsidRDefault="008F2906" w:rsidP="002573CE">
            <w:pPr>
              <w:widowControl w:val="0"/>
            </w:pPr>
            <w:r>
              <w:t>Power-</w:t>
            </w:r>
            <w:r w:rsidRPr="007C7F49">
              <w:t xml:space="preserve">down the unit. </w:t>
            </w:r>
            <w:r w:rsidR="00581FF1">
              <w:t>The unit is turned off when the Power LED is not lit.</w:t>
            </w:r>
          </w:p>
        </w:tc>
      </w:tr>
      <w:tr w:rsidR="008F2906" w14:paraId="0638F1EE" w14:textId="77777777" w:rsidTr="00047298">
        <w:trPr>
          <w:cantSplit/>
          <w:jc w:val="center"/>
        </w:trPr>
        <w:tc>
          <w:tcPr>
            <w:tcW w:w="774" w:type="dxa"/>
          </w:tcPr>
          <w:p w14:paraId="3B42198F" w14:textId="77777777" w:rsidR="008F2906" w:rsidRPr="00680970" w:rsidRDefault="008F2906" w:rsidP="002573CE">
            <w:pPr>
              <w:widowControl w:val="0"/>
              <w:jc w:val="center"/>
            </w:pPr>
            <w:r w:rsidRPr="00680970">
              <w:t>2</w:t>
            </w:r>
            <w:r>
              <w:t>.</w:t>
            </w:r>
          </w:p>
        </w:tc>
        <w:tc>
          <w:tcPr>
            <w:tcW w:w="7974" w:type="dxa"/>
            <w:vAlign w:val="center"/>
          </w:tcPr>
          <w:p w14:paraId="71DB542B" w14:textId="2C4FB1BD" w:rsidR="008F2906" w:rsidRDefault="008E3874" w:rsidP="002573CE">
            <w:pPr>
              <w:widowControl w:val="0"/>
            </w:pPr>
            <w:r>
              <w:t xml:space="preserve">Remove the </w:t>
            </w:r>
            <w:r w:rsidR="000A0855">
              <w:t>r</w:t>
            </w:r>
            <w:r w:rsidR="00D612EB">
              <w:t>adome</w:t>
            </w:r>
            <w:r>
              <w:t>.</w:t>
            </w:r>
          </w:p>
        </w:tc>
      </w:tr>
      <w:tr w:rsidR="00E17035" w14:paraId="76505F4C" w14:textId="77777777" w:rsidTr="00047298">
        <w:trPr>
          <w:cantSplit/>
          <w:jc w:val="center"/>
        </w:trPr>
        <w:tc>
          <w:tcPr>
            <w:tcW w:w="774" w:type="dxa"/>
          </w:tcPr>
          <w:p w14:paraId="1F904DC3" w14:textId="3BCA6A8A" w:rsidR="00E17035" w:rsidRPr="00680970" w:rsidRDefault="000717A6" w:rsidP="002573CE">
            <w:pPr>
              <w:widowControl w:val="0"/>
              <w:jc w:val="center"/>
            </w:pPr>
            <w:r>
              <w:t>3.</w:t>
            </w:r>
          </w:p>
        </w:tc>
        <w:tc>
          <w:tcPr>
            <w:tcW w:w="7974" w:type="dxa"/>
            <w:vAlign w:val="center"/>
          </w:tcPr>
          <w:p w14:paraId="65F6261D" w14:textId="77777777" w:rsidR="00581FF1" w:rsidRDefault="00E17035" w:rsidP="002573CE">
            <w:pPr>
              <w:widowControl w:val="0"/>
            </w:pPr>
            <w:r>
              <w:t xml:space="preserve">Disconnect the </w:t>
            </w:r>
            <w:r w:rsidR="00581FF1">
              <w:t>following cables:</w:t>
            </w:r>
          </w:p>
          <w:p w14:paraId="5B525941" w14:textId="69D57B7B" w:rsidR="00581FF1" w:rsidRDefault="00581FF1" w:rsidP="002573CE">
            <w:pPr>
              <w:pStyle w:val="ListParagraph"/>
              <w:widowControl w:val="0"/>
            </w:pPr>
            <w:del w:id="3225" w:author="Smullen, Lizz" w:date="2016-02-10T12:45:00Z">
              <w:r w:rsidDel="00D61F5F">
                <w:delText>c</w:delText>
              </w:r>
              <w:r w:rsidR="00E17035" w:rsidDel="00D61F5F">
                <w:delText xml:space="preserve">ontrol </w:delText>
              </w:r>
            </w:del>
            <w:ins w:id="3226" w:author="Smullen, Lizz" w:date="2016-02-10T12:45:00Z">
              <w:r w:rsidR="00D61F5F">
                <w:t>Control H</w:t>
              </w:r>
            </w:ins>
            <w:del w:id="3227" w:author="Smullen, Lizz" w:date="2016-02-10T12:45:00Z">
              <w:r w:rsidDel="00D61F5F">
                <w:delText>h</w:delText>
              </w:r>
            </w:del>
            <w:r w:rsidR="00E17035">
              <w:t xml:space="preserve">arness </w:t>
            </w:r>
            <w:ins w:id="3228" w:author="Smullen, Lizz" w:date="2016-02-10T12:45:00Z">
              <w:r w:rsidR="00D61F5F">
                <w:t>C</w:t>
              </w:r>
            </w:ins>
            <w:del w:id="3229" w:author="Smullen, Lizz" w:date="2016-02-10T12:45:00Z">
              <w:r w:rsidDel="00D61F5F">
                <w:delText>c</w:delText>
              </w:r>
            </w:del>
            <w:r w:rsidR="00E17035">
              <w:t>onnector</w:t>
            </w:r>
          </w:p>
          <w:p w14:paraId="7E03E40A" w14:textId="6129C691" w:rsidR="00E17035" w:rsidRDefault="00E17035" w:rsidP="002573CE">
            <w:pPr>
              <w:pStyle w:val="ListParagraph"/>
              <w:widowControl w:val="0"/>
            </w:pPr>
            <w:r>
              <w:t>Tx and R</w:t>
            </w:r>
            <w:r w:rsidR="00581FF1">
              <w:t>x</w:t>
            </w:r>
            <w:r>
              <w:t xml:space="preserve"> </w:t>
            </w:r>
            <w:del w:id="3230" w:author="Smullen, Lizz" w:date="2016-02-10T12:45:00Z">
              <w:r w:rsidR="00E44F98" w:rsidDel="00D61F5F">
                <w:delText>c</w:delText>
              </w:r>
              <w:r w:rsidDel="00D61F5F">
                <w:delText>oax</w:delText>
              </w:r>
            </w:del>
            <w:ins w:id="3231" w:author="Smullen, Lizz" w:date="2016-02-10T12:45:00Z">
              <w:r w:rsidR="00D61F5F">
                <w:t>Coax</w:t>
              </w:r>
            </w:ins>
            <w:r>
              <w:t xml:space="preserve"> cables</w:t>
            </w:r>
          </w:p>
        </w:tc>
      </w:tr>
      <w:tr w:rsidR="00E17035" w14:paraId="38742142" w14:textId="77777777" w:rsidTr="00047298">
        <w:trPr>
          <w:cantSplit/>
          <w:jc w:val="center"/>
        </w:trPr>
        <w:tc>
          <w:tcPr>
            <w:tcW w:w="774" w:type="dxa"/>
          </w:tcPr>
          <w:p w14:paraId="089C697E" w14:textId="2F211954" w:rsidR="00E17035" w:rsidRPr="00680970" w:rsidRDefault="000717A6" w:rsidP="002573CE">
            <w:pPr>
              <w:widowControl w:val="0"/>
              <w:jc w:val="center"/>
            </w:pPr>
            <w:r>
              <w:t>4.</w:t>
            </w:r>
          </w:p>
        </w:tc>
        <w:tc>
          <w:tcPr>
            <w:tcW w:w="7974" w:type="dxa"/>
            <w:vAlign w:val="center"/>
          </w:tcPr>
          <w:p w14:paraId="7387B693" w14:textId="17EC0C93" w:rsidR="00E17035" w:rsidRDefault="00E17035" w:rsidP="002573CE">
            <w:pPr>
              <w:widowControl w:val="0"/>
            </w:pPr>
            <w:r>
              <w:t>Remove the GAU</w:t>
            </w:r>
            <w:r w:rsidR="00581FF1">
              <w:t xml:space="preserve"> from the mounting point</w:t>
            </w:r>
            <w:r w:rsidR="00C85507">
              <w:t>.</w:t>
            </w:r>
          </w:p>
        </w:tc>
      </w:tr>
      <w:tr w:rsidR="008F2906" w14:paraId="39060012" w14:textId="77777777" w:rsidTr="00047298">
        <w:trPr>
          <w:cantSplit/>
          <w:jc w:val="center"/>
        </w:trPr>
        <w:tc>
          <w:tcPr>
            <w:tcW w:w="774" w:type="dxa"/>
          </w:tcPr>
          <w:p w14:paraId="51A5F820" w14:textId="2C7FF90E" w:rsidR="008F2906" w:rsidRPr="00680970" w:rsidRDefault="000717A6" w:rsidP="002573CE">
            <w:pPr>
              <w:widowControl w:val="0"/>
              <w:jc w:val="center"/>
            </w:pPr>
            <w:r>
              <w:lastRenderedPageBreak/>
              <w:t>5</w:t>
            </w:r>
            <w:r w:rsidR="008F2906">
              <w:t>.</w:t>
            </w:r>
          </w:p>
        </w:tc>
        <w:tc>
          <w:tcPr>
            <w:tcW w:w="7974" w:type="dxa"/>
            <w:vAlign w:val="center"/>
          </w:tcPr>
          <w:p w14:paraId="672CB419" w14:textId="4964C542" w:rsidR="008F2906" w:rsidRDefault="00E17035" w:rsidP="002573CE">
            <w:pPr>
              <w:widowControl w:val="0"/>
            </w:pPr>
            <w:r>
              <w:t>Install the new</w:t>
            </w:r>
            <w:r w:rsidR="008F2906">
              <w:t xml:space="preserve"> GAU</w:t>
            </w:r>
            <w:r>
              <w:t xml:space="preserve"> </w:t>
            </w:r>
            <w:r w:rsidR="00581FF1">
              <w:t xml:space="preserve">into the mounting point. </w:t>
            </w:r>
          </w:p>
        </w:tc>
      </w:tr>
      <w:tr w:rsidR="00581FF1" w14:paraId="7A9F1FFC" w14:textId="77777777" w:rsidTr="00047298">
        <w:trPr>
          <w:cantSplit/>
          <w:jc w:val="center"/>
        </w:trPr>
        <w:tc>
          <w:tcPr>
            <w:tcW w:w="774" w:type="dxa"/>
          </w:tcPr>
          <w:p w14:paraId="3DC20EDC" w14:textId="53548D1C" w:rsidR="00581FF1" w:rsidRDefault="00581FF1" w:rsidP="002573CE">
            <w:pPr>
              <w:widowControl w:val="0"/>
              <w:jc w:val="center"/>
            </w:pPr>
            <w:r>
              <w:t>6.</w:t>
            </w:r>
          </w:p>
        </w:tc>
        <w:tc>
          <w:tcPr>
            <w:tcW w:w="7974" w:type="dxa"/>
            <w:vAlign w:val="center"/>
          </w:tcPr>
          <w:p w14:paraId="58C0E1B1" w14:textId="3C0CD502" w:rsidR="00581FF1" w:rsidRDefault="00581FF1" w:rsidP="002573CE">
            <w:pPr>
              <w:widowControl w:val="0"/>
            </w:pPr>
            <w:r>
              <w:t>Torque the attaching screws to 20 - 25 inch/pounds.</w:t>
            </w:r>
          </w:p>
        </w:tc>
      </w:tr>
      <w:tr w:rsidR="00F6065C" w14:paraId="5A2B3516" w14:textId="77777777" w:rsidTr="00047298">
        <w:trPr>
          <w:cantSplit/>
          <w:jc w:val="center"/>
        </w:trPr>
        <w:tc>
          <w:tcPr>
            <w:tcW w:w="774" w:type="dxa"/>
          </w:tcPr>
          <w:p w14:paraId="37D8116E" w14:textId="39F05B54" w:rsidR="00F6065C" w:rsidRPr="00680970" w:rsidRDefault="00581FF1" w:rsidP="002573CE">
            <w:pPr>
              <w:widowControl w:val="0"/>
              <w:jc w:val="center"/>
            </w:pPr>
            <w:r>
              <w:t>7.</w:t>
            </w:r>
          </w:p>
        </w:tc>
        <w:tc>
          <w:tcPr>
            <w:tcW w:w="7974" w:type="dxa"/>
            <w:vAlign w:val="center"/>
          </w:tcPr>
          <w:p w14:paraId="5E96E3D7" w14:textId="77777777" w:rsidR="00E44F98" w:rsidRDefault="00E44F98" w:rsidP="002573CE">
            <w:pPr>
              <w:widowControl w:val="0"/>
            </w:pPr>
            <w:r>
              <w:t>Do all of the following:</w:t>
            </w:r>
          </w:p>
          <w:p w14:paraId="32257D96" w14:textId="1AB389F0" w:rsidR="00E44F98" w:rsidRDefault="00F6065C" w:rsidP="002573CE">
            <w:pPr>
              <w:pStyle w:val="ListParagraph"/>
              <w:widowControl w:val="0"/>
            </w:pPr>
            <w:r>
              <w:t xml:space="preserve">Connect the </w:t>
            </w:r>
            <w:del w:id="3232" w:author="Smullen, Lizz" w:date="2016-02-10T12:45:00Z">
              <w:r w:rsidR="00E44F98" w:rsidDel="00D61F5F">
                <w:delText>c</w:delText>
              </w:r>
              <w:r w:rsidDel="00D61F5F">
                <w:delText xml:space="preserve">ontrol </w:delText>
              </w:r>
              <w:r w:rsidR="00E44F98" w:rsidDel="00D61F5F">
                <w:delText>h</w:delText>
              </w:r>
              <w:r w:rsidDel="00D61F5F">
                <w:delText>arness</w:delText>
              </w:r>
              <w:r w:rsidR="000717A6" w:rsidDel="00D61F5F">
                <w:delText xml:space="preserve"> </w:delText>
              </w:r>
              <w:r w:rsidR="00E44F98" w:rsidDel="00D61F5F">
                <w:delText>c</w:delText>
              </w:r>
              <w:r w:rsidR="000717A6" w:rsidDel="00D61F5F">
                <w:delText>onnector</w:delText>
              </w:r>
            </w:del>
            <w:ins w:id="3233" w:author="Smullen, Lizz" w:date="2016-02-10T12:45:00Z">
              <w:r w:rsidR="00D61F5F">
                <w:t>Control Harness Connector</w:t>
              </w:r>
            </w:ins>
            <w:r w:rsidR="000717A6">
              <w:t xml:space="preserve"> and the Rx and Tx </w:t>
            </w:r>
            <w:del w:id="3234" w:author="Smullen, Lizz" w:date="2016-02-10T12:45:00Z">
              <w:r w:rsidR="00E44F98" w:rsidDel="00D61F5F">
                <w:delText>c</w:delText>
              </w:r>
              <w:r w:rsidR="000717A6" w:rsidDel="00D61F5F">
                <w:delText>oax</w:delText>
              </w:r>
            </w:del>
            <w:ins w:id="3235" w:author="Smullen, Lizz" w:date="2016-02-10T12:45:00Z">
              <w:r w:rsidR="00D61F5F">
                <w:t>Coax</w:t>
              </w:r>
            </w:ins>
            <w:r w:rsidR="000717A6">
              <w:t xml:space="preserve"> connectors. </w:t>
            </w:r>
          </w:p>
          <w:p w14:paraId="050DF855" w14:textId="15862B3D" w:rsidR="00E44F98" w:rsidRDefault="00CE7D92" w:rsidP="002573CE">
            <w:pPr>
              <w:pStyle w:val="ListParagraph"/>
              <w:widowControl w:val="0"/>
            </w:pPr>
            <w:r>
              <w:t xml:space="preserve">Ensure the </w:t>
            </w:r>
            <w:del w:id="3236" w:author="Smullen, Lizz" w:date="2016-02-10T12:45:00Z">
              <w:r w:rsidR="00E44F98" w:rsidDel="00D61F5F">
                <w:delText>c</w:delText>
              </w:r>
              <w:r w:rsidDel="00D61F5F">
                <w:delText xml:space="preserve">ontrol </w:delText>
              </w:r>
              <w:r w:rsidR="00E44F98" w:rsidDel="00D61F5F">
                <w:delText>h</w:delText>
              </w:r>
              <w:r w:rsidDel="00D61F5F">
                <w:delText>arness connector</w:delText>
              </w:r>
            </w:del>
            <w:ins w:id="3237" w:author="Smullen, Lizz" w:date="2016-02-10T12:45:00Z">
              <w:r w:rsidR="00D61F5F">
                <w:t>Control Harness Connector</w:t>
              </w:r>
            </w:ins>
            <w:r>
              <w:t xml:space="preserve"> is fully engaged on the bulkhead feed-through. </w:t>
            </w:r>
          </w:p>
          <w:p w14:paraId="772178FB" w14:textId="7561095B" w:rsidR="00F6065C" w:rsidRDefault="000717A6" w:rsidP="002573CE">
            <w:pPr>
              <w:pStyle w:val="ListParagraph"/>
              <w:widowControl w:val="0"/>
            </w:pPr>
            <w:r>
              <w:t xml:space="preserve">Torque the </w:t>
            </w:r>
            <w:del w:id="3238" w:author="Smullen, Lizz" w:date="2016-02-10T12:45:00Z">
              <w:r w:rsidR="00E44F98" w:rsidDel="00D61F5F">
                <w:delText>c</w:delText>
              </w:r>
              <w:r w:rsidDel="00D61F5F">
                <w:delText>oax</w:delText>
              </w:r>
            </w:del>
            <w:ins w:id="3239" w:author="Smullen, Lizz" w:date="2016-02-10T12:45:00Z">
              <w:r w:rsidR="00D61F5F">
                <w:t>Coax</w:t>
              </w:r>
            </w:ins>
            <w:r>
              <w:t xml:space="preserve"> cable connectors to </w:t>
            </w:r>
            <w:r w:rsidR="000A5634">
              <w:t>12</w:t>
            </w:r>
            <w:ins w:id="3240" w:author="Smullen, Lizz" w:date="2016-02-11T15:05:00Z">
              <w:r w:rsidR="00BF6CDD">
                <w:t xml:space="preserve"> </w:t>
              </w:r>
            </w:ins>
            <w:r w:rsidR="000A5634">
              <w:t>-</w:t>
            </w:r>
            <w:ins w:id="3241" w:author="Smullen, Lizz" w:date="2016-02-11T15:05:00Z">
              <w:r w:rsidR="00BF6CDD">
                <w:t xml:space="preserve"> </w:t>
              </w:r>
            </w:ins>
            <w:r w:rsidR="000A5634">
              <w:t>15 inch</w:t>
            </w:r>
            <w:r w:rsidR="00E44F98">
              <w:t>/</w:t>
            </w:r>
            <w:r w:rsidR="000A5634">
              <w:t>pounds.</w:t>
            </w:r>
          </w:p>
        </w:tc>
      </w:tr>
      <w:tr w:rsidR="008F2906" w14:paraId="31ECB4BA" w14:textId="77777777" w:rsidTr="00047298">
        <w:trPr>
          <w:cantSplit/>
          <w:jc w:val="center"/>
        </w:trPr>
        <w:tc>
          <w:tcPr>
            <w:tcW w:w="774" w:type="dxa"/>
          </w:tcPr>
          <w:p w14:paraId="363D75FA" w14:textId="009B1197" w:rsidR="008F2906" w:rsidRPr="00680970" w:rsidRDefault="00581FF1" w:rsidP="002573CE">
            <w:pPr>
              <w:widowControl w:val="0"/>
              <w:jc w:val="center"/>
            </w:pPr>
            <w:r>
              <w:t>8</w:t>
            </w:r>
            <w:r w:rsidR="008F2906">
              <w:t>.</w:t>
            </w:r>
          </w:p>
        </w:tc>
        <w:tc>
          <w:tcPr>
            <w:tcW w:w="7974" w:type="dxa"/>
            <w:vAlign w:val="center"/>
          </w:tcPr>
          <w:p w14:paraId="6EE3BD93" w14:textId="3A18DB6E" w:rsidR="008F2906" w:rsidRDefault="00CE7D92" w:rsidP="00356035">
            <w:pPr>
              <w:widowControl w:val="0"/>
            </w:pPr>
            <w:r>
              <w:t xml:space="preserve">Perform </w:t>
            </w:r>
            <w:r w:rsidR="00557CFE">
              <w:t xml:space="preserve">a complete </w:t>
            </w:r>
            <w:r>
              <w:t>Functional Checkout Procedures</w:t>
            </w:r>
            <w:r w:rsidR="009F6D75">
              <w:t xml:space="preserve">, as described in </w:t>
            </w:r>
            <w:ins w:id="3242" w:author="Smullen, Lizz" w:date="2016-02-10T12:46:00Z">
              <w:r w:rsidR="00D61F5F" w:rsidRPr="00BF6CDD">
                <w:rPr>
                  <w:b/>
                  <w:color w:val="4F81BD" w:themeColor="accent1"/>
                  <w:rPrChange w:id="3243" w:author="Smullen, Lizz" w:date="2016-02-11T15:05:00Z">
                    <w:rPr/>
                  </w:rPrChange>
                </w:rPr>
                <w:t xml:space="preserve">Chapter </w:t>
              </w:r>
            </w:ins>
            <w:del w:id="3244" w:author="Smullen, Lizz" w:date="2016-02-10T12:46:00Z">
              <w:r w:rsidR="009F6D75" w:rsidRPr="00BF6CDD" w:rsidDel="00D61F5F">
                <w:rPr>
                  <w:b/>
                  <w:color w:val="4F81BD" w:themeColor="accent1"/>
                  <w:rPrChange w:id="3245" w:author="Smullen, Lizz" w:date="2016-02-11T15:05:00Z">
                    <w:rPr/>
                  </w:rPrChange>
                </w:rPr>
                <w:delText>this document</w:delText>
              </w:r>
              <w:r w:rsidRPr="00BF6CDD" w:rsidDel="00D61F5F">
                <w:rPr>
                  <w:b/>
                  <w:color w:val="4F81BD" w:themeColor="accent1"/>
                  <w:rPrChange w:id="3246" w:author="Smullen, Lizz" w:date="2016-02-11T15:05:00Z">
                    <w:rPr/>
                  </w:rPrChange>
                </w:rPr>
                <w:delText>.</w:delText>
              </w:r>
            </w:del>
            <w:ins w:id="3247" w:author="Smullen, Lizz" w:date="2016-02-10T12:46:00Z">
              <w:r w:rsidR="00D61F5F" w:rsidRPr="00BF6CDD">
                <w:rPr>
                  <w:b/>
                  <w:color w:val="4F81BD" w:themeColor="accent1"/>
                  <w:rPrChange w:id="3248" w:author="Smullen, Lizz" w:date="2016-02-11T15:05:00Z">
                    <w:rPr/>
                  </w:rPrChange>
                </w:rPr>
                <w:fldChar w:fldCharType="begin"/>
              </w:r>
              <w:r w:rsidR="00D61F5F" w:rsidRPr="00BF6CDD">
                <w:rPr>
                  <w:b/>
                  <w:color w:val="4F81BD" w:themeColor="accent1"/>
                  <w:rPrChange w:id="3249" w:author="Smullen, Lizz" w:date="2016-02-11T15:05:00Z">
                    <w:rPr/>
                  </w:rPrChange>
                </w:rPr>
                <w:instrText xml:space="preserve"> REF _Ref442871724 \w \h </w:instrText>
              </w:r>
            </w:ins>
            <w:r w:rsidR="00D61F5F" w:rsidRPr="00BF6CDD">
              <w:rPr>
                <w:b/>
                <w:color w:val="4F81BD" w:themeColor="accent1"/>
              </w:rPr>
              <w:instrText xml:space="preserve"> \* MERGEFORMAT </w:instrText>
            </w:r>
            <w:r w:rsidR="00D61F5F" w:rsidRPr="00BF6CDD">
              <w:rPr>
                <w:b/>
                <w:color w:val="4F81BD" w:themeColor="accent1"/>
                <w:rPrChange w:id="3250" w:author="Smullen, Lizz" w:date="2016-02-11T15:05:00Z">
                  <w:rPr>
                    <w:b/>
                    <w:color w:val="4F81BD" w:themeColor="accent1"/>
                  </w:rPr>
                </w:rPrChange>
              </w:rPr>
            </w:r>
            <w:r w:rsidR="00D61F5F" w:rsidRPr="00BF6CDD">
              <w:rPr>
                <w:b/>
                <w:color w:val="4F81BD" w:themeColor="accent1"/>
                <w:rPrChange w:id="3251" w:author="Smullen, Lizz" w:date="2016-02-11T15:05:00Z">
                  <w:rPr/>
                </w:rPrChange>
              </w:rPr>
              <w:fldChar w:fldCharType="separate"/>
            </w:r>
            <w:ins w:id="3252" w:author="Smullen, Lizz" w:date="2016-02-11T09:16:00Z">
              <w:r w:rsidR="0088531C" w:rsidRPr="00BF6CDD">
                <w:rPr>
                  <w:b/>
                  <w:color w:val="4F81BD" w:themeColor="accent1"/>
                  <w:rPrChange w:id="3253" w:author="Smullen, Lizz" w:date="2016-02-11T15:05:00Z">
                    <w:rPr>
                      <w:b/>
                      <w:color w:val="002C4E"/>
                    </w:rPr>
                  </w:rPrChange>
                </w:rPr>
                <w:t>4</w:t>
              </w:r>
            </w:ins>
            <w:ins w:id="3254" w:author="Smullen, Lizz" w:date="2016-02-10T12:46:00Z">
              <w:r w:rsidR="00D61F5F" w:rsidRPr="00BF6CDD">
                <w:rPr>
                  <w:b/>
                  <w:color w:val="4F81BD" w:themeColor="accent1"/>
                  <w:rPrChange w:id="3255" w:author="Smullen, Lizz" w:date="2016-02-11T15:05:00Z">
                    <w:rPr/>
                  </w:rPrChange>
                </w:rPr>
                <w:fldChar w:fldCharType="end"/>
              </w:r>
              <w:r w:rsidR="00D61F5F" w:rsidRPr="00BF6CDD">
                <w:rPr>
                  <w:b/>
                  <w:color w:val="4F81BD" w:themeColor="accent1"/>
                  <w:rPrChange w:id="3256" w:author="Smullen, Lizz" w:date="2016-02-11T15:05:00Z">
                    <w:rPr/>
                  </w:rPrChange>
                </w:rPr>
                <w:fldChar w:fldCharType="begin"/>
              </w:r>
              <w:r w:rsidR="00D61F5F" w:rsidRPr="00BF6CDD">
                <w:rPr>
                  <w:b/>
                  <w:color w:val="4F81BD" w:themeColor="accent1"/>
                  <w:rPrChange w:id="3257" w:author="Smullen, Lizz" w:date="2016-02-11T15:05:00Z">
                    <w:rPr/>
                  </w:rPrChange>
                </w:rPr>
                <w:instrText xml:space="preserve"> REF _Ref442871729 \h </w:instrText>
              </w:r>
            </w:ins>
            <w:r w:rsidR="00D61F5F" w:rsidRPr="00BF6CDD">
              <w:rPr>
                <w:b/>
                <w:color w:val="4F81BD" w:themeColor="accent1"/>
              </w:rPr>
              <w:instrText xml:space="preserve"> \* MERGEFORMAT </w:instrText>
            </w:r>
            <w:r w:rsidR="00D61F5F" w:rsidRPr="00BF6CDD">
              <w:rPr>
                <w:b/>
                <w:color w:val="4F81BD" w:themeColor="accent1"/>
                <w:rPrChange w:id="3258" w:author="Smullen, Lizz" w:date="2016-02-11T15:05:00Z">
                  <w:rPr>
                    <w:b/>
                    <w:color w:val="4F81BD" w:themeColor="accent1"/>
                  </w:rPr>
                </w:rPrChange>
              </w:rPr>
            </w:r>
            <w:r w:rsidR="00D61F5F" w:rsidRPr="00BF6CDD">
              <w:rPr>
                <w:b/>
                <w:color w:val="4F81BD" w:themeColor="accent1"/>
                <w:rPrChange w:id="3259" w:author="Smullen, Lizz" w:date="2016-02-11T15:05:00Z">
                  <w:rPr/>
                </w:rPrChange>
              </w:rPr>
              <w:fldChar w:fldCharType="separate"/>
            </w:r>
            <w:ins w:id="3260" w:author="Smullen, Lizz" w:date="2016-02-11T09:16:00Z">
              <w:r w:rsidR="0088531C" w:rsidRPr="00BF6CDD">
                <w:rPr>
                  <w:b/>
                  <w:color w:val="4F81BD" w:themeColor="accent1"/>
                  <w:rPrChange w:id="3261" w:author="Smullen, Lizz" w:date="2016-02-11T15:05:00Z">
                    <w:rPr/>
                  </w:rPrChange>
                </w:rPr>
                <w:t>[B] Functional Checkout Procedures</w:t>
              </w:r>
            </w:ins>
            <w:ins w:id="3262" w:author="Smullen, Lizz" w:date="2016-02-10T12:46:00Z">
              <w:r w:rsidR="00D61F5F" w:rsidRPr="00BF6CDD">
                <w:rPr>
                  <w:b/>
                  <w:color w:val="4F81BD" w:themeColor="accent1"/>
                  <w:rPrChange w:id="3263" w:author="Smullen, Lizz" w:date="2016-02-11T15:05:00Z">
                    <w:rPr/>
                  </w:rPrChange>
                </w:rPr>
                <w:fldChar w:fldCharType="end"/>
              </w:r>
            </w:ins>
            <w:ins w:id="3264" w:author="Smullen, Lizz" w:date="2016-02-10T12:47:00Z">
              <w:r w:rsidR="00D61F5F" w:rsidRPr="00FF10A1">
                <w:rPr>
                  <w:color w:val="002C4E"/>
                  <w:rPrChange w:id="3265" w:author="Smullen, Lizz" w:date="2016-02-10T22:14:00Z">
                    <w:rPr>
                      <w:b/>
                      <w:color w:val="4F81BD" w:themeColor="accent1"/>
                    </w:rPr>
                  </w:rPrChange>
                </w:rPr>
                <w:t>.</w:t>
              </w:r>
            </w:ins>
          </w:p>
        </w:tc>
      </w:tr>
      <w:tr w:rsidR="008F2906" w14:paraId="66C15717" w14:textId="77777777" w:rsidTr="00047298">
        <w:trPr>
          <w:cantSplit/>
          <w:jc w:val="center"/>
        </w:trPr>
        <w:tc>
          <w:tcPr>
            <w:tcW w:w="774" w:type="dxa"/>
          </w:tcPr>
          <w:p w14:paraId="60DE1504" w14:textId="57E13C4D" w:rsidR="008F2906" w:rsidRPr="00680970" w:rsidRDefault="00581FF1" w:rsidP="002573CE">
            <w:pPr>
              <w:widowControl w:val="0"/>
              <w:jc w:val="center"/>
            </w:pPr>
            <w:r>
              <w:t>9</w:t>
            </w:r>
            <w:r w:rsidR="008F2906">
              <w:t>.</w:t>
            </w:r>
          </w:p>
        </w:tc>
        <w:tc>
          <w:tcPr>
            <w:tcW w:w="7974" w:type="dxa"/>
            <w:vAlign w:val="center"/>
          </w:tcPr>
          <w:p w14:paraId="42D9254D" w14:textId="24FCF4E8" w:rsidR="008F2906" w:rsidRDefault="008F2906" w:rsidP="002573CE">
            <w:pPr>
              <w:widowControl w:val="0"/>
            </w:pPr>
            <w:r>
              <w:t>Verify th</w:t>
            </w:r>
            <w:r w:rsidR="009F6D75">
              <w:t xml:space="preserve">at the </w:t>
            </w:r>
            <w:r>
              <w:t xml:space="preserve">GAU </w:t>
            </w:r>
            <w:r w:rsidR="009F6D75">
              <w:t>serial number</w:t>
            </w:r>
            <w:r w:rsidR="00CE7D92">
              <w:t xml:space="preserve"> and </w:t>
            </w:r>
            <w:r w:rsidR="009F6D75">
              <w:t>part number</w:t>
            </w:r>
            <w:r w:rsidR="00CE7D92">
              <w:t xml:space="preserve"> are</w:t>
            </w:r>
            <w:r>
              <w:t xml:space="preserve"> correct on</w:t>
            </w:r>
            <w:r w:rsidR="00690CAC">
              <w:t xml:space="preserve"> the </w:t>
            </w:r>
            <w:r w:rsidR="00690CAC" w:rsidRPr="00A52E79">
              <w:rPr>
                <w:b/>
              </w:rPr>
              <w:t>System Product Informatio</w:t>
            </w:r>
            <w:r w:rsidR="00690CAC" w:rsidRPr="002573CE">
              <w:rPr>
                <w:b/>
              </w:rPr>
              <w:t>n</w:t>
            </w:r>
            <w:r w:rsidR="00690CAC">
              <w:t xml:space="preserve"> page.</w:t>
            </w:r>
          </w:p>
          <w:p w14:paraId="1F78D590" w14:textId="649BE4B3" w:rsidR="00690CAC" w:rsidRDefault="00690CAC" w:rsidP="002573CE">
            <w:pPr>
              <w:pStyle w:val="Caption"/>
              <w:widowControl w:val="0"/>
            </w:pPr>
            <w:bookmarkStart w:id="3266" w:name="_Toc442899374"/>
            <w:r>
              <w:t xml:space="preserve">Figure </w:t>
            </w:r>
            <w:ins w:id="3267" w:author="Smullen, Lizz" w:date="2016-02-10T18:08:00Z">
              <w:r w:rsidR="009104E1">
                <w:fldChar w:fldCharType="begin"/>
              </w:r>
              <w:r w:rsidR="009104E1">
                <w:instrText xml:space="preserve"> STYLEREF 1 \s </w:instrText>
              </w:r>
            </w:ins>
            <w:r w:rsidR="009104E1">
              <w:fldChar w:fldCharType="separate"/>
            </w:r>
            <w:r w:rsidR="0088531C">
              <w:rPr>
                <w:noProof/>
              </w:rPr>
              <w:t>5</w:t>
            </w:r>
            <w:ins w:id="3268"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3269" w:author="Smullen, Lizz" w:date="2016-02-11T09:16:00Z">
              <w:r w:rsidR="0088531C">
                <w:rPr>
                  <w:noProof/>
                </w:rPr>
                <w:t>3</w:t>
              </w:r>
            </w:ins>
            <w:ins w:id="3270" w:author="Smullen, Lizz" w:date="2016-02-10T18:08:00Z">
              <w:r w:rsidR="009104E1">
                <w:fldChar w:fldCharType="end"/>
              </w:r>
            </w:ins>
            <w:del w:id="3271"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5</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3</w:delText>
              </w:r>
              <w:r w:rsidR="00484E5B" w:rsidDel="00961F73">
                <w:rPr>
                  <w:noProof/>
                </w:rPr>
                <w:fldChar w:fldCharType="end"/>
              </w:r>
            </w:del>
            <w:r>
              <w:t xml:space="preserve"> — </w:t>
            </w:r>
            <w:r w:rsidR="00557CFE">
              <w:t xml:space="preserve">GAU Serial # and Part # on the </w:t>
            </w:r>
            <w:r>
              <w:t>System Product Information Page</w:t>
            </w:r>
            <w:bookmarkEnd w:id="3266"/>
          </w:p>
          <w:p w14:paraId="79A5BFF0" w14:textId="3711CC62" w:rsidR="00690CAC" w:rsidRDefault="009C1B63">
            <w:pPr>
              <w:pStyle w:val="Index1"/>
              <w:widowControl w:val="0"/>
              <w:rPr>
                <w:noProof/>
              </w:rPr>
              <w:pPrChange w:id="3272" w:author="Smullen, Lizz" w:date="2016-02-10T12:48:00Z">
                <w:pPr>
                  <w:widowControl w:val="0"/>
                  <w:jc w:val="center"/>
                </w:pPr>
              </w:pPrChange>
            </w:pPr>
            <w:del w:id="3273" w:author="Smullen, Lizz" w:date="2016-02-10T21:36:00Z">
              <w:r w:rsidDel="00106E3D">
                <w:rPr>
                  <w:noProof/>
                </w:rPr>
                <mc:AlternateContent>
                  <mc:Choice Requires="wps">
                    <w:drawing>
                      <wp:anchor distT="0" distB="0" distL="114300" distR="114300" simplePos="0" relativeHeight="251732992" behindDoc="0" locked="1" layoutInCell="1" allowOverlap="1" wp14:anchorId="5FC4E5B4" wp14:editId="40DAA1D8">
                        <wp:simplePos x="0" y="0"/>
                        <wp:positionH relativeFrom="column">
                          <wp:posOffset>1404620</wp:posOffset>
                        </wp:positionH>
                        <wp:positionV relativeFrom="paragraph">
                          <wp:posOffset>1515745</wp:posOffset>
                        </wp:positionV>
                        <wp:extent cx="2706624" cy="237744"/>
                        <wp:effectExtent l="0" t="0" r="17780" b="10160"/>
                        <wp:wrapNone/>
                        <wp:docPr id="91" name="Rounded Rectangle 91"/>
                        <wp:cNvGraphicFramePr/>
                        <a:graphic xmlns:a="http://schemas.openxmlformats.org/drawingml/2006/main">
                          <a:graphicData uri="http://schemas.microsoft.com/office/word/2010/wordprocessingShape">
                            <wps:wsp>
                              <wps:cNvSpPr/>
                              <wps:spPr>
                                <a:xfrm>
                                  <a:off x="0" y="0"/>
                                  <a:ext cx="2706624" cy="2377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1" o:spid="_x0000_s1026" style="position:absolute;margin-left:110.6pt;margin-top:119.35pt;width:213.1pt;height:18.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egngIAAJQFAAAOAAAAZHJzL2Uyb0RvYy54bWysVMFu2zAMvQ/YPwi6r3aytGm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" filled="f" strokecolor="red" strokeweight="2pt">
                        <w10:anchorlock/>
                      </v:roundrect>
                    </w:pict>
                  </mc:Fallback>
                </mc:AlternateContent>
              </w:r>
            </w:del>
            <w:r w:rsidR="00E13557">
              <w:rPr>
                <w:noProof/>
              </w:rPr>
              <w:drawing>
                <wp:inline distT="0" distB="0" distL="0" distR="0" wp14:anchorId="1AD3CBD9" wp14:editId="6D163674">
                  <wp:extent cx="3639312" cy="2642616"/>
                  <wp:effectExtent l="19050" t="19050" r="1841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 Sys Installation.jpg"/>
                          <pic:cNvPicPr/>
                        </pic:nvPicPr>
                        <pic:blipFill rotWithShape="1">
                          <a:blip r:embed="rId40">
                            <a:extLst>
                              <a:ext uri="{28A0092B-C50C-407E-A947-70E740481C1C}">
                                <a14:useLocalDpi xmlns:a14="http://schemas.microsoft.com/office/drawing/2010/main" val="0"/>
                              </a:ext>
                            </a:extLst>
                          </a:blip>
                          <a:srcRect l="42961" t="15483" r="2032" b="13561"/>
                          <a:stretch/>
                        </pic:blipFill>
                        <pic:spPr bwMode="auto">
                          <a:xfrm>
                            <a:off x="0" y="0"/>
                            <a:ext cx="3639312" cy="2642616"/>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8E3874" w14:paraId="14EF5820" w14:textId="77777777" w:rsidTr="00084CF7">
        <w:trPr>
          <w:cantSplit/>
          <w:jc w:val="center"/>
          <w:trPrChange w:id="3274" w:author="Smullen, Lizz" w:date="2016-02-10T12:48:00Z">
            <w:trPr>
              <w:cantSplit/>
              <w:jc w:val="center"/>
            </w:trPr>
          </w:trPrChange>
        </w:trPr>
        <w:tc>
          <w:tcPr>
            <w:tcW w:w="774" w:type="dxa"/>
            <w:tcPrChange w:id="3275" w:author="Smullen, Lizz" w:date="2016-02-10T12:48:00Z">
              <w:tcPr>
                <w:tcW w:w="774" w:type="dxa"/>
                <w:vAlign w:val="center"/>
              </w:tcPr>
            </w:tcPrChange>
          </w:tcPr>
          <w:p w14:paraId="0DB4A24F" w14:textId="5E278427" w:rsidR="008E3874" w:rsidRDefault="00581FF1">
            <w:pPr>
              <w:pStyle w:val="Index1"/>
              <w:widowControl w:val="0"/>
              <w:pPrChange w:id="3276" w:author="Smullen, Lizz" w:date="2016-02-10T12:48:00Z">
                <w:pPr>
                  <w:widowControl w:val="0"/>
                  <w:ind w:left="360"/>
                  <w:jc w:val="center"/>
                </w:pPr>
              </w:pPrChange>
            </w:pPr>
            <w:r>
              <w:t>10</w:t>
            </w:r>
            <w:r w:rsidR="008E3874">
              <w:t>.</w:t>
            </w:r>
          </w:p>
        </w:tc>
        <w:tc>
          <w:tcPr>
            <w:tcW w:w="7974" w:type="dxa"/>
            <w:vAlign w:val="center"/>
            <w:tcPrChange w:id="3277" w:author="Smullen, Lizz" w:date="2016-02-10T12:48:00Z">
              <w:tcPr>
                <w:tcW w:w="7974" w:type="dxa"/>
                <w:vAlign w:val="center"/>
              </w:tcPr>
            </w:tcPrChange>
          </w:tcPr>
          <w:p w14:paraId="50D8A3ED" w14:textId="77777777" w:rsidR="00A50A91" w:rsidRDefault="008E3874" w:rsidP="002573CE">
            <w:pPr>
              <w:widowControl w:val="0"/>
            </w:pPr>
            <w:r>
              <w:t xml:space="preserve">Reinstall the </w:t>
            </w:r>
            <w:r w:rsidR="000A0855">
              <w:t>r</w:t>
            </w:r>
            <w:r w:rsidR="00D612EB">
              <w:t>adome</w:t>
            </w:r>
            <w:r>
              <w:t>.</w:t>
            </w:r>
            <w:r w:rsidR="009C1B63">
              <w:t xml:space="preserve"> </w:t>
            </w:r>
          </w:p>
          <w:p w14:paraId="65C36B11" w14:textId="6D887DEB" w:rsidR="008E3874" w:rsidRDefault="00A50A91">
            <w:pPr>
              <w:widowControl w:val="0"/>
              <w:pPrChange w:id="3278" w:author="Smullen, Lizz" w:date="2016-02-11T15:06:00Z">
                <w:pPr>
                  <w:widowControl w:val="0"/>
                  <w:ind w:left="360"/>
                </w:pPr>
              </w:pPrChange>
            </w:pPr>
            <w:del w:id="3279" w:author="Smullen, Lizz" w:date="2016-02-11T15:06:00Z">
              <w:r w:rsidDel="00BF6CDD">
                <w:delText>For an illustration on how to install a radome, s</w:delText>
              </w:r>
            </w:del>
            <w:ins w:id="3280" w:author="Smullen, Lizz" w:date="2016-02-11T15:06:00Z">
              <w:r w:rsidR="00BF6CDD">
                <w:t>S</w:t>
              </w:r>
            </w:ins>
            <w:r w:rsidR="00557CFE">
              <w:t>ee</w:t>
            </w:r>
            <w:r w:rsidR="009C1B63">
              <w:t xml:space="preserve"> </w:t>
            </w:r>
            <w:r w:rsidR="009C1B63" w:rsidRPr="00084CF7">
              <w:rPr>
                <w:b/>
                <w:i/>
                <w:rPrChange w:id="3281" w:author="Smullen, Lizz" w:date="2016-02-10T12:49:00Z">
                  <w:rPr>
                    <w:i/>
                  </w:rPr>
                </w:rPrChange>
              </w:rPr>
              <w:t>Drawing 19862</w:t>
            </w:r>
            <w:ins w:id="3282" w:author="Smullen, Lizz" w:date="2016-02-11T15:06:00Z">
              <w:r w:rsidR="00BF6CDD">
                <w:rPr>
                  <w:b/>
                  <w:i/>
                </w:rPr>
                <w:t xml:space="preserve"> </w:t>
              </w:r>
              <w:r w:rsidR="00BF6CDD">
                <w:t>for an illustration on how to install a radome</w:t>
              </w:r>
            </w:ins>
            <w:r w:rsidR="009C1B63">
              <w:t>.</w:t>
            </w:r>
          </w:p>
        </w:tc>
      </w:tr>
    </w:tbl>
    <w:p w14:paraId="55C52B22" w14:textId="77777777" w:rsidR="00D139E6" w:rsidRDefault="00D139E6">
      <w:pPr>
        <w:pStyle w:val="Index"/>
        <w:suppressLineNumbers w:val="0"/>
        <w:sectPr w:rsidR="00D139E6" w:rsidSect="00D139E6">
          <w:pgSz w:w="12240" w:h="15840"/>
          <w:pgMar w:top="1584" w:right="1440" w:bottom="1584" w:left="1440" w:header="720" w:footer="720" w:gutter="0"/>
          <w:pgNumType w:start="1" w:chapStyle="1"/>
          <w:cols w:space="720"/>
          <w:docGrid w:linePitch="360"/>
        </w:sectPr>
        <w:pPrChange w:id="3283" w:author="Smullen, Lizz" w:date="2016-02-10T12:49:00Z">
          <w:pPr/>
        </w:pPrChange>
      </w:pPr>
      <w:bookmarkStart w:id="3284" w:name="_Toc434415845"/>
      <w:bookmarkStart w:id="3285" w:name="_Toc434416097"/>
      <w:bookmarkStart w:id="3286" w:name="_Toc434416181"/>
      <w:bookmarkStart w:id="3287" w:name="_Toc434416265"/>
      <w:bookmarkStart w:id="3288" w:name="_Toc434415846"/>
      <w:bookmarkStart w:id="3289" w:name="_Toc434416098"/>
      <w:bookmarkStart w:id="3290" w:name="_Toc434416182"/>
      <w:bookmarkStart w:id="3291" w:name="_Toc434416266"/>
      <w:bookmarkStart w:id="3292" w:name="_Toc434415847"/>
      <w:bookmarkStart w:id="3293" w:name="_Toc434416099"/>
      <w:bookmarkStart w:id="3294" w:name="_Toc434416183"/>
      <w:bookmarkStart w:id="3295" w:name="_Toc434416267"/>
      <w:bookmarkStart w:id="3296" w:name="_Toc434415848"/>
      <w:bookmarkStart w:id="3297" w:name="_Toc434416100"/>
      <w:bookmarkStart w:id="3298" w:name="_Toc434416184"/>
      <w:bookmarkStart w:id="3299" w:name="_Toc434416268"/>
      <w:bookmarkStart w:id="3300" w:name="_Toc434415849"/>
      <w:bookmarkStart w:id="3301" w:name="_Toc434416101"/>
      <w:bookmarkStart w:id="3302" w:name="_Toc434416185"/>
      <w:bookmarkStart w:id="3303" w:name="_Toc434416269"/>
      <w:bookmarkStart w:id="3304" w:name="_Toc434415850"/>
      <w:bookmarkStart w:id="3305" w:name="_Toc434416102"/>
      <w:bookmarkStart w:id="3306" w:name="_Toc434416186"/>
      <w:bookmarkStart w:id="3307" w:name="_Toc434416270"/>
      <w:bookmarkStart w:id="3308" w:name="_Toc434415851"/>
      <w:bookmarkStart w:id="3309" w:name="_Toc434416103"/>
      <w:bookmarkStart w:id="3310" w:name="_Toc434416187"/>
      <w:bookmarkStart w:id="3311" w:name="_Toc434416271"/>
      <w:bookmarkStart w:id="3312" w:name="_Toc434415852"/>
      <w:bookmarkStart w:id="3313" w:name="_Toc434416104"/>
      <w:bookmarkStart w:id="3314" w:name="_Toc434416188"/>
      <w:bookmarkStart w:id="3315" w:name="_Toc434416272"/>
      <w:bookmarkStart w:id="3316" w:name="_Toc434415853"/>
      <w:bookmarkStart w:id="3317" w:name="_Toc434416105"/>
      <w:bookmarkStart w:id="3318" w:name="_Toc434416189"/>
      <w:bookmarkStart w:id="3319" w:name="_Toc434416273"/>
      <w:bookmarkStart w:id="3320" w:name="_Toc434415854"/>
      <w:bookmarkStart w:id="3321" w:name="_Toc434416106"/>
      <w:bookmarkStart w:id="3322" w:name="_Toc434416190"/>
      <w:bookmarkStart w:id="3323" w:name="_Toc434416274"/>
      <w:bookmarkStart w:id="3324" w:name="_Toc434415855"/>
      <w:bookmarkStart w:id="3325" w:name="_Toc434416107"/>
      <w:bookmarkStart w:id="3326" w:name="_Toc434416191"/>
      <w:bookmarkStart w:id="3327" w:name="_Toc434416275"/>
      <w:bookmarkStart w:id="3328" w:name="_Toc434415856"/>
      <w:bookmarkStart w:id="3329" w:name="_Toc434416108"/>
      <w:bookmarkStart w:id="3330" w:name="_Toc434416192"/>
      <w:bookmarkStart w:id="3331" w:name="_Toc434416276"/>
      <w:bookmarkStart w:id="3332" w:name="_Toc434415857"/>
      <w:bookmarkStart w:id="3333" w:name="_Toc434416109"/>
      <w:bookmarkStart w:id="3334" w:name="_Toc434416193"/>
      <w:bookmarkStart w:id="3335" w:name="_Toc434416277"/>
      <w:bookmarkStart w:id="3336" w:name="_Toc434415858"/>
      <w:bookmarkStart w:id="3337" w:name="_Toc434416110"/>
      <w:bookmarkStart w:id="3338" w:name="_Toc434416194"/>
      <w:bookmarkStart w:id="3339" w:name="_Toc434416278"/>
      <w:bookmarkStart w:id="3340" w:name="_Toc434415859"/>
      <w:bookmarkStart w:id="3341" w:name="_Toc434416111"/>
      <w:bookmarkStart w:id="3342" w:name="_Toc434416195"/>
      <w:bookmarkStart w:id="3343" w:name="_Toc434416279"/>
      <w:bookmarkStart w:id="3344" w:name="_Toc434415860"/>
      <w:bookmarkStart w:id="3345" w:name="_Toc434416112"/>
      <w:bookmarkStart w:id="3346" w:name="_Toc434416196"/>
      <w:bookmarkStart w:id="3347" w:name="_Toc434416280"/>
      <w:bookmarkStart w:id="3348" w:name="_Toc434415861"/>
      <w:bookmarkStart w:id="3349" w:name="_Toc434416113"/>
      <w:bookmarkStart w:id="3350" w:name="_Toc434416197"/>
      <w:bookmarkStart w:id="3351" w:name="_Toc434416281"/>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14:paraId="08149863" w14:textId="0061FF4E" w:rsidR="00014185" w:rsidRDefault="00E01A4E" w:rsidP="002573CE">
      <w:pPr>
        <w:pStyle w:val="Heading1"/>
      </w:pPr>
      <w:bookmarkStart w:id="3352" w:name="_Toc442905264"/>
      <w:bookmarkStart w:id="3353" w:name="_Ref442862398"/>
      <w:bookmarkStart w:id="3354" w:name="_Ref442862425"/>
      <w:r>
        <w:lastRenderedPageBreak/>
        <w:t>[</w:t>
      </w:r>
      <w:del w:id="3355" w:author="Smullen, Lizz" w:date="2016-02-10T13:08:00Z">
        <w:r w:rsidDel="006F3A02">
          <w:delText>A</w:delText>
        </w:r>
      </w:del>
      <w:ins w:id="3356" w:author="Smullen, Lizz" w:date="2016-02-10T13:08:00Z">
        <w:r w:rsidR="006F3A02">
          <w:t>B</w:t>
        </w:r>
      </w:ins>
      <w:r>
        <w:t>]</w:t>
      </w:r>
      <w:r w:rsidR="00D05590">
        <w:t xml:space="preserve"> </w:t>
      </w:r>
      <w:ins w:id="3357" w:author="Smullen, Lizz" w:date="2016-02-10T13:22:00Z">
        <w:r w:rsidR="00EC0060">
          <w:t xml:space="preserve">SATCOM System </w:t>
        </w:r>
      </w:ins>
      <w:del w:id="3358" w:author="Smullen, Lizz" w:date="2016-02-11T09:55:00Z">
        <w:r w:rsidR="00014185" w:rsidDel="00073E2A">
          <w:delText xml:space="preserve">Software </w:delText>
        </w:r>
      </w:del>
      <w:ins w:id="3359" w:author="Smullen, Lizz" w:date="2016-02-10T13:22:00Z">
        <w:r w:rsidR="00EC0060">
          <w:t>Updates</w:t>
        </w:r>
      </w:ins>
      <w:bookmarkEnd w:id="3352"/>
      <w:del w:id="3360" w:author="Smullen, Lizz" w:date="2016-02-10T13:22:00Z">
        <w:r w:rsidR="00014185" w:rsidDel="00EC0060">
          <w:delText>Up</w:delText>
        </w:r>
        <w:r w:rsidR="002A0D0D" w:rsidDel="00EC0060">
          <w:delText>date</w:delText>
        </w:r>
        <w:r w:rsidR="00014185" w:rsidDel="00EC0060">
          <w:delText xml:space="preserve"> Procedures</w:delText>
        </w:r>
      </w:del>
      <w:bookmarkEnd w:id="3353"/>
      <w:bookmarkEnd w:id="3354"/>
    </w:p>
    <w:p w14:paraId="1783F1BD" w14:textId="09687359" w:rsidR="007E06EE" w:rsidRDefault="007E06EE" w:rsidP="00D14D01">
      <w:pPr>
        <w:rPr>
          <w:ins w:id="3361" w:author="Smullen, Lizz" w:date="2016-02-11T10:28:00Z"/>
        </w:rPr>
      </w:pPr>
      <w:ins w:id="3362" w:author="Smullen, Lizz" w:date="2016-02-11T10:28:00Z">
        <w:r>
          <w:t xml:space="preserve">To keep the SATCOM System operating at peak performance, you will periodically be required to upload </w:t>
        </w:r>
      </w:ins>
      <w:ins w:id="3363" w:author="Smullen, Lizz" w:date="2016-02-11T10:30:00Z">
        <w:r>
          <w:t>the most recent</w:t>
        </w:r>
      </w:ins>
      <w:ins w:id="3364" w:author="Smullen, Lizz" w:date="2016-02-11T10:28:00Z">
        <w:r>
          <w:t xml:space="preserve"> releases of the following </w:t>
        </w:r>
      </w:ins>
      <w:ins w:id="3365" w:author="Smullen, Lizz" w:date="2016-02-11T10:30:00Z">
        <w:r>
          <w:t>files:</w:t>
        </w:r>
      </w:ins>
    </w:p>
    <w:p w14:paraId="4EFCF96D" w14:textId="22349A7F" w:rsidR="00AE2B76" w:rsidRPr="000B3D5D" w:rsidRDefault="000B3D5D">
      <w:pPr>
        <w:pStyle w:val="ListParagraph"/>
        <w:numPr>
          <w:ilvl w:val="0"/>
          <w:numId w:val="154"/>
        </w:numPr>
        <w:rPr>
          <w:ins w:id="3366" w:author="Smullen, Lizz" w:date="2016-02-11T10:18:00Z"/>
          <w:b/>
          <w:color w:val="4F81BD" w:themeColor="accent1"/>
          <w:rPrChange w:id="3367" w:author="Smullen, Lizz" w:date="2016-02-11T10:44:00Z">
            <w:rPr>
              <w:ins w:id="3368" w:author="Smullen, Lizz" w:date="2016-02-11T10:18:00Z"/>
            </w:rPr>
          </w:rPrChange>
        </w:rPr>
        <w:pPrChange w:id="3369" w:author="Smullen, Lizz" w:date="2016-02-11T10:19:00Z">
          <w:pPr/>
        </w:pPrChange>
      </w:pPr>
      <w:ins w:id="3370" w:author="Smullen, Lizz" w:date="2016-02-11T10:43:00Z">
        <w:r w:rsidRPr="000B3D5D">
          <w:rPr>
            <w:b/>
            <w:color w:val="4F81BD" w:themeColor="accent1"/>
            <w:rPrChange w:id="3371" w:author="Smullen, Lizz" w:date="2016-02-11T10:44:00Z">
              <w:rPr/>
            </w:rPrChange>
          </w:rPr>
          <w:fldChar w:fldCharType="begin"/>
        </w:r>
        <w:r w:rsidRPr="000B3D5D">
          <w:rPr>
            <w:b/>
            <w:color w:val="4F81BD" w:themeColor="accent1"/>
            <w:rPrChange w:id="3372" w:author="Smullen, Lizz" w:date="2016-02-11T10:44:00Z">
              <w:rPr/>
            </w:rPrChange>
          </w:rPr>
          <w:instrText xml:space="preserve"> REF _Ref442950751 \h </w:instrText>
        </w:r>
      </w:ins>
      <w:r>
        <w:rPr>
          <w:b/>
          <w:color w:val="4F81BD" w:themeColor="accent1"/>
        </w:rPr>
        <w:instrText xml:space="preserve"> \* MERGEFORMAT </w:instrText>
      </w:r>
      <w:r w:rsidRPr="000B3D5D">
        <w:rPr>
          <w:b/>
          <w:color w:val="4F81BD" w:themeColor="accent1"/>
          <w:rPrChange w:id="3373" w:author="Smullen, Lizz" w:date="2016-02-11T10:44:00Z">
            <w:rPr>
              <w:b/>
              <w:color w:val="4F81BD" w:themeColor="accent1"/>
            </w:rPr>
          </w:rPrChange>
        </w:rPr>
      </w:r>
      <w:r w:rsidRPr="000B3D5D">
        <w:rPr>
          <w:b/>
          <w:color w:val="4F81BD" w:themeColor="accent1"/>
          <w:rPrChange w:id="3374" w:author="Smullen, Lizz" w:date="2016-02-11T10:44:00Z">
            <w:rPr/>
          </w:rPrChange>
        </w:rPr>
        <w:fldChar w:fldCharType="separate"/>
      </w:r>
      <w:ins w:id="3375" w:author="Smullen, Lizz" w:date="2016-02-11T10:43:00Z">
        <w:r w:rsidRPr="000B3D5D">
          <w:rPr>
            <w:b/>
            <w:color w:val="4F81BD" w:themeColor="accent1"/>
            <w:rPrChange w:id="3376" w:author="Smullen, Lizz" w:date="2016-02-11T10:44:00Z">
              <w:rPr/>
            </w:rPrChange>
          </w:rPr>
          <w:t>SATCOM System Software Package</w:t>
        </w:r>
        <w:r w:rsidRPr="000B3D5D">
          <w:rPr>
            <w:b/>
            <w:color w:val="4F81BD" w:themeColor="accent1"/>
            <w:rPrChange w:id="3377" w:author="Smullen, Lizz" w:date="2016-02-11T10:44:00Z">
              <w:rPr/>
            </w:rPrChange>
          </w:rPr>
          <w:fldChar w:fldCharType="end"/>
        </w:r>
      </w:ins>
    </w:p>
    <w:p w14:paraId="6C91C2C8" w14:textId="40393CF3" w:rsidR="009C544E" w:rsidRPr="009C544E" w:rsidRDefault="009C544E">
      <w:pPr>
        <w:pStyle w:val="ListParagraph"/>
        <w:numPr>
          <w:ilvl w:val="0"/>
          <w:numId w:val="154"/>
        </w:numPr>
        <w:rPr>
          <w:ins w:id="3378" w:author="Smullen, Lizz" w:date="2016-02-11T10:52:00Z"/>
          <w:b/>
          <w:color w:val="4F81BD" w:themeColor="accent1"/>
          <w:rPrChange w:id="3379" w:author="Smullen, Lizz" w:date="2016-02-11T10:53:00Z">
            <w:rPr>
              <w:ins w:id="3380" w:author="Smullen, Lizz" w:date="2016-02-11T10:52:00Z"/>
            </w:rPr>
          </w:rPrChange>
        </w:rPr>
        <w:pPrChange w:id="3381" w:author="Smullen, Lizz" w:date="2016-02-11T10:19:00Z">
          <w:pPr/>
        </w:pPrChange>
      </w:pPr>
      <w:ins w:id="3382" w:author="Smullen, Lizz" w:date="2016-02-11T10:52:00Z">
        <w:r w:rsidRPr="009C544E">
          <w:rPr>
            <w:b/>
            <w:color w:val="4F81BD" w:themeColor="accent1"/>
            <w:rPrChange w:id="3383" w:author="Smullen, Lizz" w:date="2016-02-11T10:53:00Z">
              <w:rPr/>
            </w:rPrChange>
          </w:rPr>
          <w:fldChar w:fldCharType="begin"/>
        </w:r>
        <w:r w:rsidRPr="009C544E">
          <w:rPr>
            <w:b/>
            <w:color w:val="4F81BD" w:themeColor="accent1"/>
            <w:rPrChange w:id="3384" w:author="Smullen, Lizz" w:date="2016-02-11T10:53:00Z">
              <w:rPr/>
            </w:rPrChange>
          </w:rPr>
          <w:instrText xml:space="preserve"> REF _Ref442951287 \h </w:instrText>
        </w:r>
      </w:ins>
      <w:r w:rsidRPr="009C544E">
        <w:rPr>
          <w:b/>
          <w:color w:val="4F81BD" w:themeColor="accent1"/>
          <w:rPrChange w:id="3385" w:author="Smullen, Lizz" w:date="2016-02-11T10:53:00Z">
            <w:rPr>
              <w:b/>
            </w:rPr>
          </w:rPrChange>
        </w:rPr>
        <w:instrText xml:space="preserve"> \* MERGEFORMAT </w:instrText>
      </w:r>
      <w:r w:rsidRPr="009C544E">
        <w:rPr>
          <w:b/>
          <w:color w:val="4F81BD" w:themeColor="accent1"/>
          <w:rPrChange w:id="3386" w:author="Smullen, Lizz" w:date="2016-02-11T10:53:00Z">
            <w:rPr>
              <w:b/>
              <w:color w:val="4F81BD" w:themeColor="accent1"/>
            </w:rPr>
          </w:rPrChange>
        </w:rPr>
      </w:r>
      <w:r w:rsidRPr="009C544E">
        <w:rPr>
          <w:b/>
          <w:color w:val="4F81BD" w:themeColor="accent1"/>
          <w:rPrChange w:id="3387" w:author="Smullen, Lizz" w:date="2016-02-11T10:53:00Z">
            <w:rPr/>
          </w:rPrChange>
        </w:rPr>
        <w:fldChar w:fldCharType="separate"/>
      </w:r>
      <w:ins w:id="3388" w:author="Smullen, Lizz" w:date="2016-02-11T10:52:00Z">
        <w:r w:rsidRPr="009C544E">
          <w:rPr>
            <w:b/>
            <w:color w:val="4F81BD" w:themeColor="accent1"/>
            <w:rPrChange w:id="3389" w:author="Smullen, Lizz" w:date="2016-02-11T10:53:00Z">
              <w:rPr>
                <w:b/>
              </w:rPr>
            </w:rPrChange>
          </w:rPr>
          <w:t>Base/Production Configuration File</w:t>
        </w:r>
        <w:r w:rsidRPr="009C544E">
          <w:rPr>
            <w:b/>
            <w:color w:val="4F81BD" w:themeColor="accent1"/>
            <w:rPrChange w:id="3390" w:author="Smullen, Lizz" w:date="2016-02-11T10:53:00Z">
              <w:rPr/>
            </w:rPrChange>
          </w:rPr>
          <w:fldChar w:fldCharType="end"/>
        </w:r>
      </w:ins>
    </w:p>
    <w:p w14:paraId="1AC28EF2" w14:textId="6BCA0546" w:rsidR="00AE2B76" w:rsidRPr="009C544E" w:rsidRDefault="009C544E">
      <w:pPr>
        <w:pStyle w:val="ListParagraph"/>
        <w:numPr>
          <w:ilvl w:val="0"/>
          <w:numId w:val="154"/>
        </w:numPr>
        <w:rPr>
          <w:ins w:id="3391" w:author="Smullen, Lizz" w:date="2016-02-11T10:18:00Z"/>
          <w:color w:val="4F81BD" w:themeColor="accent1"/>
          <w:rPrChange w:id="3392" w:author="Smullen, Lizz" w:date="2016-02-11T10:53:00Z">
            <w:rPr>
              <w:ins w:id="3393" w:author="Smullen, Lizz" w:date="2016-02-11T10:18:00Z"/>
            </w:rPr>
          </w:rPrChange>
        </w:rPr>
        <w:pPrChange w:id="3394" w:author="Smullen, Lizz" w:date="2016-02-11T10:19:00Z">
          <w:pPr/>
        </w:pPrChange>
      </w:pPr>
      <w:ins w:id="3395" w:author="Smullen, Lizz" w:date="2016-02-11T10:52:00Z">
        <w:r w:rsidRPr="009C544E">
          <w:rPr>
            <w:color w:val="4F81BD" w:themeColor="accent1"/>
            <w:rPrChange w:id="3396" w:author="Smullen, Lizz" w:date="2016-02-11T10:53:00Z">
              <w:rPr/>
            </w:rPrChange>
          </w:rPr>
          <w:fldChar w:fldCharType="begin"/>
        </w:r>
        <w:r w:rsidRPr="009C544E">
          <w:rPr>
            <w:color w:val="4F81BD" w:themeColor="accent1"/>
            <w:rPrChange w:id="3397" w:author="Smullen, Lizz" w:date="2016-02-11T10:53:00Z">
              <w:rPr/>
            </w:rPrChange>
          </w:rPr>
          <w:instrText xml:space="preserve"> REF _Ref442951305 \h </w:instrText>
        </w:r>
      </w:ins>
      <w:r w:rsidRPr="009C544E">
        <w:rPr>
          <w:color w:val="4F81BD" w:themeColor="accent1"/>
          <w:rPrChange w:id="3398" w:author="Smullen, Lizz" w:date="2016-02-11T10:53:00Z">
            <w:rPr>
              <w:color w:val="4F81BD" w:themeColor="accent1"/>
            </w:rPr>
          </w:rPrChange>
        </w:rPr>
      </w:r>
      <w:r w:rsidRPr="009C544E">
        <w:rPr>
          <w:color w:val="4F81BD" w:themeColor="accent1"/>
          <w:rPrChange w:id="3399" w:author="Smullen, Lizz" w:date="2016-02-11T10:53:00Z">
            <w:rPr/>
          </w:rPrChange>
        </w:rPr>
        <w:fldChar w:fldCharType="separate"/>
      </w:r>
      <w:ins w:id="3400" w:author="Smullen, Lizz" w:date="2016-02-11T10:52:00Z">
        <w:r w:rsidRPr="009C544E">
          <w:rPr>
            <w:b/>
            <w:color w:val="4F81BD" w:themeColor="accent1"/>
            <w:rPrChange w:id="3401" w:author="Smullen, Lizz" w:date="2016-02-11T10:53:00Z">
              <w:rPr>
                <w:b/>
              </w:rPr>
            </w:rPrChange>
          </w:rPr>
          <w:t>Customer Configuration File</w:t>
        </w:r>
        <w:r w:rsidRPr="009C544E">
          <w:rPr>
            <w:color w:val="4F81BD" w:themeColor="accent1"/>
            <w:rPrChange w:id="3402" w:author="Smullen, Lizz" w:date="2016-02-11T10:53:00Z">
              <w:rPr/>
            </w:rPrChange>
          </w:rPr>
          <w:fldChar w:fldCharType="end"/>
        </w:r>
      </w:ins>
    </w:p>
    <w:p w14:paraId="478D8CDE" w14:textId="4E950302" w:rsidR="00AE2B76" w:rsidRPr="009C544E" w:rsidRDefault="009C544E">
      <w:pPr>
        <w:pStyle w:val="ListParagraph"/>
        <w:numPr>
          <w:ilvl w:val="0"/>
          <w:numId w:val="154"/>
        </w:numPr>
        <w:rPr>
          <w:ins w:id="3403" w:author="Smullen, Lizz" w:date="2016-02-11T10:16:00Z"/>
          <w:b/>
          <w:color w:val="4F81BD" w:themeColor="accent1"/>
          <w:rPrChange w:id="3404" w:author="Smullen, Lizz" w:date="2016-02-11T10:53:00Z">
            <w:rPr>
              <w:ins w:id="3405" w:author="Smullen, Lizz" w:date="2016-02-11T10:16:00Z"/>
            </w:rPr>
          </w:rPrChange>
        </w:rPr>
        <w:pPrChange w:id="3406" w:author="Smullen, Lizz" w:date="2016-02-11T10:19:00Z">
          <w:pPr/>
        </w:pPrChange>
      </w:pPr>
      <w:ins w:id="3407" w:author="Smullen, Lizz" w:date="2016-02-11T10:53:00Z">
        <w:r w:rsidRPr="009C544E">
          <w:rPr>
            <w:b/>
            <w:color w:val="4F81BD" w:themeColor="accent1"/>
            <w:rPrChange w:id="3408" w:author="Smullen, Lizz" w:date="2016-02-11T10:53:00Z">
              <w:rPr/>
            </w:rPrChange>
          </w:rPr>
          <w:fldChar w:fldCharType="begin"/>
        </w:r>
        <w:r w:rsidRPr="009C544E">
          <w:rPr>
            <w:b/>
            <w:color w:val="4F81BD" w:themeColor="accent1"/>
            <w:rPrChange w:id="3409" w:author="Smullen, Lizz" w:date="2016-02-11T10:53:00Z">
              <w:rPr/>
            </w:rPrChange>
          </w:rPr>
          <w:instrText xml:space="preserve"> REF _Ref442951335 \h </w:instrText>
        </w:r>
      </w:ins>
      <w:r>
        <w:rPr>
          <w:b/>
          <w:color w:val="4F81BD" w:themeColor="accent1"/>
        </w:rPr>
        <w:instrText xml:space="preserve"> \* MERGEFORMAT </w:instrText>
      </w:r>
      <w:r w:rsidRPr="009C544E">
        <w:rPr>
          <w:b/>
          <w:color w:val="4F81BD" w:themeColor="accent1"/>
          <w:rPrChange w:id="3410" w:author="Smullen, Lizz" w:date="2016-02-11T10:53:00Z">
            <w:rPr>
              <w:b/>
              <w:color w:val="4F81BD" w:themeColor="accent1"/>
            </w:rPr>
          </w:rPrChange>
        </w:rPr>
      </w:r>
      <w:r w:rsidRPr="009C544E">
        <w:rPr>
          <w:b/>
          <w:color w:val="4F81BD" w:themeColor="accent1"/>
          <w:rPrChange w:id="3411" w:author="Smullen, Lizz" w:date="2016-02-11T10:53:00Z">
            <w:rPr/>
          </w:rPrChange>
        </w:rPr>
        <w:fldChar w:fldCharType="separate"/>
      </w:r>
      <w:ins w:id="3412" w:author="Smullen, Lizz" w:date="2016-02-11T10:53:00Z">
        <w:r w:rsidRPr="009C544E">
          <w:rPr>
            <w:b/>
            <w:color w:val="4F81BD" w:themeColor="accent1"/>
            <w:rPrChange w:id="3413" w:author="Smullen, Lizz" w:date="2016-02-11T10:53:00Z">
              <w:rPr/>
            </w:rPrChange>
          </w:rPr>
          <w:t>ESM Blanking Zones Text File</w:t>
        </w:r>
        <w:r w:rsidRPr="009C544E">
          <w:rPr>
            <w:b/>
            <w:color w:val="4F81BD" w:themeColor="accent1"/>
            <w:rPrChange w:id="3414" w:author="Smullen, Lizz" w:date="2016-02-11T10:53:00Z">
              <w:rPr/>
            </w:rPrChange>
          </w:rPr>
          <w:fldChar w:fldCharType="end"/>
        </w:r>
      </w:ins>
    </w:p>
    <w:p w14:paraId="1926CA0F" w14:textId="6EBC6469" w:rsidR="0037402D" w:rsidRPr="009C544E" w:rsidDel="00467D62" w:rsidRDefault="0037402D">
      <w:pPr>
        <w:pStyle w:val="Heading2"/>
        <w:rPr>
          <w:del w:id="3415" w:author="Smullen, Lizz" w:date="2016-02-10T13:43:00Z"/>
          <w:color w:val="4F81BD" w:themeColor="accent1"/>
          <w:rPrChange w:id="3416" w:author="Smullen, Lizz" w:date="2016-02-11T10:53:00Z">
            <w:rPr>
              <w:del w:id="3417" w:author="Smullen, Lizz" w:date="2016-02-10T13:43:00Z"/>
            </w:rPr>
          </w:rPrChange>
        </w:rPr>
        <w:pPrChange w:id="3418" w:author="Smullen, Lizz" w:date="2016-02-11T09:03:00Z">
          <w:pPr/>
        </w:pPrChange>
      </w:pPr>
      <w:del w:id="3419" w:author="Smullen, Lizz" w:date="2016-02-10T13:42:00Z">
        <w:r w:rsidRPr="009C544E" w:rsidDel="00467D62">
          <w:rPr>
            <w:color w:val="4F81BD" w:themeColor="accent1"/>
            <w:rPrChange w:id="3420" w:author="Smullen, Lizz" w:date="2016-02-11T10:53:00Z">
              <w:rPr/>
            </w:rPrChange>
          </w:rPr>
          <w:delText>Th</w:delText>
        </w:r>
      </w:del>
      <w:del w:id="3421" w:author="Smullen, Lizz" w:date="2016-02-10T12:49:00Z">
        <w:r w:rsidRPr="009C544E" w:rsidDel="00084CF7">
          <w:rPr>
            <w:color w:val="4F81BD" w:themeColor="accent1"/>
            <w:rPrChange w:id="3422" w:author="Smullen, Lizz" w:date="2016-02-11T10:53:00Z">
              <w:rPr/>
            </w:rPrChange>
          </w:rPr>
          <w:delText>e following information outlines the procedures</w:delText>
        </w:r>
      </w:del>
      <w:del w:id="3423" w:author="Smullen, Lizz" w:date="2016-02-10T13:42:00Z">
        <w:r w:rsidRPr="009C544E" w:rsidDel="00467D62">
          <w:rPr>
            <w:color w:val="4F81BD" w:themeColor="accent1"/>
            <w:rPrChange w:id="3424" w:author="Smullen, Lizz" w:date="2016-02-11T10:53:00Z">
              <w:rPr/>
            </w:rPrChange>
          </w:rPr>
          <w:delText xml:space="preserve"> for </w:delText>
        </w:r>
        <w:r w:rsidR="00311E9E" w:rsidRPr="009C544E" w:rsidDel="00467D62">
          <w:rPr>
            <w:color w:val="4F81BD" w:themeColor="accent1"/>
            <w:rPrChange w:id="3425" w:author="Smullen, Lizz" w:date="2016-02-11T10:53:00Z">
              <w:rPr/>
            </w:rPrChange>
          </w:rPr>
          <w:delText>updating software</w:delText>
        </w:r>
        <w:r w:rsidRPr="009C544E" w:rsidDel="00467D62">
          <w:rPr>
            <w:color w:val="4F81BD" w:themeColor="accent1"/>
            <w:rPrChange w:id="3426" w:author="Smullen, Lizz" w:date="2016-02-11T10:53:00Z">
              <w:rPr/>
            </w:rPrChange>
          </w:rPr>
          <w:delText xml:space="preserve">.  </w:delText>
        </w:r>
      </w:del>
      <w:del w:id="3427" w:author="Smullen, Lizz" w:date="2016-02-10T12:50:00Z">
        <w:r w:rsidRPr="009C544E" w:rsidDel="00084CF7">
          <w:rPr>
            <w:color w:val="4F81BD" w:themeColor="accent1"/>
            <w:rPrChange w:id="3428" w:author="Smullen, Lizz" w:date="2016-02-11T10:53:00Z">
              <w:rPr/>
            </w:rPrChange>
          </w:rPr>
          <w:delText>As listed in the Table of Contents, t</w:delText>
        </w:r>
      </w:del>
      <w:del w:id="3429" w:author="Smullen, Lizz" w:date="2016-02-10T13:43:00Z">
        <w:r w:rsidRPr="009C544E" w:rsidDel="00467D62">
          <w:rPr>
            <w:color w:val="4F81BD" w:themeColor="accent1"/>
            <w:rPrChange w:id="3430" w:author="Smullen, Lizz" w:date="2016-02-11T10:53:00Z">
              <w:rPr/>
            </w:rPrChange>
          </w:rPr>
          <w:delText xml:space="preserve">he </w:delText>
        </w:r>
      </w:del>
      <w:del w:id="3431" w:author="Smullen, Lizz" w:date="2016-02-10T12:51:00Z">
        <w:r w:rsidRPr="009C544E" w:rsidDel="005C7A73">
          <w:rPr>
            <w:color w:val="4F81BD" w:themeColor="accent1"/>
            <w:rPrChange w:id="3432" w:author="Smullen, Lizz" w:date="2016-02-11T10:53:00Z">
              <w:rPr/>
            </w:rPrChange>
          </w:rPr>
          <w:delText xml:space="preserve">specific </w:delText>
        </w:r>
      </w:del>
      <w:del w:id="3433" w:author="Smullen, Lizz" w:date="2016-02-10T13:43:00Z">
        <w:r w:rsidRPr="009C544E" w:rsidDel="00467D62">
          <w:rPr>
            <w:color w:val="4F81BD" w:themeColor="accent1"/>
            <w:rPrChange w:id="3434" w:author="Smullen, Lizz" w:date="2016-02-11T10:53:00Z">
              <w:rPr/>
            </w:rPrChange>
          </w:rPr>
          <w:delText xml:space="preserve">step-by-step instructions are </w:delText>
        </w:r>
      </w:del>
      <w:del w:id="3435" w:author="Smullen, Lizz" w:date="2016-02-10T12:51:00Z">
        <w:r w:rsidRPr="009C544E" w:rsidDel="005C7A73">
          <w:rPr>
            <w:color w:val="4F81BD" w:themeColor="accent1"/>
            <w:rPrChange w:id="3436" w:author="Smullen, Lizz" w:date="2016-02-11T10:53:00Z">
              <w:rPr/>
            </w:rPrChange>
          </w:rPr>
          <w:delText xml:space="preserve">sectioned in such a manner that they can be used </w:delText>
        </w:r>
      </w:del>
      <w:del w:id="3437" w:author="Smullen, Lizz" w:date="2016-02-10T13:43:00Z">
        <w:r w:rsidRPr="009C544E" w:rsidDel="00467D62">
          <w:rPr>
            <w:color w:val="4F81BD" w:themeColor="accent1"/>
            <w:rPrChange w:id="3438" w:author="Smullen, Lizz" w:date="2016-02-11T10:53:00Z">
              <w:rPr/>
            </w:rPrChange>
          </w:rPr>
          <w:delText>during an initial installation, LRU replacement, or a software up</w:delText>
        </w:r>
        <w:r w:rsidR="002A0D0D" w:rsidRPr="009C544E" w:rsidDel="00467D62">
          <w:rPr>
            <w:color w:val="4F81BD" w:themeColor="accent1"/>
            <w:rPrChange w:id="3439" w:author="Smullen, Lizz" w:date="2016-02-11T10:53:00Z">
              <w:rPr/>
            </w:rPrChange>
          </w:rPr>
          <w:delText>date</w:delText>
        </w:r>
        <w:r w:rsidRPr="009C544E" w:rsidDel="00467D62">
          <w:rPr>
            <w:color w:val="4F81BD" w:themeColor="accent1"/>
            <w:rPrChange w:id="3440" w:author="Smullen, Lizz" w:date="2016-02-11T10:53:00Z">
              <w:rPr/>
            </w:rPrChange>
          </w:rPr>
          <w:delText>, with minimal amount of redundancy.  In order to confirm that the system is working properly, follow the procedures that are relevant to your particular situation.</w:delText>
        </w:r>
        <w:bookmarkStart w:id="3441" w:name="_Toc442883610"/>
        <w:bookmarkStart w:id="3442" w:name="_Toc442899156"/>
        <w:bookmarkStart w:id="3443" w:name="_Toc442905265"/>
        <w:bookmarkEnd w:id="3441"/>
        <w:bookmarkEnd w:id="3442"/>
        <w:bookmarkEnd w:id="3443"/>
      </w:del>
    </w:p>
    <w:p w14:paraId="65D99570" w14:textId="4F730B65" w:rsidR="006A5FCE" w:rsidRPr="009C544E" w:rsidDel="00362F85" w:rsidRDefault="006A5FCE">
      <w:pPr>
        <w:pStyle w:val="Heading3"/>
        <w:rPr>
          <w:del w:id="3444" w:author="Smullen, Lizz" w:date="2016-02-11T10:35:00Z"/>
          <w:color w:val="4F81BD" w:themeColor="accent1"/>
          <w:rPrChange w:id="3445" w:author="Smullen, Lizz" w:date="2016-02-11T10:53:00Z">
            <w:rPr>
              <w:del w:id="3446" w:author="Smullen, Lizz" w:date="2016-02-11T10:35:00Z"/>
            </w:rPr>
          </w:rPrChange>
        </w:rPr>
        <w:pPrChange w:id="3447" w:author="Smullen, Lizz" w:date="2016-02-11T10:34:00Z">
          <w:pPr>
            <w:pStyle w:val="Heading2"/>
          </w:pPr>
        </w:pPrChange>
      </w:pPr>
      <w:bookmarkStart w:id="3448" w:name="_Toc442905266"/>
      <w:moveToRangeStart w:id="3449" w:author="Smullen, Lizz" w:date="2016-02-10T14:00:00Z" w:name="move442876137"/>
      <w:moveTo w:id="3450" w:author="Smullen, Lizz" w:date="2016-02-10T14:00:00Z">
        <w:del w:id="3451" w:author="Smullen, Lizz" w:date="2016-02-11T10:35:00Z">
          <w:r w:rsidRPr="009C544E" w:rsidDel="00362F85">
            <w:rPr>
              <w:b w:val="0"/>
              <w:color w:val="4F81BD" w:themeColor="accent1"/>
              <w:rPrChange w:id="3452" w:author="Smullen, Lizz" w:date="2016-02-11T10:53:00Z">
                <w:rPr>
                  <w:b w:val="0"/>
                  <w:bCs w:val="0"/>
                </w:rPr>
              </w:rPrChange>
            </w:rPr>
            <w:delText>[B] ESM Blanking Zones</w:delText>
          </w:r>
          <w:bookmarkEnd w:id="3448"/>
          <w:r w:rsidRPr="009C544E" w:rsidDel="00362F85">
            <w:rPr>
              <w:b w:val="0"/>
              <w:color w:val="4F81BD" w:themeColor="accent1"/>
              <w:rPrChange w:id="3453" w:author="Smullen, Lizz" w:date="2016-02-11T10:53:00Z">
                <w:rPr>
                  <w:b w:val="0"/>
                  <w:bCs w:val="0"/>
                </w:rPr>
              </w:rPrChange>
            </w:rPr>
            <w:delText xml:space="preserve"> </w:delText>
          </w:r>
        </w:del>
      </w:moveTo>
    </w:p>
    <w:p w14:paraId="7A66F992" w14:textId="211802BA" w:rsidR="00B851EE" w:rsidRPr="009C544E" w:rsidDel="00B851EE" w:rsidRDefault="006A5FCE" w:rsidP="006A5FCE">
      <w:pPr>
        <w:rPr>
          <w:del w:id="3454" w:author="Smullen, Lizz" w:date="2016-02-10T15:22:00Z"/>
          <w:b/>
          <w:color w:val="4F81BD" w:themeColor="accent1"/>
          <w:rPrChange w:id="3455" w:author="Smullen, Lizz" w:date="2016-02-11T10:53:00Z">
            <w:rPr>
              <w:del w:id="3456" w:author="Smullen, Lizz" w:date="2016-02-10T15:22:00Z"/>
            </w:rPr>
          </w:rPrChange>
        </w:rPr>
      </w:pPr>
      <w:moveTo w:id="3457" w:author="Smullen, Lizz" w:date="2016-02-10T14:00:00Z">
        <w:del w:id="3458" w:author="Smullen, Lizz" w:date="2016-02-11T10:35:00Z">
          <w:r w:rsidRPr="009C544E" w:rsidDel="00362F85">
            <w:rPr>
              <w:b/>
              <w:color w:val="4F81BD" w:themeColor="accent1"/>
              <w:rPrChange w:id="3459" w:author="Smullen, Lizz" w:date="2016-02-11T10:53:00Z">
                <w:rPr/>
              </w:rPrChange>
            </w:rPr>
            <w:delText xml:space="preserve">The purpose of a blanking zone is to stop the antenna from transmitting RF should it rotate into a position where the RF could potentially damage other equipment. </w:delText>
          </w:r>
        </w:del>
      </w:moveTo>
    </w:p>
    <w:p w14:paraId="22715094" w14:textId="3ED257D4" w:rsidR="006A5FCE" w:rsidRPr="009C544E" w:rsidDel="00362F85" w:rsidRDefault="006A5FCE" w:rsidP="006A5FCE">
      <w:pPr>
        <w:rPr>
          <w:del w:id="3460" w:author="Smullen, Lizz" w:date="2016-02-11T10:35:00Z"/>
          <w:b/>
          <w:color w:val="4F81BD" w:themeColor="accent1"/>
          <w:rPrChange w:id="3461" w:author="Smullen, Lizz" w:date="2016-02-11T10:53:00Z">
            <w:rPr>
              <w:del w:id="3462" w:author="Smullen, Lizz" w:date="2016-02-11T10:35:00Z"/>
            </w:rPr>
          </w:rPrChange>
        </w:rPr>
      </w:pPr>
      <w:moveTo w:id="3463" w:author="Smullen, Lizz" w:date="2016-02-10T14:00:00Z">
        <w:del w:id="3464" w:author="Smullen, Lizz" w:date="2016-02-11T10:35:00Z">
          <w:r w:rsidRPr="009C544E" w:rsidDel="00362F85">
            <w:rPr>
              <w:b/>
              <w:color w:val="4F81BD" w:themeColor="accent1"/>
              <w:rPrChange w:id="3465" w:author="Smullen, Lizz" w:date="2016-02-11T10:53:00Z">
                <w:rPr/>
              </w:rPrChange>
            </w:rPr>
            <w:delText>It is the aircraft operator’s responsibility to create, maintain and upload blanking zones onto the SATCOM System. In order to do this, you must:</w:delText>
          </w:r>
        </w:del>
      </w:moveTo>
    </w:p>
    <w:p w14:paraId="702CF4AF" w14:textId="2229A1DC" w:rsidR="006A5FCE" w:rsidRPr="009C544E" w:rsidDel="00362F85" w:rsidRDefault="006A5FCE" w:rsidP="006A5FCE">
      <w:pPr>
        <w:numPr>
          <w:ilvl w:val="0"/>
          <w:numId w:val="83"/>
        </w:numPr>
        <w:rPr>
          <w:del w:id="3466" w:author="Smullen, Lizz" w:date="2016-02-11T10:35:00Z"/>
          <w:b/>
          <w:color w:val="4F81BD" w:themeColor="accent1"/>
          <w:rPrChange w:id="3467" w:author="Smullen, Lizz" w:date="2016-02-11T10:53:00Z">
            <w:rPr>
              <w:del w:id="3468" w:author="Smullen, Lizz" w:date="2016-02-11T10:35:00Z"/>
            </w:rPr>
          </w:rPrChange>
        </w:rPr>
      </w:pPr>
      <w:moveTo w:id="3469" w:author="Smullen, Lizz" w:date="2016-02-10T14:00:00Z">
        <w:del w:id="3470" w:author="Smullen, Lizz" w:date="2016-02-11T10:35:00Z">
          <w:r w:rsidRPr="009C544E" w:rsidDel="00362F85">
            <w:rPr>
              <w:b/>
              <w:color w:val="4F81BD" w:themeColor="accent1"/>
              <w:rPrChange w:id="3471" w:author="Smullen, Lizz" w:date="2016-02-11T10:53:00Z">
                <w:rPr/>
              </w:rPrChange>
            </w:rPr>
            <w:delText>Create a text file containing the blanking zones. This includes:</w:delText>
          </w:r>
        </w:del>
      </w:moveTo>
    </w:p>
    <w:p w14:paraId="07B3E340" w14:textId="51DC3254" w:rsidR="006A5FCE" w:rsidRPr="009C544E" w:rsidDel="00362F85" w:rsidRDefault="006A5FCE" w:rsidP="006A5FCE">
      <w:pPr>
        <w:numPr>
          <w:ilvl w:val="0"/>
          <w:numId w:val="84"/>
        </w:numPr>
        <w:rPr>
          <w:del w:id="3472" w:author="Smullen, Lizz" w:date="2016-02-11T10:35:00Z"/>
          <w:b/>
          <w:color w:val="4F81BD" w:themeColor="accent1"/>
          <w:rPrChange w:id="3473" w:author="Smullen, Lizz" w:date="2016-02-11T10:53:00Z">
            <w:rPr>
              <w:del w:id="3474" w:author="Smullen, Lizz" w:date="2016-02-11T10:35:00Z"/>
            </w:rPr>
          </w:rPrChange>
        </w:rPr>
      </w:pPr>
      <w:moveTo w:id="3475" w:author="Smullen, Lizz" w:date="2016-02-10T14:00:00Z">
        <w:del w:id="3476" w:author="Smullen, Lizz" w:date="2016-02-11T10:35:00Z">
          <w:r w:rsidRPr="009C544E" w:rsidDel="00362F85">
            <w:rPr>
              <w:b/>
              <w:color w:val="4F81BD" w:themeColor="accent1"/>
              <w:rPrChange w:id="3477" w:author="Smullen, Lizz" w:date="2016-02-11T10:53:00Z">
                <w:rPr/>
              </w:rPrChange>
            </w:rPr>
            <w:delText xml:space="preserve">Selecting a circular or rectangular blanking zone format for each blanking zone being added to the text file. </w:delText>
          </w:r>
        </w:del>
      </w:moveTo>
    </w:p>
    <w:p w14:paraId="1B21C387" w14:textId="5D27795A" w:rsidR="006A5FCE" w:rsidRPr="009C544E" w:rsidDel="00362F85" w:rsidRDefault="006A5FCE">
      <w:pPr>
        <w:pStyle w:val="Bulletindent"/>
        <w:numPr>
          <w:ilvl w:val="0"/>
          <w:numId w:val="84"/>
        </w:numPr>
        <w:rPr>
          <w:del w:id="3478" w:author="Smullen, Lizz" w:date="2016-02-11T10:35:00Z"/>
          <w:b/>
          <w:color w:val="4F81BD" w:themeColor="accent1"/>
          <w:rPrChange w:id="3479" w:author="Smullen, Lizz" w:date="2016-02-11T10:53:00Z">
            <w:rPr>
              <w:del w:id="3480" w:author="Smullen, Lizz" w:date="2016-02-11T10:35:00Z"/>
            </w:rPr>
          </w:rPrChange>
        </w:rPr>
        <w:pPrChange w:id="3481" w:author="Smullen, Lizz" w:date="2016-02-11T09:11:00Z">
          <w:pPr>
            <w:numPr>
              <w:numId w:val="84"/>
            </w:numPr>
            <w:ind w:left="1080" w:hanging="360"/>
          </w:pPr>
        </w:pPrChange>
      </w:pPr>
      <w:moveTo w:id="3482" w:author="Smullen, Lizz" w:date="2016-02-10T14:00:00Z">
        <w:del w:id="3483" w:author="Smullen, Lizz" w:date="2016-02-11T10:35:00Z">
          <w:r w:rsidRPr="009C544E" w:rsidDel="00362F85">
            <w:rPr>
              <w:b/>
              <w:color w:val="4F81BD" w:themeColor="accent1"/>
              <w:rPrChange w:id="3484" w:author="Smullen, Lizz" w:date="2016-02-11T10:53:00Z">
                <w:rPr/>
              </w:rPrChange>
            </w:rPr>
            <w:delText>Defining the degrees for the azimuth and elevation coordinates of each blanking zone. The blanking zone format that you select determines how you define the azimuth and elevation coordinates for the blanking zone.</w:delText>
          </w:r>
        </w:del>
      </w:moveTo>
    </w:p>
    <w:p w14:paraId="75226486" w14:textId="7C46CADA" w:rsidR="002F1283" w:rsidRPr="009C544E" w:rsidDel="00B579E1" w:rsidRDefault="006A5FCE">
      <w:pPr>
        <w:pStyle w:val="Heading3"/>
        <w:rPr>
          <w:del w:id="3485" w:author="Smullen, Lizz" w:date="2016-02-10T16:52:00Z"/>
          <w:color w:val="4F81BD" w:themeColor="accent1"/>
          <w:rPrChange w:id="3486" w:author="Smullen, Lizz" w:date="2016-02-11T10:53:00Z">
            <w:rPr>
              <w:del w:id="3487" w:author="Smullen, Lizz" w:date="2016-02-10T16:52:00Z"/>
            </w:rPr>
          </w:rPrChange>
        </w:rPr>
        <w:pPrChange w:id="3488" w:author="Smullen, Lizz" w:date="2016-02-11T09:09:00Z">
          <w:pPr>
            <w:numPr>
              <w:numId w:val="83"/>
            </w:numPr>
            <w:ind w:left="720" w:hanging="360"/>
          </w:pPr>
        </w:pPrChange>
      </w:pPr>
      <w:moveTo w:id="3489" w:author="Smullen, Lizz" w:date="2016-02-10T14:00:00Z">
        <w:del w:id="3490" w:author="Smullen, Lizz" w:date="2016-02-11T10:35:00Z">
          <w:r w:rsidRPr="009C544E" w:rsidDel="00362F85">
            <w:rPr>
              <w:color w:val="4F81BD" w:themeColor="accent1"/>
              <w:rPrChange w:id="3491" w:author="Smullen, Lizz" w:date="2016-02-11T10:53:00Z">
                <w:rPr/>
              </w:rPrChange>
            </w:rPr>
            <w:delText>Upload the ESM Blanking Zone Text File onto the SATCOM System</w:delText>
          </w:r>
        </w:del>
      </w:moveTo>
      <w:bookmarkStart w:id="3492" w:name="_Toc442899158"/>
      <w:bookmarkStart w:id="3493" w:name="_Toc442905267"/>
      <w:bookmarkEnd w:id="3492"/>
      <w:bookmarkEnd w:id="3493"/>
    </w:p>
    <w:p w14:paraId="11BBE74B" w14:textId="7EEEE5DC" w:rsidR="006A5FCE" w:rsidRPr="009C544E" w:rsidDel="00362F85" w:rsidRDefault="006A5FCE" w:rsidP="00572CDF">
      <w:pPr>
        <w:pStyle w:val="Heading3"/>
        <w:rPr>
          <w:del w:id="3494" w:author="Smullen, Lizz" w:date="2016-02-11T10:33:00Z"/>
          <w:color w:val="4F81BD" w:themeColor="accent1"/>
          <w:rPrChange w:id="3495" w:author="Smullen, Lizz" w:date="2016-02-11T10:53:00Z">
            <w:rPr>
              <w:del w:id="3496" w:author="Smullen, Lizz" w:date="2016-02-11T10:33:00Z"/>
            </w:rPr>
          </w:rPrChange>
        </w:rPr>
      </w:pPr>
      <w:bookmarkStart w:id="3497" w:name="_Toc442905268"/>
      <w:moveTo w:id="3498" w:author="Smullen, Lizz" w:date="2016-02-10T14:00:00Z">
        <w:del w:id="3499" w:author="Smullen, Lizz" w:date="2016-02-11T10:33:00Z">
          <w:r w:rsidRPr="009C544E" w:rsidDel="00362F85">
            <w:rPr>
              <w:b w:val="0"/>
              <w:color w:val="4F81BD" w:themeColor="accent1"/>
              <w:rPrChange w:id="3500" w:author="Smullen, Lizz" w:date="2016-02-11T10:53:00Z">
                <w:rPr>
                  <w:b w:val="0"/>
                </w:rPr>
              </w:rPrChange>
            </w:rPr>
            <w:delText>[B] ESM Blanking Zones Text File</w:delText>
          </w:r>
        </w:del>
      </w:moveTo>
      <w:bookmarkEnd w:id="3497"/>
    </w:p>
    <w:p w14:paraId="70A4D92C" w14:textId="17F64ACB" w:rsidR="006A5FCE" w:rsidRPr="009C544E" w:rsidDel="00B851EE" w:rsidRDefault="006A5FCE">
      <w:pPr>
        <w:pStyle w:val="Heading4"/>
        <w:rPr>
          <w:del w:id="3501" w:author="Smullen, Lizz" w:date="2016-02-10T15:22:00Z"/>
          <w:color w:val="4F81BD" w:themeColor="accent1"/>
          <w:rPrChange w:id="3502" w:author="Smullen, Lizz" w:date="2016-02-11T10:53:00Z">
            <w:rPr>
              <w:del w:id="3503" w:author="Smullen, Lizz" w:date="2016-02-10T15:22:00Z"/>
            </w:rPr>
          </w:rPrChange>
        </w:rPr>
        <w:pPrChange w:id="3504" w:author="Smullen, Lizz" w:date="2016-02-11T09:10:00Z">
          <w:pPr/>
        </w:pPrChange>
      </w:pPr>
      <w:moveTo w:id="3505" w:author="Smullen, Lizz" w:date="2016-02-10T14:00:00Z">
        <w:del w:id="3506" w:author="Smullen, Lizz" w:date="2016-02-11T10:33:00Z">
          <w:r w:rsidRPr="009C544E" w:rsidDel="00362F85">
            <w:rPr>
              <w:color w:val="4F81BD" w:themeColor="accent1"/>
              <w:rPrChange w:id="3507" w:author="Smullen, Lizz" w:date="2016-02-11T10:53:00Z">
                <w:rPr/>
              </w:rPrChange>
            </w:rPr>
            <w:delText xml:space="preserve">You can create a text file containing the blanking zones from any text editor. The file must be saved with a .txt extension (for example, </w:delText>
          </w:r>
          <w:r w:rsidRPr="009C544E" w:rsidDel="00362F85">
            <w:rPr>
              <w:rFonts w:ascii="Courier New" w:hAnsi="Courier New" w:cs="Courier New"/>
              <w:b w:val="0"/>
              <w:color w:val="4F81BD" w:themeColor="accent1"/>
              <w:rPrChange w:id="3508" w:author="Smullen, Lizz" w:date="2016-02-11T10:53:00Z">
                <w:rPr>
                  <w:rFonts w:ascii="Courier New" w:hAnsi="Courier New" w:cs="Courier New"/>
                  <w:b/>
                </w:rPr>
              </w:rPrChange>
            </w:rPr>
            <w:delText>blankingzones.txt)</w:delText>
          </w:r>
          <w:r w:rsidRPr="009C544E" w:rsidDel="00362F85">
            <w:rPr>
              <w:color w:val="4F81BD" w:themeColor="accent1"/>
              <w:rPrChange w:id="3509" w:author="Smullen, Lizz" w:date="2016-02-11T10:53:00Z">
                <w:rPr/>
              </w:rPrChange>
            </w:rPr>
            <w:delText>,</w:delText>
          </w:r>
          <w:r w:rsidRPr="009C544E" w:rsidDel="00362F85">
            <w:rPr>
              <w:rFonts w:ascii="Courier New" w:hAnsi="Courier New" w:cs="Courier New"/>
              <w:b w:val="0"/>
              <w:color w:val="4F81BD" w:themeColor="accent1"/>
              <w:rPrChange w:id="3510" w:author="Smullen, Lizz" w:date="2016-02-11T10:53:00Z">
                <w:rPr>
                  <w:rFonts w:ascii="Courier New" w:hAnsi="Courier New" w:cs="Courier New"/>
                  <w:b/>
                </w:rPr>
              </w:rPrChange>
            </w:rPr>
            <w:delText xml:space="preserve"> </w:delText>
          </w:r>
          <w:r w:rsidRPr="009C544E" w:rsidDel="00362F85">
            <w:rPr>
              <w:color w:val="4F81BD" w:themeColor="accent1"/>
              <w:rPrChange w:id="3511" w:author="Smullen, Lizz" w:date="2016-02-11T10:53:00Z">
                <w:rPr/>
              </w:rPrChange>
            </w:rPr>
            <w:delText>in order to successfully upload it onto the SATCOM System.</w:delText>
          </w:r>
        </w:del>
      </w:moveTo>
    </w:p>
    <w:p w14:paraId="7F2C5E46" w14:textId="554F4E7B" w:rsidR="006A5FCE" w:rsidRPr="009C544E" w:rsidDel="002F1283" w:rsidRDefault="006A5FCE">
      <w:pPr>
        <w:pStyle w:val="Heading4"/>
        <w:rPr>
          <w:del w:id="3512" w:author="Smullen, Lizz" w:date="2016-02-10T15:23:00Z"/>
          <w:color w:val="4F81BD" w:themeColor="accent1"/>
          <w:rPrChange w:id="3513" w:author="Smullen, Lizz" w:date="2016-02-11T10:53:00Z">
            <w:rPr>
              <w:del w:id="3514" w:author="Smullen, Lizz" w:date="2016-02-10T15:23:00Z"/>
            </w:rPr>
          </w:rPrChange>
        </w:rPr>
        <w:pPrChange w:id="3515" w:author="Smullen, Lizz" w:date="2016-02-11T09:10:00Z">
          <w:pPr/>
        </w:pPrChange>
      </w:pPr>
      <w:moveTo w:id="3516" w:author="Smullen, Lizz" w:date="2016-02-10T14:00:00Z">
        <w:del w:id="3517" w:author="Smullen, Lizz" w:date="2016-02-10T15:23:00Z">
          <w:r w:rsidRPr="009C544E" w:rsidDel="002F1283">
            <w:rPr>
              <w:color w:val="4F81BD" w:themeColor="accent1"/>
              <w:rPrChange w:id="3518" w:author="Smullen, Lizz" w:date="2016-02-11T10:53:00Z">
                <w:rPr/>
              </w:rPrChange>
            </w:rPr>
            <w:delText xml:space="preserve">It is your responsibility to keep this file up-to-date in the SATCOM System. </w:delText>
          </w:r>
        </w:del>
      </w:moveTo>
    </w:p>
    <w:p w14:paraId="642995D8" w14:textId="0D1C2150" w:rsidR="006A5FCE" w:rsidRPr="009C544E" w:rsidDel="002F1283" w:rsidRDefault="006A5FCE">
      <w:pPr>
        <w:pStyle w:val="Heading4"/>
        <w:rPr>
          <w:del w:id="3519" w:author="Smullen, Lizz" w:date="2016-02-10T15:24:00Z"/>
          <w:color w:val="4F81BD" w:themeColor="accent1"/>
          <w:rPrChange w:id="3520" w:author="Smullen, Lizz" w:date="2016-02-11T10:53:00Z">
            <w:rPr>
              <w:del w:id="3521" w:author="Smullen, Lizz" w:date="2016-02-10T15:24:00Z"/>
            </w:rPr>
          </w:rPrChange>
        </w:rPr>
        <w:pPrChange w:id="3522" w:author="Smullen, Lizz" w:date="2016-02-11T09:10:00Z">
          <w:pPr>
            <w:numPr>
              <w:numId w:val="85"/>
            </w:numPr>
            <w:ind w:left="720" w:hanging="360"/>
          </w:pPr>
        </w:pPrChange>
      </w:pPr>
      <w:moveTo w:id="3523" w:author="Smullen, Lizz" w:date="2016-02-10T14:00:00Z">
        <w:del w:id="3524" w:author="Smullen, Lizz" w:date="2016-02-10T15:24:00Z">
          <w:r w:rsidRPr="009C544E" w:rsidDel="002F1283">
            <w:rPr>
              <w:color w:val="4F81BD" w:themeColor="accent1"/>
              <w:rPrChange w:id="3525" w:author="Smullen, Lizz" w:date="2016-02-11T10:53:00Z">
                <w:rPr/>
              </w:rPrChange>
            </w:rPr>
            <w:delText>To enable a new blanking zone, you must create and upload a revised text file onto the SATCOM System that contains the new blanking zone coordinates.</w:delText>
          </w:r>
        </w:del>
      </w:moveTo>
    </w:p>
    <w:p w14:paraId="2A666765" w14:textId="0F4126C1" w:rsidR="006A5FCE" w:rsidRPr="009C544E" w:rsidDel="002F1283" w:rsidRDefault="006A5FCE">
      <w:pPr>
        <w:pStyle w:val="Heading4"/>
        <w:rPr>
          <w:del w:id="3526" w:author="Smullen, Lizz" w:date="2016-02-10T15:24:00Z"/>
          <w:color w:val="4F81BD" w:themeColor="accent1"/>
          <w:rPrChange w:id="3527" w:author="Smullen, Lizz" w:date="2016-02-11T10:53:00Z">
            <w:rPr>
              <w:del w:id="3528" w:author="Smullen, Lizz" w:date="2016-02-10T15:24:00Z"/>
            </w:rPr>
          </w:rPrChange>
        </w:rPr>
        <w:pPrChange w:id="3529" w:author="Smullen, Lizz" w:date="2016-02-11T09:10:00Z">
          <w:pPr>
            <w:numPr>
              <w:numId w:val="85"/>
            </w:numPr>
            <w:ind w:left="720" w:hanging="360"/>
          </w:pPr>
        </w:pPrChange>
      </w:pPr>
      <w:moveTo w:id="3530" w:author="Smullen, Lizz" w:date="2016-02-10T14:00:00Z">
        <w:del w:id="3531" w:author="Smullen, Lizz" w:date="2016-02-10T15:24:00Z">
          <w:r w:rsidRPr="009C544E" w:rsidDel="002F1283">
            <w:rPr>
              <w:color w:val="4F81BD" w:themeColor="accent1"/>
              <w:rPrChange w:id="3532" w:author="Smullen, Lizz" w:date="2016-02-11T10:53:00Z">
                <w:rPr/>
              </w:rPrChange>
            </w:rPr>
            <w:delText>To disable an existing blanking zone, you must create and upload a revised text file onto the SATCOM System that no longer contains the blanking zone coordinates.</w:delText>
          </w:r>
        </w:del>
      </w:moveTo>
    </w:p>
    <w:p w14:paraId="3599650F" w14:textId="4EB4D4D6" w:rsidR="006A5FCE" w:rsidRPr="009C544E" w:rsidDel="00362F85" w:rsidRDefault="006A5FCE">
      <w:pPr>
        <w:pStyle w:val="Heading4"/>
        <w:rPr>
          <w:del w:id="3533" w:author="Smullen, Lizz" w:date="2016-02-11T10:35:00Z"/>
          <w:color w:val="4F81BD" w:themeColor="accent1"/>
          <w:rPrChange w:id="3534" w:author="Smullen, Lizz" w:date="2016-02-11T10:53:00Z">
            <w:rPr>
              <w:del w:id="3535" w:author="Smullen, Lizz" w:date="2016-02-11T10:35:00Z"/>
            </w:rPr>
          </w:rPrChange>
        </w:rPr>
        <w:pPrChange w:id="3536" w:author="Smullen, Lizz" w:date="2016-02-11T09:10:00Z">
          <w:pPr>
            <w:numPr>
              <w:numId w:val="85"/>
            </w:numPr>
            <w:ind w:left="720" w:hanging="360"/>
          </w:pPr>
        </w:pPrChange>
      </w:pPr>
      <w:moveTo w:id="3537" w:author="Smullen, Lizz" w:date="2016-02-10T14:00:00Z">
        <w:del w:id="3538" w:author="Smullen, Lizz" w:date="2016-02-11T10:35:00Z">
          <w:r w:rsidRPr="009C544E" w:rsidDel="00362F85">
            <w:rPr>
              <w:color w:val="4F81BD" w:themeColor="accent1"/>
              <w:rPrChange w:id="3539" w:author="Smullen, Lizz" w:date="2016-02-11T10:53:00Z">
                <w:rPr/>
              </w:rPrChange>
            </w:rPr>
            <w:delText>[B] ESM Blanking Zone Formats</w:delText>
          </w:r>
        </w:del>
      </w:moveTo>
    </w:p>
    <w:p w14:paraId="58C6C258" w14:textId="1E0016DD" w:rsidR="006A5FCE" w:rsidRPr="009C544E" w:rsidDel="00362F85" w:rsidRDefault="006A5FCE" w:rsidP="006A5FCE">
      <w:pPr>
        <w:rPr>
          <w:del w:id="3540" w:author="Smullen, Lizz" w:date="2016-02-11T10:35:00Z"/>
          <w:b/>
          <w:color w:val="4F81BD" w:themeColor="accent1"/>
          <w:rPrChange w:id="3541" w:author="Smullen, Lizz" w:date="2016-02-11T10:53:00Z">
            <w:rPr>
              <w:del w:id="3542" w:author="Smullen, Lizz" w:date="2016-02-11T10:35:00Z"/>
            </w:rPr>
          </w:rPrChange>
        </w:rPr>
      </w:pPr>
      <w:moveTo w:id="3543" w:author="Smullen, Lizz" w:date="2016-02-10T14:00:00Z">
        <w:del w:id="3544" w:author="Smullen, Lizz" w:date="2016-02-11T10:35:00Z">
          <w:r w:rsidRPr="009C544E" w:rsidDel="00362F85">
            <w:rPr>
              <w:b/>
              <w:color w:val="4F81BD" w:themeColor="accent1"/>
              <w:rPrChange w:id="3545" w:author="Smullen, Lizz" w:date="2016-02-11T10:53:00Z">
                <w:rPr/>
              </w:rPrChange>
            </w:rPr>
            <w:delText xml:space="preserve">There are two types of blanking zone formats to choose from when adding a new blanking zone to the text file. </w:delText>
          </w:r>
        </w:del>
      </w:moveTo>
    </w:p>
    <w:p w14:paraId="5C1A9843" w14:textId="4556F17A" w:rsidR="006A5FCE" w:rsidRPr="009C544E" w:rsidDel="00362F85" w:rsidRDefault="006A5FCE" w:rsidP="006A5FCE">
      <w:pPr>
        <w:numPr>
          <w:ilvl w:val="0"/>
          <w:numId w:val="82"/>
        </w:numPr>
        <w:rPr>
          <w:del w:id="3546" w:author="Smullen, Lizz" w:date="2016-02-11T10:35:00Z"/>
          <w:b/>
          <w:color w:val="4F81BD" w:themeColor="accent1"/>
          <w:rPrChange w:id="3547" w:author="Smullen, Lizz" w:date="2016-02-11T10:53:00Z">
            <w:rPr>
              <w:del w:id="3548" w:author="Smullen, Lizz" w:date="2016-02-11T10:35:00Z"/>
            </w:rPr>
          </w:rPrChange>
        </w:rPr>
      </w:pPr>
      <w:moveTo w:id="3549" w:author="Smullen, Lizz" w:date="2016-02-10T14:00:00Z">
        <w:del w:id="3550" w:author="Smullen, Lizz" w:date="2016-02-11T10:35:00Z">
          <w:r w:rsidRPr="009C544E" w:rsidDel="00362F85">
            <w:rPr>
              <w:b/>
              <w:color w:val="4F81BD" w:themeColor="accent1"/>
              <w:rPrChange w:id="3551" w:author="Smullen, Lizz" w:date="2016-02-11T10:53:00Z">
                <w:rPr>
                  <w:b/>
                </w:rPr>
              </w:rPrChange>
            </w:rPr>
            <w:delText xml:space="preserve">Circle Zone Format </w:delText>
          </w:r>
          <w:r w:rsidRPr="009C544E" w:rsidDel="00362F85">
            <w:rPr>
              <w:rFonts w:cs="Calibri"/>
              <w:b/>
              <w:color w:val="4F81BD" w:themeColor="accent1"/>
              <w:rPrChange w:id="3552" w:author="Smullen, Lizz" w:date="2016-02-11T10:53:00Z">
                <w:rPr>
                  <w:rFonts w:cs="Calibri"/>
                </w:rPr>
              </w:rPrChange>
            </w:rPr>
            <w:delText xml:space="preserve">— </w:delText>
          </w:r>
          <w:r w:rsidRPr="009C544E" w:rsidDel="00362F85">
            <w:rPr>
              <w:b/>
              <w:color w:val="4F81BD" w:themeColor="accent1"/>
              <w:rPrChange w:id="3553" w:author="Smullen, Lizz" w:date="2016-02-11T10:53:00Z">
                <w:rPr/>
              </w:rPrChange>
            </w:rPr>
            <w:delText>Use this format to create a blanking zone that encompasses the radius around the center point of the zone.</w:delText>
          </w:r>
        </w:del>
      </w:moveTo>
    </w:p>
    <w:p w14:paraId="03502A92" w14:textId="025FA370" w:rsidR="006A5FCE" w:rsidRPr="009C544E" w:rsidDel="00362F85" w:rsidRDefault="006A5FCE" w:rsidP="006A5FCE">
      <w:pPr>
        <w:ind w:left="720"/>
        <w:rPr>
          <w:del w:id="3554" w:author="Smullen, Lizz" w:date="2016-02-11T10:35:00Z"/>
          <w:b/>
          <w:color w:val="4F81BD" w:themeColor="accent1"/>
          <w:rPrChange w:id="3555" w:author="Smullen, Lizz" w:date="2016-02-11T10:53:00Z">
            <w:rPr>
              <w:del w:id="3556" w:author="Smullen, Lizz" w:date="2016-02-11T10:35:00Z"/>
            </w:rPr>
          </w:rPrChange>
        </w:rPr>
      </w:pPr>
      <w:moveTo w:id="3557" w:author="Smullen, Lizz" w:date="2016-02-10T14:00:00Z">
        <w:del w:id="3558" w:author="Smullen, Lizz" w:date="2016-02-11T10:35:00Z">
          <w:r w:rsidRPr="009C544E" w:rsidDel="00362F85">
            <w:rPr>
              <w:b/>
              <w:color w:val="4F81BD" w:themeColor="accent1"/>
              <w:rPrChange w:id="3559" w:author="Smullen, Lizz" w:date="2016-02-11T10:53:00Z">
                <w:rPr/>
              </w:rPrChange>
            </w:rPr>
            <w:delText>The syntax for a circle zone format is as follows:</w:delText>
          </w:r>
        </w:del>
      </w:moveTo>
    </w:p>
    <w:p w14:paraId="357DC98E" w14:textId="679706D9" w:rsidR="006A5FCE" w:rsidRPr="009C544E" w:rsidDel="00362F85" w:rsidRDefault="006A5FCE" w:rsidP="006A5FCE">
      <w:pPr>
        <w:ind w:left="720"/>
        <w:rPr>
          <w:del w:id="3560" w:author="Smullen, Lizz" w:date="2016-02-11T10:35:00Z"/>
          <w:rFonts w:ascii="Courier New" w:hAnsi="Courier New" w:cs="Courier New"/>
          <w:b/>
          <w:color w:val="4F81BD" w:themeColor="accent1"/>
          <w:rPrChange w:id="3561" w:author="Smullen, Lizz" w:date="2016-02-11T10:53:00Z">
            <w:rPr>
              <w:del w:id="3562" w:author="Smullen, Lizz" w:date="2016-02-11T10:35:00Z"/>
              <w:rFonts w:ascii="Courier New" w:hAnsi="Courier New" w:cs="Courier New"/>
              <w:b/>
              <w:color w:val="0000FF"/>
            </w:rPr>
          </w:rPrChange>
        </w:rPr>
      </w:pPr>
      <w:moveTo w:id="3563" w:author="Smullen, Lizz" w:date="2016-02-10T14:00:00Z">
        <w:del w:id="3564" w:author="Smullen, Lizz" w:date="2016-02-11T10:35:00Z">
          <w:r w:rsidRPr="009C544E" w:rsidDel="00362F85">
            <w:rPr>
              <w:rFonts w:ascii="Courier New" w:hAnsi="Courier New" w:cs="Courier New"/>
              <w:b/>
              <w:color w:val="4F81BD" w:themeColor="accent1"/>
              <w:rPrChange w:id="3565" w:author="Smullen, Lizz" w:date="2016-02-11T10:53:00Z">
                <w:rPr>
                  <w:rFonts w:ascii="Courier New" w:hAnsi="Courier New" w:cs="Courier New"/>
                  <w:b/>
                  <w:color w:val="0000FF"/>
                </w:rPr>
              </w:rPrChange>
            </w:rPr>
            <w:delText>cen_az cen_el radius</w:delText>
          </w:r>
        </w:del>
      </w:moveTo>
    </w:p>
    <w:p w14:paraId="35AA0E00" w14:textId="7E73B0E3" w:rsidR="006A5FCE" w:rsidRPr="009C544E" w:rsidDel="00362F85" w:rsidRDefault="006A5FCE" w:rsidP="006A5FCE">
      <w:pPr>
        <w:numPr>
          <w:ilvl w:val="0"/>
          <w:numId w:val="82"/>
        </w:numPr>
        <w:rPr>
          <w:del w:id="3566" w:author="Smullen, Lizz" w:date="2016-02-11T10:35:00Z"/>
          <w:b/>
          <w:color w:val="4F81BD" w:themeColor="accent1"/>
          <w:rPrChange w:id="3567" w:author="Smullen, Lizz" w:date="2016-02-11T10:53:00Z">
            <w:rPr>
              <w:del w:id="3568" w:author="Smullen, Lizz" w:date="2016-02-11T10:35:00Z"/>
            </w:rPr>
          </w:rPrChange>
        </w:rPr>
      </w:pPr>
      <w:moveTo w:id="3569" w:author="Smullen, Lizz" w:date="2016-02-10T14:00:00Z">
        <w:del w:id="3570" w:author="Smullen, Lizz" w:date="2016-02-11T10:35:00Z">
          <w:r w:rsidRPr="009C544E" w:rsidDel="00362F85">
            <w:rPr>
              <w:b/>
              <w:color w:val="4F81BD" w:themeColor="accent1"/>
              <w:rPrChange w:id="3571" w:author="Smullen, Lizz" w:date="2016-02-11T10:53:00Z">
                <w:rPr>
                  <w:b/>
                </w:rPr>
              </w:rPrChange>
            </w:rPr>
            <w:delText xml:space="preserve">Rectangle Zone Format </w:delText>
          </w:r>
          <w:r w:rsidRPr="009C544E" w:rsidDel="00362F85">
            <w:rPr>
              <w:rFonts w:cs="Calibri"/>
              <w:b/>
              <w:color w:val="4F81BD" w:themeColor="accent1"/>
              <w:rPrChange w:id="3572" w:author="Smullen, Lizz" w:date="2016-02-11T10:53:00Z">
                <w:rPr>
                  <w:rFonts w:cs="Calibri"/>
                </w:rPr>
              </w:rPrChange>
            </w:rPr>
            <w:delText>—</w:delText>
          </w:r>
          <w:r w:rsidRPr="009C544E" w:rsidDel="00362F85">
            <w:rPr>
              <w:b/>
              <w:color w:val="4F81BD" w:themeColor="accent1"/>
              <w:rPrChange w:id="3573" w:author="Smullen, Lizz" w:date="2016-02-11T10:53:00Z">
                <w:rPr/>
              </w:rPrChange>
            </w:rPr>
            <w:delText xml:space="preserve"> Use this format to create a blanking zone that crosses a threshold from the lower corner point, to the upper corner point of the zone.</w:delText>
          </w:r>
        </w:del>
      </w:moveTo>
    </w:p>
    <w:p w14:paraId="57E7F66E" w14:textId="77787736" w:rsidR="006A5FCE" w:rsidRPr="009C544E" w:rsidDel="00362F85" w:rsidRDefault="006A5FCE" w:rsidP="006A5FCE">
      <w:pPr>
        <w:ind w:left="720"/>
        <w:rPr>
          <w:del w:id="3574" w:author="Smullen, Lizz" w:date="2016-02-11T10:35:00Z"/>
          <w:b/>
          <w:color w:val="4F81BD" w:themeColor="accent1"/>
          <w:rPrChange w:id="3575" w:author="Smullen, Lizz" w:date="2016-02-11T10:53:00Z">
            <w:rPr>
              <w:del w:id="3576" w:author="Smullen, Lizz" w:date="2016-02-11T10:35:00Z"/>
            </w:rPr>
          </w:rPrChange>
        </w:rPr>
      </w:pPr>
      <w:moveTo w:id="3577" w:author="Smullen, Lizz" w:date="2016-02-10T14:00:00Z">
        <w:del w:id="3578" w:author="Smullen, Lizz" w:date="2016-02-11T10:35:00Z">
          <w:r w:rsidRPr="009C544E" w:rsidDel="00362F85">
            <w:rPr>
              <w:b/>
              <w:color w:val="4F81BD" w:themeColor="accent1"/>
              <w:rPrChange w:id="3579" w:author="Smullen, Lizz" w:date="2016-02-11T10:53:00Z">
                <w:rPr/>
              </w:rPrChange>
            </w:rPr>
            <w:delText xml:space="preserve">The syntax for a rectangle zone format is as follows: </w:delText>
          </w:r>
        </w:del>
      </w:moveTo>
    </w:p>
    <w:p w14:paraId="78E5D165" w14:textId="1AAA28DD" w:rsidR="006A5FCE" w:rsidRPr="009C544E" w:rsidDel="00362F85" w:rsidRDefault="006A5FCE" w:rsidP="006A5FCE">
      <w:pPr>
        <w:ind w:left="720"/>
        <w:rPr>
          <w:del w:id="3580" w:author="Smullen, Lizz" w:date="2016-02-11T10:35:00Z"/>
          <w:rFonts w:ascii="Courier New" w:hAnsi="Courier New" w:cs="Courier New"/>
          <w:b/>
          <w:color w:val="4F81BD" w:themeColor="accent1"/>
          <w:rPrChange w:id="3581" w:author="Smullen, Lizz" w:date="2016-02-11T10:53:00Z">
            <w:rPr>
              <w:del w:id="3582" w:author="Smullen, Lizz" w:date="2016-02-11T10:35:00Z"/>
              <w:rFonts w:ascii="Courier New" w:hAnsi="Courier New" w:cs="Courier New"/>
              <w:b/>
              <w:color w:val="0000FF"/>
            </w:rPr>
          </w:rPrChange>
        </w:rPr>
      </w:pPr>
      <w:moveTo w:id="3583" w:author="Smullen, Lizz" w:date="2016-02-10T14:00:00Z">
        <w:del w:id="3584" w:author="Smullen, Lizz" w:date="2016-02-11T10:35:00Z">
          <w:r w:rsidRPr="009C544E" w:rsidDel="00362F85">
            <w:rPr>
              <w:rFonts w:ascii="Courier New" w:hAnsi="Courier New" w:cs="Courier New"/>
              <w:b/>
              <w:color w:val="4F81BD" w:themeColor="accent1"/>
              <w:rPrChange w:id="3585" w:author="Smullen, Lizz" w:date="2016-02-11T10:53:00Z">
                <w:rPr>
                  <w:rFonts w:ascii="Courier New" w:hAnsi="Courier New" w:cs="Courier New"/>
                  <w:b/>
                  <w:color w:val="0000FF"/>
                </w:rPr>
              </w:rPrChange>
            </w:rPr>
            <w:delText>min_az min_el max_az max_el</w:delText>
          </w:r>
        </w:del>
      </w:moveTo>
    </w:p>
    <w:p w14:paraId="239EFE10" w14:textId="078E3BA8" w:rsidR="006A5FCE" w:rsidRPr="009C544E" w:rsidDel="00362F85" w:rsidRDefault="006A5FCE" w:rsidP="006A5FCE">
      <w:pPr>
        <w:rPr>
          <w:del w:id="3586" w:author="Smullen, Lizz" w:date="2016-02-11T10:35:00Z"/>
          <w:b/>
          <w:color w:val="4F81BD" w:themeColor="accent1"/>
          <w:rPrChange w:id="3587" w:author="Smullen, Lizz" w:date="2016-02-11T10:53:00Z">
            <w:rPr>
              <w:del w:id="3588" w:author="Smullen, Lizz" w:date="2016-02-11T10:35:00Z"/>
            </w:rPr>
          </w:rPrChange>
        </w:rPr>
      </w:pPr>
      <w:moveTo w:id="3589" w:author="Smullen, Lizz" w:date="2016-02-10T14:00:00Z">
        <w:del w:id="3590" w:author="Smullen, Lizz" w:date="2016-02-11T10:35:00Z">
          <w:r w:rsidRPr="009C544E" w:rsidDel="00362F85">
            <w:rPr>
              <w:b/>
              <w:color w:val="4F81BD" w:themeColor="accent1"/>
              <w:rPrChange w:id="3591" w:author="Smullen, Lizz" w:date="2016-02-11T10:53:00Z">
                <w:rPr/>
              </w:rPrChange>
            </w:rPr>
            <w:delText xml:space="preserve">Once you have selected a blanking zone format, you must provide values for the azimuth and elevation coordinates in degrees. </w:delText>
          </w:r>
        </w:del>
      </w:moveTo>
    </w:p>
    <w:p w14:paraId="258574B8" w14:textId="0ACB9202" w:rsidR="006A5FCE" w:rsidRPr="009C544E" w:rsidDel="00362F85" w:rsidRDefault="006A5FCE" w:rsidP="00572CDF">
      <w:pPr>
        <w:pStyle w:val="Heading4"/>
        <w:rPr>
          <w:del w:id="3592" w:author="Smullen, Lizz" w:date="2016-02-11T10:35:00Z"/>
          <w:color w:val="4F81BD" w:themeColor="accent1"/>
          <w:rPrChange w:id="3593" w:author="Smullen, Lizz" w:date="2016-02-11T10:53:00Z">
            <w:rPr>
              <w:del w:id="3594" w:author="Smullen, Lizz" w:date="2016-02-11T10:35:00Z"/>
            </w:rPr>
          </w:rPrChange>
        </w:rPr>
      </w:pPr>
      <w:moveTo w:id="3595" w:author="Smullen, Lizz" w:date="2016-02-10T14:00:00Z">
        <w:del w:id="3596" w:author="Smullen, Lizz" w:date="2016-02-11T10:35:00Z">
          <w:r w:rsidRPr="009C544E" w:rsidDel="00362F85">
            <w:rPr>
              <w:b w:val="0"/>
              <w:color w:val="4F81BD" w:themeColor="accent1"/>
              <w:rPrChange w:id="3597" w:author="Smullen, Lizz" w:date="2016-02-11T10:53:00Z">
                <w:rPr>
                  <w:b w:val="0"/>
                </w:rPr>
              </w:rPrChange>
            </w:rPr>
            <w:delText>[B] Determine the Azimuth and Elevation of a Blanking Zone in Degrees</w:delText>
          </w:r>
        </w:del>
      </w:moveTo>
    </w:p>
    <w:p w14:paraId="0BDB8692" w14:textId="0F9B3C7F" w:rsidR="006A5FCE" w:rsidRPr="009C544E" w:rsidDel="00362F85" w:rsidRDefault="006A5FCE" w:rsidP="006A5FCE">
      <w:pPr>
        <w:rPr>
          <w:del w:id="3598" w:author="Smullen, Lizz" w:date="2016-02-11T10:35:00Z"/>
          <w:b/>
          <w:color w:val="4F81BD" w:themeColor="accent1"/>
          <w:rPrChange w:id="3599" w:author="Smullen, Lizz" w:date="2016-02-11T10:53:00Z">
            <w:rPr>
              <w:del w:id="3600" w:author="Smullen, Lizz" w:date="2016-02-11T10:35:00Z"/>
            </w:rPr>
          </w:rPrChange>
        </w:rPr>
      </w:pPr>
      <w:moveTo w:id="3601" w:author="Smullen, Lizz" w:date="2016-02-10T14:00:00Z">
        <w:del w:id="3602" w:author="Smullen, Lizz" w:date="2016-02-11T10:35:00Z">
          <w:r w:rsidRPr="009C544E" w:rsidDel="00362F85">
            <w:rPr>
              <w:b/>
              <w:color w:val="4F81BD" w:themeColor="accent1"/>
              <w:rPrChange w:id="3603" w:author="Smullen, Lizz" w:date="2016-02-11T10:53:00Z">
                <w:rPr/>
              </w:rPrChange>
            </w:rPr>
            <w:delText>Use degrees to calculate the azimuth and elevation coordinates of a blanking zone.</w:delText>
          </w:r>
        </w:del>
      </w:moveTo>
    </w:p>
    <w:p w14:paraId="7FC64CB4" w14:textId="515349CB" w:rsidR="006A5FCE" w:rsidRPr="009C544E" w:rsidDel="00362F85" w:rsidRDefault="006A5FCE" w:rsidP="006A5FCE">
      <w:pPr>
        <w:numPr>
          <w:ilvl w:val="0"/>
          <w:numId w:val="81"/>
        </w:numPr>
        <w:rPr>
          <w:del w:id="3604" w:author="Smullen, Lizz" w:date="2016-02-11T10:35:00Z"/>
          <w:b/>
          <w:color w:val="4F81BD" w:themeColor="accent1"/>
          <w:rPrChange w:id="3605" w:author="Smullen, Lizz" w:date="2016-02-11T10:53:00Z">
            <w:rPr>
              <w:del w:id="3606" w:author="Smullen, Lizz" w:date="2016-02-11T10:35:00Z"/>
            </w:rPr>
          </w:rPrChange>
        </w:rPr>
      </w:pPr>
      <w:moveTo w:id="3607" w:author="Smullen, Lizz" w:date="2016-02-10T14:00:00Z">
        <w:del w:id="3608" w:author="Smullen, Lizz" w:date="2016-02-11T10:35:00Z">
          <w:r w:rsidRPr="009C544E" w:rsidDel="00362F85">
            <w:rPr>
              <w:b/>
              <w:color w:val="4F81BD" w:themeColor="accent1"/>
              <w:rPrChange w:id="3609" w:author="Smullen, Lizz" w:date="2016-02-11T10:53:00Z">
                <w:rPr/>
              </w:rPrChange>
            </w:rPr>
            <w:delText>The Azimuth range for a blanking zone must be greater than -180.0</w:delText>
          </w:r>
          <w:r w:rsidRPr="009C544E" w:rsidDel="00362F85">
            <w:rPr>
              <w:rFonts w:cs="Calibri"/>
              <w:b/>
              <w:color w:val="4F81BD" w:themeColor="accent1"/>
              <w:rPrChange w:id="3610" w:author="Smullen, Lizz" w:date="2016-02-11T10:53:00Z">
                <w:rPr>
                  <w:rFonts w:cs="Calibri"/>
                </w:rPr>
              </w:rPrChange>
            </w:rPr>
            <w:delText xml:space="preserve">°, </w:delText>
          </w:r>
          <w:r w:rsidRPr="009C544E" w:rsidDel="00362F85">
            <w:rPr>
              <w:b/>
              <w:color w:val="4F81BD" w:themeColor="accent1"/>
              <w:rPrChange w:id="3611" w:author="Smullen, Lizz" w:date="2016-02-11T10:53:00Z">
                <w:rPr/>
              </w:rPrChange>
            </w:rPr>
            <w:delText>but less than 180</w:delText>
          </w:r>
          <w:r w:rsidRPr="009C544E" w:rsidDel="00362F85">
            <w:rPr>
              <w:rFonts w:cs="Calibri"/>
              <w:b/>
              <w:color w:val="4F81BD" w:themeColor="accent1"/>
              <w:rPrChange w:id="3612" w:author="Smullen, Lizz" w:date="2016-02-11T10:53:00Z">
                <w:rPr>
                  <w:rFonts w:cs="Calibri"/>
                </w:rPr>
              </w:rPrChange>
            </w:rPr>
            <w:delText>°.</w:delText>
          </w:r>
        </w:del>
      </w:moveTo>
    </w:p>
    <w:p w14:paraId="75798209" w14:textId="00617D45" w:rsidR="006A5FCE" w:rsidRPr="009C544E" w:rsidDel="00362F85" w:rsidRDefault="006A5FCE" w:rsidP="006A5FCE">
      <w:pPr>
        <w:numPr>
          <w:ilvl w:val="0"/>
          <w:numId w:val="81"/>
        </w:numPr>
        <w:rPr>
          <w:del w:id="3613" w:author="Smullen, Lizz" w:date="2016-02-11T10:35:00Z"/>
          <w:b/>
          <w:color w:val="4F81BD" w:themeColor="accent1"/>
          <w:rPrChange w:id="3614" w:author="Smullen, Lizz" w:date="2016-02-11T10:53:00Z">
            <w:rPr>
              <w:del w:id="3615" w:author="Smullen, Lizz" w:date="2016-02-11T10:35:00Z"/>
            </w:rPr>
          </w:rPrChange>
        </w:rPr>
      </w:pPr>
      <w:moveTo w:id="3616" w:author="Smullen, Lizz" w:date="2016-02-10T14:00:00Z">
        <w:del w:id="3617" w:author="Smullen, Lizz" w:date="2016-02-11T10:35:00Z">
          <w:r w:rsidRPr="009C544E" w:rsidDel="00362F85">
            <w:rPr>
              <w:rFonts w:cs="Calibri"/>
              <w:b/>
              <w:color w:val="4F81BD" w:themeColor="accent1"/>
              <w:rPrChange w:id="3618" w:author="Smullen, Lizz" w:date="2016-02-11T10:53:00Z">
                <w:rPr>
                  <w:rFonts w:cs="Calibri"/>
                </w:rPr>
              </w:rPrChange>
            </w:rPr>
            <w:delText>The Elevation range for a blanking zone must be greater than -90.0°, but less than 90.0°.</w:delText>
          </w:r>
          <w:r w:rsidRPr="009C544E" w:rsidDel="00362F85">
            <w:rPr>
              <w:b/>
              <w:color w:val="4F81BD" w:themeColor="accent1"/>
              <w:rPrChange w:id="3619" w:author="Smullen, Lizz" w:date="2016-02-11T10:53:00Z">
                <w:rPr/>
              </w:rPrChange>
            </w:rPr>
            <w:delText xml:space="preserve"> </w:delText>
          </w:r>
        </w:del>
      </w:moveTo>
    </w:p>
    <w:p w14:paraId="517E7BCB" w14:textId="6737E883" w:rsidR="006A5FCE" w:rsidRPr="009C544E" w:rsidDel="00362F85" w:rsidRDefault="006A5FCE" w:rsidP="006A5FCE">
      <w:pPr>
        <w:ind w:left="720"/>
        <w:rPr>
          <w:del w:id="3620" w:author="Smullen, Lizz" w:date="2016-02-11T10:35:00Z"/>
          <w:b/>
          <w:color w:val="4F81BD" w:themeColor="accent1"/>
          <w:sz w:val="22"/>
          <w:szCs w:val="22"/>
          <w:rPrChange w:id="3621" w:author="Smullen, Lizz" w:date="2016-02-11T10:53:00Z">
            <w:rPr>
              <w:del w:id="3622" w:author="Smullen, Lizz" w:date="2016-02-11T10:35:00Z"/>
              <w:b/>
              <w:sz w:val="22"/>
              <w:szCs w:val="22"/>
            </w:rPr>
          </w:rPrChange>
        </w:rPr>
      </w:pPr>
      <w:moveTo w:id="3623" w:author="Smullen, Lizz" w:date="2016-02-10T14:00:00Z">
        <w:del w:id="3624" w:author="Smullen, Lizz" w:date="2016-02-11T10:35:00Z">
          <w:r w:rsidRPr="009C544E" w:rsidDel="00362F85">
            <w:rPr>
              <w:b/>
              <w:color w:val="4F81BD" w:themeColor="accent1"/>
              <w:sz w:val="22"/>
              <w:szCs w:val="22"/>
              <w:rPrChange w:id="3625" w:author="Smullen, Lizz" w:date="2016-02-11T10:53:00Z">
                <w:rPr>
                  <w:b/>
                  <w:sz w:val="22"/>
                  <w:szCs w:val="22"/>
                </w:rPr>
              </w:rPrChange>
            </w:rPr>
            <w:delText>Examples of Blanking Zones defined in the Circle Zone Format</w:delText>
          </w:r>
        </w:del>
      </w:moveTo>
    </w:p>
    <w:p w14:paraId="7C600391" w14:textId="343343C9" w:rsidR="006A5FCE" w:rsidRPr="009C544E" w:rsidDel="00362F85" w:rsidRDefault="006A5FCE" w:rsidP="006A5FCE">
      <w:pPr>
        <w:ind w:left="720"/>
        <w:rPr>
          <w:del w:id="3626" w:author="Smullen, Lizz" w:date="2016-02-11T10:35:00Z"/>
          <w:rFonts w:ascii="Courier New" w:hAnsi="Courier New" w:cs="Courier New"/>
          <w:b/>
          <w:color w:val="4F81BD" w:themeColor="accent1"/>
          <w:rPrChange w:id="3627" w:author="Smullen, Lizz" w:date="2016-02-11T10:53:00Z">
            <w:rPr>
              <w:del w:id="3628" w:author="Smullen, Lizz" w:date="2016-02-11T10:35:00Z"/>
              <w:rFonts w:ascii="Courier New" w:hAnsi="Courier New" w:cs="Courier New"/>
              <w:b/>
              <w:color w:val="0000FF"/>
            </w:rPr>
          </w:rPrChange>
        </w:rPr>
      </w:pPr>
      <w:moveTo w:id="3629" w:author="Smullen, Lizz" w:date="2016-02-10T14:00:00Z">
        <w:del w:id="3630" w:author="Smullen, Lizz" w:date="2016-02-11T10:35:00Z">
          <w:r w:rsidRPr="009C544E" w:rsidDel="00362F85">
            <w:rPr>
              <w:rFonts w:ascii="Courier New" w:hAnsi="Courier New" w:cs="Courier New"/>
              <w:b/>
              <w:color w:val="4F81BD" w:themeColor="accent1"/>
              <w:rPrChange w:id="3631" w:author="Smullen, Lizz" w:date="2016-02-11T10:53:00Z">
                <w:rPr>
                  <w:rFonts w:ascii="Courier New" w:hAnsi="Courier New" w:cs="Courier New"/>
                  <w:b/>
                  <w:color w:val="0000FF"/>
                </w:rPr>
              </w:rPrChange>
            </w:rPr>
            <w:delText>cen_az cen_el radius</w:delText>
          </w:r>
        </w:del>
      </w:moveTo>
    </w:p>
    <w:p w14:paraId="0A75D64D" w14:textId="2A9B9041" w:rsidR="006A5FCE" w:rsidRPr="009C544E" w:rsidDel="00362F85" w:rsidRDefault="006A5FCE" w:rsidP="006A5FCE">
      <w:pPr>
        <w:ind w:left="720"/>
        <w:rPr>
          <w:del w:id="3632" w:author="Smullen, Lizz" w:date="2016-02-11T10:35:00Z"/>
          <w:rFonts w:ascii="Courier New" w:hAnsi="Courier New" w:cs="Courier New"/>
          <w:b/>
          <w:color w:val="4F81BD" w:themeColor="accent1"/>
          <w:rPrChange w:id="3633" w:author="Smullen, Lizz" w:date="2016-02-11T10:53:00Z">
            <w:rPr>
              <w:del w:id="3634" w:author="Smullen, Lizz" w:date="2016-02-11T10:35:00Z"/>
              <w:rFonts w:ascii="Courier New" w:hAnsi="Courier New" w:cs="Courier New"/>
              <w:b/>
              <w:color w:val="0000FF"/>
            </w:rPr>
          </w:rPrChange>
        </w:rPr>
      </w:pPr>
      <w:moveTo w:id="3635" w:author="Smullen, Lizz" w:date="2016-02-10T14:00:00Z">
        <w:del w:id="3636" w:author="Smullen, Lizz" w:date="2016-02-11T10:35:00Z">
          <w:r w:rsidRPr="009C544E" w:rsidDel="00362F85">
            <w:rPr>
              <w:rFonts w:ascii="Courier New" w:hAnsi="Courier New" w:cs="Courier New"/>
              <w:b/>
              <w:color w:val="4F81BD" w:themeColor="accent1"/>
              <w:rPrChange w:id="3637" w:author="Smullen, Lizz" w:date="2016-02-11T10:53:00Z">
                <w:rPr>
                  <w:rFonts w:ascii="Courier New" w:hAnsi="Courier New" w:cs="Courier New"/>
                  <w:b/>
                  <w:color w:val="0000FF"/>
                </w:rPr>
              </w:rPrChange>
            </w:rPr>
            <w:delText>(-1.0 37.0 3.0)</w:delText>
          </w:r>
        </w:del>
      </w:moveTo>
    </w:p>
    <w:p w14:paraId="65AB0EEE" w14:textId="06430C15" w:rsidR="006A5FCE" w:rsidRPr="009C544E" w:rsidDel="00362F85" w:rsidRDefault="006A5FCE" w:rsidP="006A5FCE">
      <w:pPr>
        <w:ind w:left="720"/>
        <w:rPr>
          <w:del w:id="3638" w:author="Smullen, Lizz" w:date="2016-02-11T10:35:00Z"/>
          <w:rFonts w:ascii="Courier New" w:hAnsi="Courier New" w:cs="Courier New"/>
          <w:b/>
          <w:color w:val="4F81BD" w:themeColor="accent1"/>
          <w:rPrChange w:id="3639" w:author="Smullen, Lizz" w:date="2016-02-11T10:53:00Z">
            <w:rPr>
              <w:del w:id="3640" w:author="Smullen, Lizz" w:date="2016-02-11T10:35:00Z"/>
              <w:rFonts w:ascii="Courier New" w:hAnsi="Courier New" w:cs="Courier New"/>
              <w:b/>
              <w:color w:val="0000FF"/>
            </w:rPr>
          </w:rPrChange>
        </w:rPr>
      </w:pPr>
      <w:moveTo w:id="3641" w:author="Smullen, Lizz" w:date="2016-02-10T14:00:00Z">
        <w:del w:id="3642" w:author="Smullen, Lizz" w:date="2016-02-11T10:35:00Z">
          <w:r w:rsidRPr="009C544E" w:rsidDel="00362F85">
            <w:rPr>
              <w:rFonts w:ascii="Courier New" w:hAnsi="Courier New" w:cs="Courier New"/>
              <w:b/>
              <w:color w:val="4F81BD" w:themeColor="accent1"/>
              <w:rPrChange w:id="3643" w:author="Smullen, Lizz" w:date="2016-02-11T10:53:00Z">
                <w:rPr>
                  <w:rFonts w:ascii="Courier New" w:hAnsi="Courier New" w:cs="Courier New"/>
                  <w:b/>
                  <w:color w:val="0000FF"/>
                </w:rPr>
              </w:rPrChange>
            </w:rPr>
            <w:delText>(175.0 5.0. 10.0)</w:delText>
          </w:r>
        </w:del>
      </w:moveTo>
    </w:p>
    <w:p w14:paraId="6E689AD2" w14:textId="5D137D40" w:rsidR="006A5FCE" w:rsidRPr="009C544E" w:rsidDel="00362F85" w:rsidRDefault="006A5FCE" w:rsidP="006A5FCE">
      <w:pPr>
        <w:ind w:left="720"/>
        <w:rPr>
          <w:del w:id="3644" w:author="Smullen, Lizz" w:date="2016-02-11T10:35:00Z"/>
          <w:b/>
          <w:color w:val="4F81BD" w:themeColor="accent1"/>
          <w:sz w:val="22"/>
          <w:szCs w:val="22"/>
          <w:rPrChange w:id="3645" w:author="Smullen, Lizz" w:date="2016-02-11T10:53:00Z">
            <w:rPr>
              <w:del w:id="3646" w:author="Smullen, Lizz" w:date="2016-02-11T10:35:00Z"/>
              <w:b/>
              <w:sz w:val="22"/>
              <w:szCs w:val="22"/>
            </w:rPr>
          </w:rPrChange>
        </w:rPr>
      </w:pPr>
      <w:moveTo w:id="3647" w:author="Smullen, Lizz" w:date="2016-02-10T14:00:00Z">
        <w:del w:id="3648" w:author="Smullen, Lizz" w:date="2016-02-11T10:35:00Z">
          <w:r w:rsidRPr="009C544E" w:rsidDel="00362F85">
            <w:rPr>
              <w:b/>
              <w:color w:val="4F81BD" w:themeColor="accent1"/>
              <w:sz w:val="22"/>
              <w:szCs w:val="22"/>
              <w:rPrChange w:id="3649" w:author="Smullen, Lizz" w:date="2016-02-11T10:53:00Z">
                <w:rPr>
                  <w:b/>
                  <w:sz w:val="22"/>
                  <w:szCs w:val="22"/>
                </w:rPr>
              </w:rPrChange>
            </w:rPr>
            <w:delText>Examples of Blanking Zones defined in the Rectangle Zone Format</w:delText>
          </w:r>
        </w:del>
      </w:moveTo>
    </w:p>
    <w:p w14:paraId="3E086CBD" w14:textId="052E2C85" w:rsidR="006A5FCE" w:rsidRPr="009C544E" w:rsidDel="00362F85" w:rsidRDefault="006A5FCE" w:rsidP="006A5FCE">
      <w:pPr>
        <w:ind w:left="720"/>
        <w:rPr>
          <w:del w:id="3650" w:author="Smullen, Lizz" w:date="2016-02-11T10:35:00Z"/>
          <w:rFonts w:ascii="Courier New" w:hAnsi="Courier New" w:cs="Courier New"/>
          <w:b/>
          <w:color w:val="4F81BD" w:themeColor="accent1"/>
          <w:rPrChange w:id="3651" w:author="Smullen, Lizz" w:date="2016-02-11T10:53:00Z">
            <w:rPr>
              <w:del w:id="3652" w:author="Smullen, Lizz" w:date="2016-02-11T10:35:00Z"/>
              <w:rFonts w:ascii="Courier New" w:hAnsi="Courier New" w:cs="Courier New"/>
              <w:b/>
              <w:color w:val="0000FF"/>
            </w:rPr>
          </w:rPrChange>
        </w:rPr>
      </w:pPr>
      <w:moveTo w:id="3653" w:author="Smullen, Lizz" w:date="2016-02-10T14:00:00Z">
        <w:del w:id="3654" w:author="Smullen, Lizz" w:date="2016-02-11T10:35:00Z">
          <w:r w:rsidRPr="009C544E" w:rsidDel="00362F85">
            <w:rPr>
              <w:rFonts w:ascii="Courier New" w:hAnsi="Courier New" w:cs="Courier New"/>
              <w:b/>
              <w:color w:val="4F81BD" w:themeColor="accent1"/>
              <w:rPrChange w:id="3655" w:author="Smullen, Lizz" w:date="2016-02-11T10:53:00Z">
                <w:rPr>
                  <w:rFonts w:ascii="Courier New" w:hAnsi="Courier New" w:cs="Courier New"/>
                  <w:b/>
                  <w:color w:val="0000FF"/>
                </w:rPr>
              </w:rPrChange>
            </w:rPr>
            <w:delText>min_az min_el max_az max_el</w:delText>
          </w:r>
        </w:del>
      </w:moveTo>
    </w:p>
    <w:p w14:paraId="644071A3" w14:textId="46D10723" w:rsidR="006A5FCE" w:rsidRPr="009C544E" w:rsidDel="00362F85" w:rsidRDefault="006A5FCE" w:rsidP="006A5FCE">
      <w:pPr>
        <w:ind w:left="720"/>
        <w:rPr>
          <w:del w:id="3656" w:author="Smullen, Lizz" w:date="2016-02-11T10:35:00Z"/>
          <w:rFonts w:ascii="Courier New" w:hAnsi="Courier New" w:cs="Courier New"/>
          <w:b/>
          <w:color w:val="4F81BD" w:themeColor="accent1"/>
          <w:rPrChange w:id="3657" w:author="Smullen, Lizz" w:date="2016-02-11T10:53:00Z">
            <w:rPr>
              <w:del w:id="3658" w:author="Smullen, Lizz" w:date="2016-02-11T10:35:00Z"/>
              <w:rFonts w:ascii="Courier New" w:hAnsi="Courier New" w:cs="Courier New"/>
              <w:b/>
              <w:color w:val="0000FF"/>
            </w:rPr>
          </w:rPrChange>
        </w:rPr>
      </w:pPr>
      <w:moveTo w:id="3659" w:author="Smullen, Lizz" w:date="2016-02-10T14:00:00Z">
        <w:del w:id="3660" w:author="Smullen, Lizz" w:date="2016-02-11T10:35:00Z">
          <w:r w:rsidRPr="009C544E" w:rsidDel="00362F85">
            <w:rPr>
              <w:rFonts w:ascii="Courier New" w:hAnsi="Courier New" w:cs="Courier New"/>
              <w:b/>
              <w:color w:val="4F81BD" w:themeColor="accent1"/>
              <w:rPrChange w:id="3661" w:author="Smullen, Lizz" w:date="2016-02-11T10:53:00Z">
                <w:rPr>
                  <w:rFonts w:ascii="Courier New" w:hAnsi="Courier New" w:cs="Courier New"/>
                  <w:b/>
                  <w:color w:val="0000FF"/>
                </w:rPr>
              </w:rPrChange>
            </w:rPr>
            <w:delText>(-30.0 2.0 30.0 10.0)</w:delText>
          </w:r>
        </w:del>
      </w:moveTo>
    </w:p>
    <w:p w14:paraId="17547866" w14:textId="4682A544" w:rsidR="006A5FCE" w:rsidRPr="009C544E" w:rsidDel="00362F85" w:rsidRDefault="006A5FCE" w:rsidP="006A5FCE">
      <w:pPr>
        <w:ind w:left="720"/>
        <w:rPr>
          <w:del w:id="3662" w:author="Smullen, Lizz" w:date="2016-02-11T10:35:00Z"/>
          <w:rFonts w:ascii="Courier New" w:hAnsi="Courier New" w:cs="Courier New"/>
          <w:b/>
          <w:color w:val="4F81BD" w:themeColor="accent1"/>
          <w:rPrChange w:id="3663" w:author="Smullen, Lizz" w:date="2016-02-11T10:53:00Z">
            <w:rPr>
              <w:del w:id="3664" w:author="Smullen, Lizz" w:date="2016-02-11T10:35:00Z"/>
              <w:rFonts w:ascii="Courier New" w:hAnsi="Courier New" w:cs="Courier New"/>
              <w:b/>
              <w:color w:val="0000FF"/>
            </w:rPr>
          </w:rPrChange>
        </w:rPr>
      </w:pPr>
      <w:moveTo w:id="3665" w:author="Smullen, Lizz" w:date="2016-02-10T14:00:00Z">
        <w:del w:id="3666" w:author="Smullen, Lizz" w:date="2016-02-11T10:35:00Z">
          <w:r w:rsidRPr="009C544E" w:rsidDel="00362F85">
            <w:rPr>
              <w:rFonts w:ascii="Courier New" w:hAnsi="Courier New" w:cs="Courier New"/>
              <w:b/>
              <w:color w:val="4F81BD" w:themeColor="accent1"/>
              <w:rPrChange w:id="3667" w:author="Smullen, Lizz" w:date="2016-02-11T10:53:00Z">
                <w:rPr>
                  <w:rFonts w:ascii="Courier New" w:hAnsi="Courier New" w:cs="Courier New"/>
                  <w:b/>
                  <w:color w:val="0000FF"/>
                </w:rPr>
              </w:rPrChange>
            </w:rPr>
            <w:delText>(-175.0 1.0 175.0 2.0)</w:delText>
          </w:r>
        </w:del>
      </w:moveTo>
    </w:p>
    <w:p w14:paraId="1E9B9009" w14:textId="488EFE9C" w:rsidR="006A5FCE" w:rsidRPr="009C544E" w:rsidDel="00362F85" w:rsidRDefault="006A5FCE" w:rsidP="006A5FCE">
      <w:pPr>
        <w:rPr>
          <w:del w:id="3668" w:author="Smullen, Lizz" w:date="2016-02-11T10:35:00Z"/>
          <w:b/>
          <w:color w:val="4F81BD" w:themeColor="accent1"/>
          <w:rPrChange w:id="3669" w:author="Smullen, Lizz" w:date="2016-02-11T10:53:00Z">
            <w:rPr>
              <w:del w:id="3670" w:author="Smullen, Lizz" w:date="2016-02-11T10:35:00Z"/>
            </w:rPr>
          </w:rPrChange>
        </w:rPr>
      </w:pPr>
      <w:moveTo w:id="3671" w:author="Smullen, Lizz" w:date="2016-02-10T14:00:00Z">
        <w:del w:id="3672" w:author="Smullen, Lizz" w:date="2016-02-11T10:35:00Z">
          <w:r w:rsidRPr="009C544E" w:rsidDel="00362F85">
            <w:rPr>
              <w:b/>
              <w:color w:val="4F81BD" w:themeColor="accent1"/>
              <w:rPrChange w:id="3673" w:author="Smullen, Lizz" w:date="2016-02-11T10:53:00Z">
                <w:rPr/>
              </w:rPrChange>
            </w:rPr>
            <w:delText>Once all of the blanking zones have been added, you can upload the text file onto the SATCOM System from the Utilities Function/ESM Blanking Zones web page.</w:delText>
          </w:r>
        </w:del>
      </w:moveTo>
    </w:p>
    <w:p w14:paraId="50F17ED6" w14:textId="4892BD8B" w:rsidR="006A5FCE" w:rsidRPr="009C544E" w:rsidDel="00362F85" w:rsidRDefault="006A5FCE" w:rsidP="00572CDF">
      <w:pPr>
        <w:pStyle w:val="Heading3"/>
        <w:rPr>
          <w:del w:id="3674" w:author="Smullen, Lizz" w:date="2016-02-11T10:35:00Z"/>
          <w:color w:val="4F81BD" w:themeColor="accent1"/>
          <w:rPrChange w:id="3675" w:author="Smullen, Lizz" w:date="2016-02-11T10:53:00Z">
            <w:rPr>
              <w:del w:id="3676" w:author="Smullen, Lizz" w:date="2016-02-11T10:35:00Z"/>
            </w:rPr>
          </w:rPrChange>
        </w:rPr>
      </w:pPr>
      <w:bookmarkStart w:id="3677" w:name="_Toc442905269"/>
      <w:moveTo w:id="3678" w:author="Smullen, Lizz" w:date="2016-02-10T14:00:00Z">
        <w:del w:id="3679" w:author="Smullen, Lizz" w:date="2016-02-11T10:35:00Z">
          <w:r w:rsidRPr="009C544E" w:rsidDel="00362F85">
            <w:rPr>
              <w:b w:val="0"/>
              <w:color w:val="4F81BD" w:themeColor="accent1"/>
              <w:rPrChange w:id="3680" w:author="Smullen, Lizz" w:date="2016-02-11T10:53:00Z">
                <w:rPr>
                  <w:b w:val="0"/>
                </w:rPr>
              </w:rPrChange>
            </w:rPr>
            <w:delText>[B] Upload</w:delText>
          </w:r>
        </w:del>
        <w:del w:id="3681" w:author="Smullen, Lizz" w:date="2016-02-10T14:03:00Z">
          <w:r w:rsidRPr="009C544E" w:rsidDel="00543962">
            <w:rPr>
              <w:b w:val="0"/>
              <w:color w:val="4F81BD" w:themeColor="accent1"/>
              <w:rPrChange w:id="3682" w:author="Smullen, Lizz" w:date="2016-02-11T10:53:00Z">
                <w:rPr>
                  <w:b w:val="0"/>
                </w:rPr>
              </w:rPrChange>
            </w:rPr>
            <w:delText>ing</w:delText>
          </w:r>
        </w:del>
        <w:del w:id="3683" w:author="Smullen, Lizz" w:date="2016-02-11T10:35:00Z">
          <w:r w:rsidRPr="009C544E" w:rsidDel="00362F85">
            <w:rPr>
              <w:b w:val="0"/>
              <w:color w:val="4F81BD" w:themeColor="accent1"/>
              <w:rPrChange w:id="3684" w:author="Smullen, Lizz" w:date="2016-02-11T10:53:00Z">
                <w:rPr>
                  <w:b w:val="0"/>
                </w:rPr>
              </w:rPrChange>
            </w:rPr>
            <w:delText xml:space="preserve"> an EMS Blanking Zones File</w:delText>
          </w:r>
        </w:del>
      </w:moveTo>
      <w:bookmarkEnd w:id="3677"/>
    </w:p>
    <w:p w14:paraId="5B9BC237" w14:textId="4C05B79A" w:rsidR="006A5FCE" w:rsidRPr="009C544E" w:rsidDel="00362F85" w:rsidRDefault="006A5FCE" w:rsidP="006A5FCE">
      <w:pPr>
        <w:rPr>
          <w:del w:id="3685" w:author="Smullen, Lizz" w:date="2016-02-11T10:35:00Z"/>
          <w:b/>
          <w:color w:val="4F81BD" w:themeColor="accent1"/>
          <w:rPrChange w:id="3686" w:author="Smullen, Lizz" w:date="2016-02-11T10:53:00Z">
            <w:rPr>
              <w:del w:id="3687" w:author="Smullen, Lizz" w:date="2016-02-11T10:35:00Z"/>
            </w:rPr>
          </w:rPrChange>
        </w:rPr>
      </w:pPr>
      <w:moveTo w:id="3688" w:author="Smullen, Lizz" w:date="2016-02-10T14:00:00Z">
        <w:del w:id="3689" w:author="Smullen, Lizz" w:date="2016-02-11T10:35:00Z">
          <w:r w:rsidRPr="009C544E" w:rsidDel="00362F85">
            <w:rPr>
              <w:b/>
              <w:color w:val="4F81BD" w:themeColor="accent1"/>
              <w:rPrChange w:id="3690" w:author="Smullen, Lizz" w:date="2016-02-11T10:53:00Z">
                <w:rPr/>
              </w:rPrChange>
            </w:rPr>
            <w:delText>Instructions on how to upload an EMS Blanking Zones file onto the SATCOM System are as follows:</w:delText>
          </w:r>
        </w:del>
      </w:moveTo>
    </w:p>
    <w:tbl>
      <w:tblPr>
        <w:tblStyle w:val="TableGrid"/>
        <w:tblW w:w="0" w:type="auto"/>
        <w:jc w:val="center"/>
        <w:tblLook w:val="04A0" w:firstRow="1" w:lastRow="0" w:firstColumn="1" w:lastColumn="0" w:noHBand="0" w:noVBand="1"/>
        <w:tblPrChange w:id="3691" w:author="Smullen, Lizz" w:date="2016-02-11T09:11:00Z">
          <w:tblPr>
            <w:tblStyle w:val="TableGrid"/>
            <w:tblW w:w="0" w:type="auto"/>
            <w:jc w:val="center"/>
            <w:tblLook w:val="04A0" w:firstRow="1" w:lastRow="0" w:firstColumn="1" w:lastColumn="0" w:noHBand="0" w:noVBand="1"/>
          </w:tblPr>
        </w:tblPrChange>
      </w:tblPr>
      <w:tblGrid>
        <w:gridCol w:w="774"/>
        <w:gridCol w:w="7974"/>
        <w:tblGridChange w:id="3692">
          <w:tblGrid>
            <w:gridCol w:w="774"/>
            <w:gridCol w:w="7974"/>
          </w:tblGrid>
        </w:tblGridChange>
      </w:tblGrid>
      <w:tr w:rsidR="006A5FCE" w:rsidRPr="00AE626F" w:rsidDel="00362F85" w14:paraId="78F0A886" w14:textId="6A0A8CAE" w:rsidTr="0088531C">
        <w:trPr>
          <w:cantSplit/>
          <w:trHeight w:val="314"/>
          <w:tblHeader/>
          <w:jc w:val="center"/>
          <w:del w:id="3693" w:author="Smullen, Lizz" w:date="2016-02-11T10:35:00Z"/>
          <w:trPrChange w:id="3694" w:author="Smullen, Lizz" w:date="2016-02-11T09:11:00Z">
            <w:trPr>
              <w:cantSplit/>
              <w:trHeight w:val="314"/>
              <w:tblHeader/>
              <w:jc w:val="center"/>
            </w:trPr>
          </w:trPrChange>
        </w:trPr>
        <w:tc>
          <w:tcPr>
            <w:tcW w:w="774" w:type="dxa"/>
            <w:shd w:val="clear" w:color="auto" w:fill="4F81BD" w:themeFill="accent1"/>
            <w:tcPrChange w:id="3695" w:author="Smullen, Lizz" w:date="2016-02-11T09:11:00Z">
              <w:tcPr>
                <w:tcW w:w="774" w:type="dxa"/>
                <w:shd w:val="clear" w:color="auto" w:fill="4F81BD" w:themeFill="accent1"/>
              </w:tcPr>
            </w:tcPrChange>
          </w:tcPr>
          <w:p w14:paraId="01769618" w14:textId="3CCD0667" w:rsidR="006A5FCE" w:rsidRPr="00FF10A1" w:rsidDel="00362F85" w:rsidRDefault="006A5FCE" w:rsidP="00484E5B">
            <w:pPr>
              <w:widowControl w:val="0"/>
              <w:rPr>
                <w:del w:id="3696" w:author="Smullen, Lizz" w:date="2016-02-11T10:35:00Z"/>
                <w:rFonts w:ascii="Arial" w:hAnsi="Arial"/>
                <w:b/>
                <w:color w:val="FFFFFF" w:themeColor="background1"/>
              </w:rPr>
            </w:pPr>
            <w:moveTo w:id="3697" w:author="Smullen, Lizz" w:date="2016-02-10T14:00:00Z">
              <w:del w:id="3698" w:author="Smullen, Lizz" w:date="2016-02-11T10:35:00Z">
                <w:r w:rsidRPr="00FF10A1" w:rsidDel="00362F85">
                  <w:rPr>
                    <w:rFonts w:ascii="Arial" w:hAnsi="Arial"/>
                    <w:b/>
                    <w:color w:val="FFFFFF" w:themeColor="background1"/>
                  </w:rPr>
                  <w:delText>Step</w:delText>
                </w:r>
              </w:del>
            </w:moveTo>
          </w:p>
        </w:tc>
        <w:tc>
          <w:tcPr>
            <w:tcW w:w="7974" w:type="dxa"/>
            <w:shd w:val="clear" w:color="auto" w:fill="4F81BD" w:themeFill="accent1"/>
            <w:tcPrChange w:id="3699" w:author="Smullen, Lizz" w:date="2016-02-11T09:11:00Z">
              <w:tcPr>
                <w:tcW w:w="7974" w:type="dxa"/>
                <w:shd w:val="clear" w:color="auto" w:fill="4F81BD" w:themeFill="accent1"/>
              </w:tcPr>
            </w:tcPrChange>
          </w:tcPr>
          <w:p w14:paraId="3D68CF97" w14:textId="38031A09" w:rsidR="006A5FCE" w:rsidRPr="00FF10A1" w:rsidDel="00362F85" w:rsidRDefault="006A5FCE" w:rsidP="00484E5B">
            <w:pPr>
              <w:widowControl w:val="0"/>
              <w:rPr>
                <w:del w:id="3700" w:author="Smullen, Lizz" w:date="2016-02-11T10:35:00Z"/>
                <w:rFonts w:ascii="Arial" w:hAnsi="Arial"/>
                <w:b/>
                <w:color w:val="FFFFFF" w:themeColor="background1"/>
              </w:rPr>
            </w:pPr>
            <w:moveTo w:id="3701" w:author="Smullen, Lizz" w:date="2016-02-10T14:00:00Z">
              <w:del w:id="3702" w:author="Smullen, Lizz" w:date="2016-02-11T10:35:00Z">
                <w:r w:rsidRPr="00FF10A1" w:rsidDel="00362F85">
                  <w:rPr>
                    <w:rFonts w:ascii="Arial" w:hAnsi="Arial"/>
                    <w:b/>
                    <w:color w:val="FFFFFF" w:themeColor="background1"/>
                  </w:rPr>
                  <w:delText>Action</w:delText>
                </w:r>
              </w:del>
            </w:moveTo>
          </w:p>
        </w:tc>
      </w:tr>
      <w:tr w:rsidR="006A5FCE" w:rsidRPr="00AE626F" w:rsidDel="00362F85" w14:paraId="7DC3715C" w14:textId="7D462C80" w:rsidTr="00484E5B">
        <w:trPr>
          <w:cantSplit/>
          <w:jc w:val="center"/>
          <w:del w:id="3703" w:author="Smullen, Lizz" w:date="2016-02-11T10:35:00Z"/>
        </w:trPr>
        <w:tc>
          <w:tcPr>
            <w:tcW w:w="774" w:type="dxa"/>
          </w:tcPr>
          <w:p w14:paraId="437E0BB9" w14:textId="424F0381" w:rsidR="006A5FCE" w:rsidRPr="00AE626F" w:rsidDel="00362F85" w:rsidRDefault="006A5FCE">
            <w:pPr>
              <w:pStyle w:val="Index1"/>
              <w:widowControl w:val="0"/>
              <w:rPr>
                <w:del w:id="3704" w:author="Smullen, Lizz" w:date="2016-02-11T10:35:00Z"/>
              </w:rPr>
              <w:pPrChange w:id="3705" w:author="Smullen, Lizz" w:date="2016-02-10T22:14:00Z">
                <w:pPr>
                  <w:widowControl w:val="0"/>
                  <w:jc w:val="center"/>
                </w:pPr>
              </w:pPrChange>
            </w:pPr>
            <w:moveTo w:id="3706" w:author="Smullen, Lizz" w:date="2016-02-10T14:00:00Z">
              <w:del w:id="3707" w:author="Smullen, Lizz" w:date="2016-02-11T10:35:00Z">
                <w:r w:rsidRPr="00AE626F" w:rsidDel="00362F85">
                  <w:delText>1.</w:delText>
                </w:r>
              </w:del>
            </w:moveTo>
          </w:p>
        </w:tc>
        <w:tc>
          <w:tcPr>
            <w:tcW w:w="7974" w:type="dxa"/>
          </w:tcPr>
          <w:p w14:paraId="5594998A" w14:textId="6C46330B" w:rsidR="006A5FCE" w:rsidDel="00F7458E" w:rsidRDefault="006A5FCE" w:rsidP="00356035">
            <w:pPr>
              <w:widowControl w:val="0"/>
              <w:rPr>
                <w:del w:id="3708" w:author="Smullen, Lizz" w:date="2016-02-10T14:05:00Z"/>
              </w:rPr>
            </w:pPr>
            <w:moveTo w:id="3709" w:author="Smullen, Lizz" w:date="2016-02-10T14:00:00Z">
              <w:del w:id="3710" w:author="Smullen, Lizz" w:date="2016-02-11T10:35:00Z">
                <w:r w:rsidDel="00362F85">
                  <w:delText xml:space="preserve">Open a Mozilla Firefox, Google Chrome or Safari web browser. </w:delText>
                </w:r>
              </w:del>
            </w:moveTo>
          </w:p>
          <w:p w14:paraId="40D31B19" w14:textId="5C211C43" w:rsidR="006A5FCE" w:rsidRPr="00AE626F" w:rsidDel="00362F85" w:rsidRDefault="006A5FCE" w:rsidP="00356035">
            <w:pPr>
              <w:widowControl w:val="0"/>
              <w:rPr>
                <w:del w:id="3711" w:author="Smullen, Lizz" w:date="2016-02-11T10:35:00Z"/>
              </w:rPr>
            </w:pPr>
            <w:moveTo w:id="3712" w:author="Smullen, Lizz" w:date="2016-02-10T14:00:00Z">
              <w:del w:id="3713" w:author="Smullen, Lizz" w:date="2016-02-10T14:05:00Z">
                <w:r w:rsidRPr="005C0D93" w:rsidDel="00F7458E">
                  <w:rPr>
                    <w:b/>
                  </w:rPr>
                  <w:delText>NOTE:</w:delText>
                </w:r>
                <w:r w:rsidDel="00F7458E">
                  <w:delText xml:space="preserve"> Internet Explorer is not supported for this application.</w:delText>
                </w:r>
              </w:del>
            </w:moveTo>
          </w:p>
        </w:tc>
      </w:tr>
      <w:tr w:rsidR="006A5FCE" w:rsidRPr="00AE626F" w:rsidDel="00362F85" w14:paraId="2BC0A427" w14:textId="37D4230C" w:rsidTr="00484E5B">
        <w:trPr>
          <w:cantSplit/>
          <w:jc w:val="center"/>
          <w:del w:id="3714" w:author="Smullen, Lizz" w:date="2016-02-11T10:35:00Z"/>
        </w:trPr>
        <w:tc>
          <w:tcPr>
            <w:tcW w:w="774" w:type="dxa"/>
          </w:tcPr>
          <w:p w14:paraId="4DE0CA1C" w14:textId="381391AA" w:rsidR="006A5FCE" w:rsidRPr="00AE626F" w:rsidDel="00362F85" w:rsidRDefault="006A5FCE" w:rsidP="00484E5B">
            <w:pPr>
              <w:widowControl w:val="0"/>
              <w:spacing w:before="60" w:after="60"/>
              <w:jc w:val="center"/>
              <w:rPr>
                <w:del w:id="3715" w:author="Smullen, Lizz" w:date="2016-02-11T10:35:00Z"/>
              </w:rPr>
            </w:pPr>
            <w:moveTo w:id="3716" w:author="Smullen, Lizz" w:date="2016-02-10T14:00:00Z">
              <w:del w:id="3717" w:author="Smullen, Lizz" w:date="2016-02-11T10:35:00Z">
                <w:r w:rsidRPr="00AE626F" w:rsidDel="00362F85">
                  <w:delText>2.</w:delText>
                </w:r>
              </w:del>
            </w:moveTo>
          </w:p>
        </w:tc>
        <w:tc>
          <w:tcPr>
            <w:tcW w:w="7974" w:type="dxa"/>
            <w:vAlign w:val="center"/>
          </w:tcPr>
          <w:p w14:paraId="43B67F65" w14:textId="4D4807BB" w:rsidR="006A5FCE" w:rsidRPr="00AE626F" w:rsidDel="00362F85" w:rsidRDefault="006A5FCE" w:rsidP="00484E5B">
            <w:pPr>
              <w:widowControl w:val="0"/>
              <w:spacing w:before="60" w:after="60"/>
              <w:rPr>
                <w:del w:id="3718" w:author="Smullen, Lizz" w:date="2016-02-11T10:35:00Z"/>
              </w:rPr>
            </w:pPr>
            <w:moveTo w:id="3719" w:author="Smullen, Lizz" w:date="2016-02-10T14:00:00Z">
              <w:del w:id="3720" w:author="Smullen, Lizz" w:date="2016-02-11T10:35:00Z">
                <w:r w:rsidRPr="00AE626F" w:rsidDel="00362F85">
                  <w:delText>Enter the following IP address in the web browser to go to the AeroSat SATCOM home page:</w:delText>
                </w:r>
              </w:del>
            </w:moveTo>
          </w:p>
          <w:p w14:paraId="4B421CC2" w14:textId="2159B720" w:rsidR="006A5FCE" w:rsidRPr="001C75BA" w:rsidDel="00362F85" w:rsidRDefault="006A5FCE">
            <w:pPr>
              <w:pStyle w:val="IndexHeading"/>
              <w:widowControl w:val="0"/>
              <w:spacing w:before="60" w:after="60" w:line="240" w:lineRule="auto"/>
              <w:rPr>
                <w:del w:id="3721" w:author="Smullen, Lizz" w:date="2016-02-11T10:35:00Z"/>
                <w:rFonts w:ascii="Courier New" w:hAnsi="Courier New" w:cs="Courier New"/>
                <w:b w:val="0"/>
                <w:bCs w:val="0"/>
                <w:rPrChange w:id="3722" w:author="Smullen, Lizz" w:date="2016-02-10T14:06:00Z">
                  <w:rPr>
                    <w:del w:id="3723" w:author="Smullen, Lizz" w:date="2016-02-11T10:35:00Z"/>
                    <w:b/>
                    <w:bCs/>
                  </w:rPr>
                </w:rPrChange>
              </w:rPr>
              <w:pPrChange w:id="3724" w:author="Smullen, Lizz" w:date="2016-02-10T14:06:00Z">
                <w:pPr>
                  <w:widowControl w:val="0"/>
                  <w:spacing w:before="60" w:after="60"/>
                  <w:ind w:left="360"/>
                </w:pPr>
              </w:pPrChange>
            </w:pPr>
            <w:moveTo w:id="3725" w:author="Smullen, Lizz" w:date="2016-02-10T14:00:00Z">
              <w:del w:id="3726" w:author="Smullen, Lizz" w:date="2016-02-11T10:35:00Z">
                <w:r w:rsidRPr="001C75BA" w:rsidDel="00362F85">
                  <w:rPr>
                    <w:rFonts w:ascii="Courier New" w:hAnsi="Courier New" w:cs="Courier New"/>
                    <w:b w:val="0"/>
                    <w:bCs w:val="0"/>
                    <w:rPrChange w:id="3727" w:author="Smullen, Lizz" w:date="2016-02-10T14:06:00Z">
                      <w:rPr>
                        <w:b/>
                        <w:bCs/>
                      </w:rPr>
                    </w:rPrChange>
                  </w:rPr>
                  <w:delText>192.168.64.10</w:delText>
                </w:r>
              </w:del>
            </w:moveTo>
          </w:p>
          <w:p w14:paraId="42561ADD" w14:textId="1EDD0407" w:rsidR="006A5FCE" w:rsidRPr="00AE626F" w:rsidDel="00362F85" w:rsidRDefault="006A5FCE">
            <w:pPr>
              <w:widowControl w:val="0"/>
              <w:spacing w:before="60" w:after="60" w:line="240" w:lineRule="auto"/>
              <w:ind w:left="720"/>
              <w:rPr>
                <w:del w:id="3728" w:author="Smullen, Lizz" w:date="2016-02-11T10:35:00Z"/>
              </w:rPr>
              <w:pPrChange w:id="3729" w:author="Smullen, Lizz" w:date="2016-02-10T14:06:00Z">
                <w:pPr>
                  <w:widowControl w:val="0"/>
                  <w:ind w:left="720"/>
                </w:pPr>
              </w:pPrChange>
            </w:pPr>
            <w:moveTo w:id="3730" w:author="Smullen, Lizz" w:date="2016-02-10T14:00:00Z">
              <w:del w:id="3731" w:author="Smullen, Lizz" w:date="2016-02-11T10:35:00Z">
                <w:r w:rsidRPr="00AE626F" w:rsidDel="00362F85">
                  <w:delText xml:space="preserve">The </w:delText>
                </w:r>
                <w:r w:rsidRPr="00AE626F" w:rsidDel="00362F85">
                  <w:rPr>
                    <w:b/>
                    <w:bCs/>
                  </w:rPr>
                  <w:delText>SATCOM System Home Page</w:delText>
                </w:r>
                <w:r w:rsidRPr="00AE626F" w:rsidDel="00362F85">
                  <w:delText xml:space="preserve"> appears.</w:delText>
                </w:r>
              </w:del>
            </w:moveTo>
          </w:p>
          <w:p w14:paraId="7C5168B2" w14:textId="5534832E" w:rsidR="006A5FCE" w:rsidRPr="00AE626F" w:rsidDel="00362F85" w:rsidRDefault="006A5FCE">
            <w:pPr>
              <w:widowControl w:val="0"/>
              <w:spacing w:after="0" w:line="240" w:lineRule="auto"/>
              <w:jc w:val="center"/>
              <w:rPr>
                <w:del w:id="3732" w:author="Smullen, Lizz" w:date="2016-02-11T10:35:00Z"/>
                <w:rFonts w:ascii="Arial" w:hAnsi="Arial" w:cs="Arial"/>
                <w:b/>
                <w:sz w:val="16"/>
              </w:rPr>
              <w:pPrChange w:id="3733" w:author="Smullen, Lizz" w:date="2016-02-10T14:06:00Z">
                <w:pPr>
                  <w:widowControl w:val="0"/>
                  <w:spacing w:before="240"/>
                  <w:jc w:val="center"/>
                </w:pPr>
              </w:pPrChange>
            </w:pPr>
            <w:bookmarkStart w:id="3734" w:name="_Toc442899375"/>
            <w:moveTo w:id="3735" w:author="Smullen, Lizz" w:date="2016-02-10T14:00:00Z">
              <w:del w:id="3736" w:author="Smullen, Lizz" w:date="2016-02-11T10:35:00Z">
                <w:r w:rsidRPr="00AE626F" w:rsidDel="00362F85">
                  <w:rPr>
                    <w:rFonts w:ascii="Arial" w:hAnsi="Arial" w:cs="Arial"/>
                    <w:b/>
                    <w:sz w:val="16"/>
                  </w:rPr>
                  <w:delText xml:space="preserve">Figure </w:delText>
                </w:r>
              </w:del>
              <w:del w:id="3737" w:author="Smullen, Lizz" w:date="2016-02-10T15:58:00Z">
                <w:r w:rsidDel="00961F73">
                  <w:rPr>
                    <w:rFonts w:ascii="Arial" w:hAnsi="Arial" w:cs="Arial"/>
                    <w:b/>
                    <w:sz w:val="16"/>
                  </w:rPr>
                  <w:fldChar w:fldCharType="begin"/>
                </w:r>
                <w:r w:rsidDel="00961F73">
                  <w:rPr>
                    <w:rFonts w:ascii="Arial" w:hAnsi="Arial" w:cs="Arial"/>
                    <w:b/>
                    <w:sz w:val="16"/>
                  </w:rPr>
                  <w:delInstrText xml:space="preserve"> STYLEREF 1 \s </w:delInstrText>
                </w:r>
                <w:r w:rsidDel="00961F73">
                  <w:rPr>
                    <w:rFonts w:ascii="Arial" w:hAnsi="Arial" w:cs="Arial"/>
                    <w:b/>
                    <w:sz w:val="16"/>
                  </w:rPr>
                  <w:fldChar w:fldCharType="separate"/>
                </w:r>
                <w:r w:rsidDel="00961F73">
                  <w:rPr>
                    <w:rFonts w:ascii="Arial" w:hAnsi="Arial" w:cs="Arial"/>
                    <w:b/>
                    <w:noProof/>
                    <w:sz w:val="16"/>
                  </w:rPr>
                  <w:delText>6</w:delText>
                </w:r>
                <w:r w:rsidDel="00961F73">
                  <w:rPr>
                    <w:rFonts w:ascii="Arial" w:hAnsi="Arial" w:cs="Arial"/>
                    <w:b/>
                    <w:sz w:val="16"/>
                  </w:rPr>
                  <w:fldChar w:fldCharType="end"/>
                </w:r>
                <w:r w:rsidDel="00961F73">
                  <w:rPr>
                    <w:rFonts w:ascii="Arial" w:hAnsi="Arial" w:cs="Arial"/>
                    <w:b/>
                    <w:sz w:val="16"/>
                  </w:rPr>
                  <w:delText>.</w:delText>
                </w:r>
                <w:r w:rsidDel="00961F73">
                  <w:rPr>
                    <w:rFonts w:ascii="Arial" w:hAnsi="Arial" w:cs="Arial"/>
                    <w:b/>
                    <w:sz w:val="16"/>
                  </w:rPr>
                  <w:fldChar w:fldCharType="begin"/>
                </w:r>
                <w:r w:rsidDel="00961F73">
                  <w:rPr>
                    <w:rFonts w:ascii="Arial" w:hAnsi="Arial" w:cs="Arial"/>
                    <w:b/>
                    <w:sz w:val="16"/>
                  </w:rPr>
                  <w:delInstrText xml:space="preserve"> SEQ Figure \* ARABIC \s 1 </w:delInstrText>
                </w:r>
                <w:r w:rsidDel="00961F73">
                  <w:rPr>
                    <w:rFonts w:ascii="Arial" w:hAnsi="Arial" w:cs="Arial"/>
                    <w:b/>
                    <w:sz w:val="16"/>
                  </w:rPr>
                  <w:fldChar w:fldCharType="separate"/>
                </w:r>
                <w:r w:rsidDel="00961F73">
                  <w:rPr>
                    <w:rFonts w:ascii="Arial" w:hAnsi="Arial" w:cs="Arial"/>
                    <w:b/>
                    <w:noProof/>
                    <w:sz w:val="16"/>
                  </w:rPr>
                  <w:delText>16</w:delText>
                </w:r>
                <w:r w:rsidDel="00961F73">
                  <w:rPr>
                    <w:rFonts w:ascii="Arial" w:hAnsi="Arial" w:cs="Arial"/>
                    <w:b/>
                    <w:sz w:val="16"/>
                  </w:rPr>
                  <w:fldChar w:fldCharType="end"/>
                </w:r>
              </w:del>
              <w:del w:id="3738" w:author="Smullen, Lizz" w:date="2016-02-11T10:35:00Z">
                <w:r w:rsidRPr="00AE626F" w:rsidDel="00362F85">
                  <w:rPr>
                    <w:rFonts w:ascii="Arial" w:hAnsi="Arial" w:cs="Arial"/>
                    <w:b/>
                    <w:sz w:val="16"/>
                  </w:rPr>
                  <w:delText xml:space="preserve"> — SATCOM System Home Page</w:delText>
                </w:r>
              </w:del>
            </w:moveTo>
            <w:bookmarkEnd w:id="3734"/>
          </w:p>
          <w:p w14:paraId="5A2A81C1" w14:textId="46E41A5C" w:rsidR="006A5FCE" w:rsidRPr="00AE626F" w:rsidDel="00362F85" w:rsidRDefault="006A5FCE">
            <w:pPr>
              <w:pStyle w:val="Index1"/>
              <w:widowControl w:val="0"/>
              <w:spacing w:before="0" w:after="60" w:line="240" w:lineRule="auto"/>
              <w:rPr>
                <w:del w:id="3739" w:author="Smullen, Lizz" w:date="2016-02-11T10:35:00Z"/>
                <w:noProof/>
              </w:rPr>
              <w:pPrChange w:id="3740" w:author="Smullen, Lizz" w:date="2016-02-10T14:05:00Z">
                <w:pPr>
                  <w:widowControl w:val="0"/>
                  <w:spacing w:after="60"/>
                  <w:jc w:val="center"/>
                </w:pPr>
              </w:pPrChange>
            </w:pPr>
            <w:moveTo w:id="3741" w:author="Smullen, Lizz" w:date="2016-02-10T14:00:00Z">
              <w:del w:id="3742" w:author="Smullen, Lizz" w:date="2016-02-11T10:35:00Z">
                <w:r w:rsidDel="00362F85">
                  <w:rPr>
                    <w:noProof/>
                  </w:rPr>
                  <w:drawing>
                    <wp:inline distT="0" distB="0" distL="0" distR="0" wp14:anchorId="37307C99" wp14:editId="5A28C1BD">
                      <wp:extent cx="3675888" cy="2615184"/>
                      <wp:effectExtent l="19050" t="19050" r="20320" b="139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75888" cy="2615184"/>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del>
            </w:moveTo>
          </w:p>
        </w:tc>
      </w:tr>
      <w:tr w:rsidR="006A5FCE" w:rsidRPr="00AE626F" w:rsidDel="00362F85" w14:paraId="401934B2" w14:textId="1CAAFA06" w:rsidTr="00484E5B">
        <w:trPr>
          <w:cantSplit/>
          <w:jc w:val="center"/>
          <w:del w:id="3743" w:author="Smullen, Lizz" w:date="2016-02-11T10:35:00Z"/>
        </w:trPr>
        <w:tc>
          <w:tcPr>
            <w:tcW w:w="774" w:type="dxa"/>
          </w:tcPr>
          <w:p w14:paraId="18663A3F" w14:textId="2DA4D15D" w:rsidR="006A5FCE" w:rsidRPr="00AE626F" w:rsidDel="00362F85" w:rsidRDefault="006A5FCE" w:rsidP="00484E5B">
            <w:pPr>
              <w:keepNext/>
              <w:keepLines/>
              <w:spacing w:before="60" w:after="60"/>
              <w:jc w:val="center"/>
              <w:rPr>
                <w:del w:id="3744" w:author="Smullen, Lizz" w:date="2016-02-11T10:35:00Z"/>
              </w:rPr>
            </w:pPr>
            <w:moveTo w:id="3745" w:author="Smullen, Lizz" w:date="2016-02-10T14:00:00Z">
              <w:del w:id="3746" w:author="Smullen, Lizz" w:date="2016-02-11T10:35:00Z">
                <w:r w:rsidRPr="00AE626F" w:rsidDel="00362F85">
                  <w:delText>3.</w:delText>
                </w:r>
              </w:del>
            </w:moveTo>
          </w:p>
        </w:tc>
        <w:tc>
          <w:tcPr>
            <w:tcW w:w="7974" w:type="dxa"/>
            <w:vAlign w:val="center"/>
          </w:tcPr>
          <w:p w14:paraId="24D540B4" w14:textId="30A9E2C1" w:rsidR="006A5FCE" w:rsidRPr="00AE626F" w:rsidDel="00362F85" w:rsidRDefault="006A5FCE" w:rsidP="00484E5B">
            <w:pPr>
              <w:keepNext/>
              <w:keepLines/>
              <w:spacing w:before="60" w:after="60"/>
              <w:rPr>
                <w:del w:id="3747" w:author="Smullen, Lizz" w:date="2016-02-11T10:35:00Z"/>
              </w:rPr>
            </w:pPr>
            <w:moveTo w:id="3748" w:author="Smullen, Lizz" w:date="2016-02-10T14:00:00Z">
              <w:del w:id="3749" w:author="Smullen, Lizz" w:date="2016-02-11T10:35:00Z">
                <w:r w:rsidRPr="00AE626F" w:rsidDel="00362F85">
                  <w:delText xml:space="preserve">Click </w:delText>
                </w:r>
                <w:r w:rsidRPr="00AE626F" w:rsidDel="00362F85">
                  <w:rPr>
                    <w:b/>
                    <w:bCs/>
                  </w:rPr>
                  <w:delText>[Utility Functions</w:delText>
                </w:r>
                <w:r w:rsidRPr="00AE626F" w:rsidDel="00362F85">
                  <w:rPr>
                    <w:b/>
                  </w:rPr>
                  <w:delText>]</w:delText>
                </w:r>
                <w:r w:rsidRPr="00AE626F" w:rsidDel="00362F85">
                  <w:delText xml:space="preserve"> at the top of the home page.</w:delText>
                </w:r>
              </w:del>
            </w:moveTo>
          </w:p>
          <w:p w14:paraId="24200D9D" w14:textId="47382CE0" w:rsidR="006A5FCE" w:rsidRPr="00AE626F" w:rsidDel="00362F85" w:rsidRDefault="006A5FCE" w:rsidP="00356035">
            <w:pPr>
              <w:keepNext/>
              <w:keepLines/>
              <w:spacing w:before="60" w:after="60" w:line="240" w:lineRule="auto"/>
              <w:rPr>
                <w:del w:id="3750" w:author="Smullen, Lizz" w:date="2016-02-11T10:35:00Z"/>
              </w:rPr>
            </w:pPr>
            <w:moveTo w:id="3751" w:author="Smullen, Lizz" w:date="2016-02-10T14:00:00Z">
              <w:del w:id="3752" w:author="Smullen, Lizz" w:date="2016-02-11T10:35:00Z">
                <w:r w:rsidRPr="00AE626F" w:rsidDel="00362F85">
                  <w:delText xml:space="preserve">The </w:delText>
                </w:r>
                <w:r w:rsidRPr="00AE626F" w:rsidDel="00362F85">
                  <w:rPr>
                    <w:b/>
                  </w:rPr>
                  <w:delText>Utility Functions/Transfer Log File</w:delText>
                </w:r>
                <w:r w:rsidRPr="00AE626F" w:rsidDel="00362F85">
                  <w:delText xml:space="preserve"> page appears.</w:delText>
                </w:r>
              </w:del>
            </w:moveTo>
          </w:p>
          <w:p w14:paraId="7CB6F9CD" w14:textId="143D2999" w:rsidR="006A5FCE" w:rsidRPr="00AE626F" w:rsidDel="00362F85" w:rsidRDefault="006A5FCE">
            <w:pPr>
              <w:keepNext/>
              <w:keepLines/>
              <w:spacing w:after="0" w:line="240" w:lineRule="auto"/>
              <w:jc w:val="center"/>
              <w:rPr>
                <w:del w:id="3753" w:author="Smullen, Lizz" w:date="2016-02-11T10:35:00Z"/>
                <w:rFonts w:ascii="Arial" w:hAnsi="Arial" w:cs="Arial"/>
                <w:b/>
                <w:sz w:val="16"/>
              </w:rPr>
              <w:pPrChange w:id="3754" w:author="Smullen, Lizz" w:date="2016-02-10T14:06:00Z">
                <w:pPr>
                  <w:keepNext/>
                  <w:keepLines/>
                  <w:spacing w:before="240"/>
                  <w:ind w:left="360"/>
                  <w:jc w:val="center"/>
                </w:pPr>
              </w:pPrChange>
            </w:pPr>
            <w:bookmarkStart w:id="3755" w:name="_Toc442899376"/>
            <w:moveTo w:id="3756" w:author="Smullen, Lizz" w:date="2016-02-10T14:00:00Z">
              <w:del w:id="3757" w:author="Smullen, Lizz" w:date="2016-02-11T10:35:00Z">
                <w:r w:rsidRPr="00AE626F" w:rsidDel="00362F85">
                  <w:rPr>
                    <w:rFonts w:ascii="Arial" w:hAnsi="Arial" w:cs="Arial"/>
                    <w:b/>
                    <w:sz w:val="16"/>
                  </w:rPr>
                  <w:delText xml:space="preserve">Figure </w:delText>
                </w:r>
              </w:del>
              <w:del w:id="3758" w:author="Smullen, Lizz" w:date="2016-02-10T15:58:00Z">
                <w:r w:rsidDel="00961F73">
                  <w:rPr>
                    <w:rFonts w:ascii="Arial" w:hAnsi="Arial" w:cs="Arial"/>
                    <w:b/>
                    <w:sz w:val="16"/>
                  </w:rPr>
                  <w:fldChar w:fldCharType="begin"/>
                </w:r>
                <w:r w:rsidDel="00961F73">
                  <w:rPr>
                    <w:rFonts w:ascii="Arial" w:hAnsi="Arial" w:cs="Arial"/>
                    <w:b/>
                    <w:sz w:val="16"/>
                  </w:rPr>
                  <w:delInstrText xml:space="preserve"> STYLEREF 1 \s </w:delInstrText>
                </w:r>
                <w:r w:rsidDel="00961F73">
                  <w:rPr>
                    <w:rFonts w:ascii="Arial" w:hAnsi="Arial" w:cs="Arial"/>
                    <w:b/>
                    <w:sz w:val="16"/>
                  </w:rPr>
                  <w:fldChar w:fldCharType="separate"/>
                </w:r>
                <w:r w:rsidDel="00961F73">
                  <w:rPr>
                    <w:rFonts w:ascii="Arial" w:hAnsi="Arial" w:cs="Arial"/>
                    <w:b/>
                    <w:noProof/>
                    <w:sz w:val="16"/>
                  </w:rPr>
                  <w:delText>6</w:delText>
                </w:r>
                <w:r w:rsidDel="00961F73">
                  <w:rPr>
                    <w:rFonts w:ascii="Arial" w:hAnsi="Arial" w:cs="Arial"/>
                    <w:b/>
                    <w:sz w:val="16"/>
                  </w:rPr>
                  <w:fldChar w:fldCharType="end"/>
                </w:r>
                <w:r w:rsidDel="00961F73">
                  <w:rPr>
                    <w:rFonts w:ascii="Arial" w:hAnsi="Arial" w:cs="Arial"/>
                    <w:b/>
                    <w:sz w:val="16"/>
                  </w:rPr>
                  <w:delText>.</w:delText>
                </w:r>
                <w:r w:rsidDel="00961F73">
                  <w:rPr>
                    <w:rFonts w:ascii="Arial" w:hAnsi="Arial" w:cs="Arial"/>
                    <w:b/>
                    <w:sz w:val="16"/>
                  </w:rPr>
                  <w:fldChar w:fldCharType="begin"/>
                </w:r>
                <w:r w:rsidDel="00961F73">
                  <w:rPr>
                    <w:rFonts w:ascii="Arial" w:hAnsi="Arial" w:cs="Arial"/>
                    <w:b/>
                    <w:sz w:val="16"/>
                  </w:rPr>
                  <w:delInstrText xml:space="preserve"> SEQ Figure \* ARABIC \s 1 </w:delInstrText>
                </w:r>
                <w:r w:rsidDel="00961F73">
                  <w:rPr>
                    <w:rFonts w:ascii="Arial" w:hAnsi="Arial" w:cs="Arial"/>
                    <w:b/>
                    <w:sz w:val="16"/>
                  </w:rPr>
                  <w:fldChar w:fldCharType="separate"/>
                </w:r>
                <w:r w:rsidDel="00961F73">
                  <w:rPr>
                    <w:rFonts w:ascii="Arial" w:hAnsi="Arial" w:cs="Arial"/>
                    <w:b/>
                    <w:noProof/>
                    <w:sz w:val="16"/>
                  </w:rPr>
                  <w:delText>17</w:delText>
                </w:r>
                <w:r w:rsidDel="00961F73">
                  <w:rPr>
                    <w:rFonts w:ascii="Arial" w:hAnsi="Arial" w:cs="Arial"/>
                    <w:b/>
                    <w:sz w:val="16"/>
                  </w:rPr>
                  <w:fldChar w:fldCharType="end"/>
                </w:r>
              </w:del>
              <w:del w:id="3759" w:author="Smullen, Lizz" w:date="2016-02-11T10:35:00Z">
                <w:r w:rsidRPr="00AE626F" w:rsidDel="00362F85">
                  <w:rPr>
                    <w:rFonts w:ascii="Arial" w:hAnsi="Arial" w:cs="Arial"/>
                    <w:b/>
                    <w:sz w:val="16"/>
                  </w:rPr>
                  <w:delText xml:space="preserve"> — Utility Functions</w:delText>
                </w:r>
              </w:del>
            </w:moveTo>
            <w:bookmarkEnd w:id="3755"/>
          </w:p>
          <w:p w14:paraId="129A2F67" w14:textId="663BBC12" w:rsidR="006A5FCE" w:rsidRPr="00AE626F" w:rsidDel="00362F85" w:rsidRDefault="006A5FCE" w:rsidP="00356035">
            <w:pPr>
              <w:keepNext/>
              <w:keepLines/>
              <w:spacing w:before="0" w:after="60" w:line="240" w:lineRule="auto"/>
              <w:jc w:val="center"/>
              <w:rPr>
                <w:del w:id="3760" w:author="Smullen, Lizz" w:date="2016-02-11T10:35:00Z"/>
              </w:rPr>
            </w:pPr>
            <w:moveTo w:id="3761" w:author="Smullen, Lizz" w:date="2016-02-10T14:00:00Z">
              <w:del w:id="3762" w:author="Smullen, Lizz" w:date="2016-02-11T10:35:00Z">
                <w:r w:rsidRPr="002573CE" w:rsidDel="00362F85">
                  <w:rPr>
                    <w:noProof/>
                    <w:color w:val="0000FF"/>
                    <w:rPrChange w:id="3763" w:author="Unknown">
                      <w:rPr>
                        <w:noProof/>
                      </w:rPr>
                    </w:rPrChange>
                  </w:rPr>
                  <w:drawing>
                    <wp:inline distT="0" distB="0" distL="0" distR="0" wp14:anchorId="689D466D" wp14:editId="74A3AA79">
                      <wp:extent cx="3631100" cy="2578608"/>
                      <wp:effectExtent l="19050" t="19050" r="26670" b="12700"/>
                      <wp:docPr id="126" name="Picture 12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erowiki/aerodiags/images/thumb/1/12/System_Installation_page.JPG/500px-System_Installation_page.JPG">
                                <a:hlinkClick r:id="rId41"/>
                              </pic:cNvPr>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31100" cy="2578608"/>
                              </a:xfrm>
                              <a:prstGeom prst="rect">
                                <a:avLst/>
                              </a:prstGeom>
                              <a:noFill/>
                              <a:ln w="19050">
                                <a:solidFill>
                                  <a:srgbClr val="4F81BD"/>
                                </a:solidFill>
                              </a:ln>
                            </pic:spPr>
                          </pic:pic>
                        </a:graphicData>
                      </a:graphic>
                    </wp:inline>
                  </w:drawing>
                </w:r>
              </w:del>
            </w:moveTo>
          </w:p>
        </w:tc>
      </w:tr>
      <w:tr w:rsidR="006A5FCE" w:rsidRPr="00AE626F" w:rsidDel="00362F85" w14:paraId="34C05923" w14:textId="7026AAE4" w:rsidTr="00484E5B">
        <w:trPr>
          <w:cantSplit/>
          <w:jc w:val="center"/>
          <w:del w:id="3764" w:author="Smullen, Lizz" w:date="2016-02-11T10:35:00Z"/>
        </w:trPr>
        <w:tc>
          <w:tcPr>
            <w:tcW w:w="774" w:type="dxa"/>
          </w:tcPr>
          <w:p w14:paraId="220765EF" w14:textId="3896C6F1" w:rsidR="006A5FCE" w:rsidRPr="00AE626F" w:rsidDel="00362F85" w:rsidRDefault="006A5FCE" w:rsidP="00484E5B">
            <w:pPr>
              <w:spacing w:before="60" w:after="60"/>
              <w:jc w:val="center"/>
              <w:rPr>
                <w:del w:id="3765" w:author="Smullen, Lizz" w:date="2016-02-11T10:35:00Z"/>
              </w:rPr>
            </w:pPr>
            <w:moveTo w:id="3766" w:author="Smullen, Lizz" w:date="2016-02-10T14:00:00Z">
              <w:del w:id="3767" w:author="Smullen, Lizz" w:date="2016-02-11T10:35:00Z">
                <w:r w:rsidRPr="00AE626F" w:rsidDel="00362F85">
                  <w:delText>4.</w:delText>
                </w:r>
              </w:del>
            </w:moveTo>
          </w:p>
        </w:tc>
        <w:tc>
          <w:tcPr>
            <w:tcW w:w="7974" w:type="dxa"/>
            <w:vAlign w:val="center"/>
          </w:tcPr>
          <w:p w14:paraId="10DE506D" w14:textId="5E1AFF11" w:rsidR="006A5FCE" w:rsidRPr="00AE626F" w:rsidDel="00362F85" w:rsidRDefault="006A5FCE" w:rsidP="00484E5B">
            <w:pPr>
              <w:spacing w:before="60" w:after="60"/>
              <w:rPr>
                <w:del w:id="3768" w:author="Smullen, Lizz" w:date="2016-02-11T10:35:00Z"/>
              </w:rPr>
            </w:pPr>
            <w:moveTo w:id="3769" w:author="Smullen, Lizz" w:date="2016-02-10T14:00:00Z">
              <w:del w:id="3770" w:author="Smullen, Lizz" w:date="2016-02-11T10:35:00Z">
                <w:r w:rsidRPr="00AE626F" w:rsidDel="00362F85">
                  <w:delText xml:space="preserve">Click the </w:delText>
                </w:r>
                <w:r w:rsidRPr="00AE626F" w:rsidDel="00362F85">
                  <w:rPr>
                    <w:b/>
                  </w:rPr>
                  <w:delText>Blank Zones</w:delText>
                </w:r>
                <w:r w:rsidRPr="00AE626F" w:rsidDel="00362F85">
                  <w:delText xml:space="preserve"> button on the side panel.</w:delText>
                </w:r>
              </w:del>
            </w:moveTo>
          </w:p>
          <w:p w14:paraId="3BC02DD4" w14:textId="5BC13961" w:rsidR="006A5FCE" w:rsidRPr="00AE626F" w:rsidDel="00362F85" w:rsidRDefault="006A5FCE" w:rsidP="00484E5B">
            <w:pPr>
              <w:spacing w:before="60" w:after="60"/>
              <w:rPr>
                <w:del w:id="3771" w:author="Smullen, Lizz" w:date="2016-02-11T10:35:00Z"/>
              </w:rPr>
            </w:pPr>
            <w:moveTo w:id="3772" w:author="Smullen, Lizz" w:date="2016-02-10T14:00:00Z">
              <w:del w:id="3773" w:author="Smullen, Lizz" w:date="2016-02-11T10:35:00Z">
                <w:r w:rsidRPr="00AE626F" w:rsidDel="00362F85">
                  <w:delText xml:space="preserve">The </w:delText>
                </w:r>
                <w:r w:rsidRPr="00AE626F" w:rsidDel="00362F85">
                  <w:rPr>
                    <w:b/>
                    <w:bCs/>
                  </w:rPr>
                  <w:delText>Load ESM Blanking Zones</w:delText>
                </w:r>
                <w:r w:rsidRPr="00AE626F" w:rsidDel="00362F85">
                  <w:delText xml:space="preserve"> page appears.</w:delText>
                </w:r>
              </w:del>
            </w:moveTo>
          </w:p>
          <w:p w14:paraId="56AAFBC0" w14:textId="333900D8" w:rsidR="006A5FCE" w:rsidRPr="00AE626F" w:rsidDel="00362F85" w:rsidRDefault="006A5FCE">
            <w:pPr>
              <w:keepNext/>
              <w:spacing w:after="0" w:line="240" w:lineRule="auto"/>
              <w:jc w:val="center"/>
              <w:rPr>
                <w:del w:id="3774" w:author="Smullen, Lizz" w:date="2016-02-11T10:35:00Z"/>
                <w:rFonts w:ascii="Arial" w:hAnsi="Arial" w:cs="Arial"/>
                <w:b/>
                <w:sz w:val="16"/>
              </w:rPr>
              <w:pPrChange w:id="3775" w:author="Smullen, Lizz" w:date="2016-02-10T14:07:00Z">
                <w:pPr>
                  <w:keepNext/>
                  <w:spacing w:before="240"/>
                  <w:ind w:left="360"/>
                  <w:jc w:val="center"/>
                </w:pPr>
              </w:pPrChange>
            </w:pPr>
            <w:bookmarkStart w:id="3776" w:name="_Toc442899377"/>
            <w:moveTo w:id="3777" w:author="Smullen, Lizz" w:date="2016-02-10T14:00:00Z">
              <w:del w:id="3778" w:author="Smullen, Lizz" w:date="2016-02-11T10:35:00Z">
                <w:r w:rsidRPr="00AE626F" w:rsidDel="00362F85">
                  <w:rPr>
                    <w:rFonts w:ascii="Arial" w:hAnsi="Arial" w:cs="Arial"/>
                    <w:b/>
                    <w:sz w:val="16"/>
                  </w:rPr>
                  <w:delText xml:space="preserve">Figure </w:delText>
                </w:r>
              </w:del>
              <w:del w:id="3779" w:author="Smullen, Lizz" w:date="2016-02-10T15:58:00Z">
                <w:r w:rsidDel="00961F73">
                  <w:rPr>
                    <w:rFonts w:ascii="Arial" w:hAnsi="Arial" w:cs="Arial"/>
                    <w:b/>
                    <w:sz w:val="16"/>
                  </w:rPr>
                  <w:fldChar w:fldCharType="begin"/>
                </w:r>
                <w:r w:rsidDel="00961F73">
                  <w:rPr>
                    <w:rFonts w:ascii="Arial" w:hAnsi="Arial" w:cs="Arial"/>
                    <w:b/>
                    <w:sz w:val="16"/>
                  </w:rPr>
                  <w:delInstrText xml:space="preserve"> STYLEREF 1 \s </w:delInstrText>
                </w:r>
                <w:r w:rsidDel="00961F73">
                  <w:rPr>
                    <w:rFonts w:ascii="Arial" w:hAnsi="Arial" w:cs="Arial"/>
                    <w:b/>
                    <w:sz w:val="16"/>
                  </w:rPr>
                  <w:fldChar w:fldCharType="separate"/>
                </w:r>
                <w:r w:rsidDel="00961F73">
                  <w:rPr>
                    <w:rFonts w:ascii="Arial" w:hAnsi="Arial" w:cs="Arial"/>
                    <w:b/>
                    <w:noProof/>
                    <w:sz w:val="16"/>
                  </w:rPr>
                  <w:delText>6</w:delText>
                </w:r>
                <w:r w:rsidDel="00961F73">
                  <w:rPr>
                    <w:rFonts w:ascii="Arial" w:hAnsi="Arial" w:cs="Arial"/>
                    <w:b/>
                    <w:sz w:val="16"/>
                  </w:rPr>
                  <w:fldChar w:fldCharType="end"/>
                </w:r>
                <w:r w:rsidDel="00961F73">
                  <w:rPr>
                    <w:rFonts w:ascii="Arial" w:hAnsi="Arial" w:cs="Arial"/>
                    <w:b/>
                    <w:sz w:val="16"/>
                  </w:rPr>
                  <w:delText>.</w:delText>
                </w:r>
                <w:r w:rsidDel="00961F73">
                  <w:rPr>
                    <w:rFonts w:ascii="Arial" w:hAnsi="Arial" w:cs="Arial"/>
                    <w:b/>
                    <w:sz w:val="16"/>
                  </w:rPr>
                  <w:fldChar w:fldCharType="begin"/>
                </w:r>
                <w:r w:rsidDel="00961F73">
                  <w:rPr>
                    <w:rFonts w:ascii="Arial" w:hAnsi="Arial" w:cs="Arial"/>
                    <w:b/>
                    <w:sz w:val="16"/>
                  </w:rPr>
                  <w:delInstrText xml:space="preserve"> SEQ Figure \* ARABIC \s 1 </w:delInstrText>
                </w:r>
                <w:r w:rsidDel="00961F73">
                  <w:rPr>
                    <w:rFonts w:ascii="Arial" w:hAnsi="Arial" w:cs="Arial"/>
                    <w:b/>
                    <w:sz w:val="16"/>
                  </w:rPr>
                  <w:fldChar w:fldCharType="separate"/>
                </w:r>
                <w:r w:rsidDel="00961F73">
                  <w:rPr>
                    <w:rFonts w:ascii="Arial" w:hAnsi="Arial" w:cs="Arial"/>
                    <w:b/>
                    <w:noProof/>
                    <w:sz w:val="16"/>
                  </w:rPr>
                  <w:delText>18</w:delText>
                </w:r>
                <w:r w:rsidDel="00961F73">
                  <w:rPr>
                    <w:rFonts w:ascii="Arial" w:hAnsi="Arial" w:cs="Arial"/>
                    <w:b/>
                    <w:sz w:val="16"/>
                  </w:rPr>
                  <w:fldChar w:fldCharType="end"/>
                </w:r>
              </w:del>
              <w:del w:id="3780" w:author="Smullen, Lizz" w:date="2016-02-11T10:35:00Z">
                <w:r w:rsidRPr="00AE626F" w:rsidDel="00362F85">
                  <w:rPr>
                    <w:rFonts w:ascii="Arial" w:hAnsi="Arial" w:cs="Arial"/>
                    <w:b/>
                    <w:sz w:val="16"/>
                  </w:rPr>
                  <w:delText xml:space="preserve"> — Load ESM Blanking Zones</w:delText>
                </w:r>
              </w:del>
            </w:moveTo>
            <w:bookmarkEnd w:id="3776"/>
          </w:p>
          <w:p w14:paraId="7888D781" w14:textId="7B6F1933" w:rsidR="006A5FCE" w:rsidRPr="00AE626F" w:rsidDel="00362F85" w:rsidRDefault="006A5FCE">
            <w:pPr>
              <w:pStyle w:val="Index1"/>
              <w:rPr>
                <w:del w:id="3781" w:author="Smullen, Lizz" w:date="2016-02-11T10:35:00Z"/>
                <w:noProof/>
              </w:rPr>
              <w:pPrChange w:id="3782" w:author="Smullen, Lizz" w:date="2016-02-10T14:08:00Z">
                <w:pPr>
                  <w:ind w:left="720"/>
                  <w:jc w:val="center"/>
                </w:pPr>
              </w:pPrChange>
            </w:pPr>
            <w:moveTo w:id="3783" w:author="Smullen, Lizz" w:date="2016-02-10T14:00:00Z">
              <w:del w:id="3784" w:author="Smullen, Lizz" w:date="2016-02-10T14:01:00Z">
                <w:r w:rsidDel="006A5FCE">
                  <w:rPr>
                    <w:noProof/>
                  </w:rPr>
                  <mc:AlternateContent>
                    <mc:Choice Requires="wps">
                      <w:drawing>
                        <wp:anchor distT="0" distB="0" distL="114300" distR="114300" simplePos="0" relativeHeight="251755520" behindDoc="0" locked="0" layoutInCell="1" allowOverlap="1" wp14:anchorId="45CFCCDB" wp14:editId="3196ACD8">
                          <wp:simplePos x="0" y="0"/>
                          <wp:positionH relativeFrom="column">
                            <wp:posOffset>742950</wp:posOffset>
                          </wp:positionH>
                          <wp:positionV relativeFrom="paragraph">
                            <wp:posOffset>667385</wp:posOffset>
                          </wp:positionV>
                          <wp:extent cx="636270" cy="165100"/>
                          <wp:effectExtent l="0" t="0" r="11430" b="25400"/>
                          <wp:wrapNone/>
                          <wp:docPr id="124" name="Rounded Rectangle 124"/>
                          <wp:cNvGraphicFramePr/>
                          <a:graphic xmlns:a="http://schemas.openxmlformats.org/drawingml/2006/main">
                            <a:graphicData uri="http://schemas.microsoft.com/office/word/2010/wordprocessingShape">
                              <wps:wsp>
                                <wps:cNvSpPr/>
                                <wps:spPr>
                                  <a:xfrm>
                                    <a:off x="0" y="0"/>
                                    <a:ext cx="63627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4" o:spid="_x0000_s1026" style="position:absolute;margin-left:58.5pt;margin-top:52.55pt;width:50.1pt;height:1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" filled="f" strokecolor="red" strokeweight="2pt"/>
                      </w:pict>
                    </mc:Fallback>
                  </mc:AlternateContent>
                </w:r>
              </w:del>
              <w:del w:id="3785" w:author="Smullen, Lizz" w:date="2016-02-11T10:35:00Z">
                <w:r w:rsidRPr="002573CE" w:rsidDel="00362F85">
                  <w:rPr>
                    <w:noProof/>
                  </w:rPr>
                  <w:drawing>
                    <wp:inline distT="0" distB="0" distL="0" distR="0" wp14:anchorId="318D5212" wp14:editId="15924958">
                      <wp:extent cx="3657600" cy="2561640"/>
                      <wp:effectExtent l="19050" t="19050" r="1905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erowiki/aerodiags/images/thumb/8/80/System_Configuration_page.JPG/500px-System_Configuration_page.JPG">
                                <a:hlinkClick r:id="rId44"/>
                              </pic:cNvPr>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61640"/>
                              </a:xfrm>
                              <a:prstGeom prst="rect">
                                <a:avLst/>
                              </a:prstGeom>
                              <a:noFill/>
                              <a:ln w="19050">
                                <a:solidFill>
                                  <a:srgbClr val="4F81BD"/>
                                </a:solidFill>
                              </a:ln>
                            </pic:spPr>
                          </pic:pic>
                        </a:graphicData>
                      </a:graphic>
                    </wp:inline>
                  </w:drawing>
                </w:r>
              </w:del>
            </w:moveTo>
          </w:p>
        </w:tc>
      </w:tr>
      <w:tr w:rsidR="006A5FCE" w:rsidRPr="00AE626F" w:rsidDel="00362F85" w14:paraId="31314D25" w14:textId="0C1404AD" w:rsidTr="00484E5B">
        <w:trPr>
          <w:cantSplit/>
          <w:jc w:val="center"/>
          <w:del w:id="3786" w:author="Smullen, Lizz" w:date="2016-02-11T10:35:00Z"/>
        </w:trPr>
        <w:tc>
          <w:tcPr>
            <w:tcW w:w="774" w:type="dxa"/>
          </w:tcPr>
          <w:p w14:paraId="5228757F" w14:textId="6A6D694A" w:rsidR="006A5FCE" w:rsidRPr="00AE626F" w:rsidDel="00362F85" w:rsidRDefault="006A5FCE" w:rsidP="00484E5B">
            <w:pPr>
              <w:spacing w:before="60" w:after="60"/>
              <w:jc w:val="center"/>
              <w:rPr>
                <w:del w:id="3787" w:author="Smullen, Lizz" w:date="2016-02-11T10:35:00Z"/>
              </w:rPr>
            </w:pPr>
            <w:moveTo w:id="3788" w:author="Smullen, Lizz" w:date="2016-02-10T14:00:00Z">
              <w:del w:id="3789" w:author="Smullen, Lizz" w:date="2016-02-11T10:35:00Z">
                <w:r w:rsidRPr="00AE626F" w:rsidDel="00362F85">
                  <w:delText>5.</w:delText>
                </w:r>
              </w:del>
            </w:moveTo>
          </w:p>
        </w:tc>
        <w:tc>
          <w:tcPr>
            <w:tcW w:w="7974" w:type="dxa"/>
            <w:vAlign w:val="center"/>
          </w:tcPr>
          <w:p w14:paraId="7530648C" w14:textId="32B85466" w:rsidR="006A5FCE" w:rsidRPr="00AE626F" w:rsidDel="00362F85" w:rsidRDefault="006A5FCE" w:rsidP="00484E5B">
            <w:pPr>
              <w:spacing w:before="60" w:after="60"/>
              <w:rPr>
                <w:del w:id="3790" w:author="Smullen, Lizz" w:date="2016-02-11T10:35:00Z"/>
              </w:rPr>
            </w:pPr>
            <w:moveTo w:id="3791" w:author="Smullen, Lizz" w:date="2016-02-10T14:00:00Z">
              <w:del w:id="3792" w:author="Smullen, Lizz" w:date="2016-02-11T10:35:00Z">
                <w:r w:rsidRPr="00AE626F" w:rsidDel="00362F85">
                  <w:delText xml:space="preserve">Upload the ESM Blanking Zones file using one of the methods below: </w:delText>
                </w:r>
              </w:del>
            </w:moveTo>
          </w:p>
          <w:p w14:paraId="5C8E3FC6" w14:textId="3E32DF74" w:rsidR="006A5FCE" w:rsidRPr="00AE626F" w:rsidDel="00362F85" w:rsidRDefault="006A5FCE" w:rsidP="00484E5B">
            <w:pPr>
              <w:numPr>
                <w:ilvl w:val="0"/>
                <w:numId w:val="41"/>
              </w:numPr>
              <w:spacing w:before="60" w:after="60"/>
              <w:rPr>
                <w:del w:id="3793" w:author="Smullen, Lizz" w:date="2016-02-11T10:35:00Z"/>
              </w:rPr>
            </w:pPr>
            <w:moveTo w:id="3794" w:author="Smullen, Lizz" w:date="2016-02-10T14:00:00Z">
              <w:del w:id="3795" w:author="Smullen, Lizz" w:date="2016-02-11T10:35:00Z">
                <w:r w:rsidRPr="00AE626F" w:rsidDel="00362F85">
                  <w:delText xml:space="preserve">Click the </w:delText>
                </w:r>
                <w:r w:rsidRPr="00AE626F" w:rsidDel="00362F85">
                  <w:rPr>
                    <w:b/>
                    <w:bCs/>
                  </w:rPr>
                  <w:delText>Browse</w:delText>
                </w:r>
                <w:r w:rsidRPr="00AE626F" w:rsidDel="00362F85">
                  <w:delText xml:space="preserve"> button next to the </w:delText>
                </w:r>
                <w:r w:rsidRPr="00AE626F" w:rsidDel="00362F85">
                  <w:rPr>
                    <w:b/>
                    <w:bCs/>
                  </w:rPr>
                  <w:delText>local file</w:delText>
                </w:r>
                <w:r w:rsidRPr="00AE626F" w:rsidDel="00362F85">
                  <w:delText xml:space="preserve"> field to navigate to the location on your hard drive containing the updated ESM Blanking Zones file. Click the </w:delText>
                </w:r>
                <w:r w:rsidRPr="00AE626F" w:rsidDel="00362F85">
                  <w:rPr>
                    <w:b/>
                    <w:bCs/>
                  </w:rPr>
                  <w:delText>Open</w:delText>
                </w:r>
                <w:r w:rsidRPr="00AE626F" w:rsidDel="00362F85">
                  <w:delText xml:space="preserve"> button.</w:delText>
                </w:r>
              </w:del>
            </w:moveTo>
          </w:p>
          <w:p w14:paraId="583184F1" w14:textId="1538EC13" w:rsidR="006A5FCE" w:rsidRPr="00AE626F" w:rsidDel="00362F85" w:rsidRDefault="006A5FCE" w:rsidP="00484E5B">
            <w:pPr>
              <w:keepNext/>
              <w:spacing w:before="240"/>
              <w:jc w:val="center"/>
              <w:rPr>
                <w:del w:id="3796" w:author="Smullen, Lizz" w:date="2016-02-11T10:35:00Z"/>
                <w:rFonts w:ascii="Arial" w:hAnsi="Arial" w:cs="Arial"/>
                <w:b/>
                <w:sz w:val="16"/>
              </w:rPr>
            </w:pPr>
            <w:moveTo w:id="3797" w:author="Smullen, Lizz" w:date="2016-02-10T14:00:00Z">
              <w:del w:id="3798" w:author="Smullen, Lizz" w:date="2016-02-11T10:35:00Z">
                <w:r w:rsidRPr="00AE626F" w:rsidDel="00362F85">
                  <w:rPr>
                    <w:rFonts w:ascii="Arial" w:hAnsi="Arial" w:cs="Arial"/>
                    <w:b/>
                    <w:sz w:val="16"/>
                  </w:rPr>
                  <w:delText xml:space="preserve">Figure </w:delText>
                </w:r>
              </w:del>
              <w:del w:id="3799" w:author="Smullen, Lizz" w:date="2016-02-10T15:58:00Z">
                <w:r w:rsidDel="00961F73">
                  <w:rPr>
                    <w:rFonts w:ascii="Arial" w:hAnsi="Arial" w:cs="Arial"/>
                    <w:b/>
                    <w:sz w:val="16"/>
                  </w:rPr>
                  <w:fldChar w:fldCharType="begin"/>
                </w:r>
                <w:r w:rsidDel="00961F73">
                  <w:rPr>
                    <w:rFonts w:ascii="Arial" w:hAnsi="Arial" w:cs="Arial"/>
                    <w:b/>
                    <w:sz w:val="16"/>
                  </w:rPr>
                  <w:delInstrText xml:space="preserve"> STYLEREF 1 \s </w:delInstrText>
                </w:r>
                <w:r w:rsidDel="00961F73">
                  <w:rPr>
                    <w:rFonts w:ascii="Arial" w:hAnsi="Arial" w:cs="Arial"/>
                    <w:b/>
                    <w:sz w:val="16"/>
                  </w:rPr>
                  <w:fldChar w:fldCharType="separate"/>
                </w:r>
                <w:r w:rsidDel="00961F73">
                  <w:rPr>
                    <w:rFonts w:ascii="Arial" w:hAnsi="Arial" w:cs="Arial"/>
                    <w:b/>
                    <w:noProof/>
                    <w:sz w:val="16"/>
                  </w:rPr>
                  <w:delText>6</w:delText>
                </w:r>
                <w:r w:rsidDel="00961F73">
                  <w:rPr>
                    <w:rFonts w:ascii="Arial" w:hAnsi="Arial" w:cs="Arial"/>
                    <w:b/>
                    <w:sz w:val="16"/>
                  </w:rPr>
                  <w:fldChar w:fldCharType="end"/>
                </w:r>
                <w:r w:rsidDel="00961F73">
                  <w:rPr>
                    <w:rFonts w:ascii="Arial" w:hAnsi="Arial" w:cs="Arial"/>
                    <w:b/>
                    <w:sz w:val="16"/>
                  </w:rPr>
                  <w:delText>.</w:delText>
                </w:r>
                <w:r w:rsidDel="00961F73">
                  <w:rPr>
                    <w:rFonts w:ascii="Arial" w:hAnsi="Arial" w:cs="Arial"/>
                    <w:b/>
                    <w:sz w:val="16"/>
                  </w:rPr>
                  <w:fldChar w:fldCharType="begin"/>
                </w:r>
                <w:r w:rsidDel="00961F73">
                  <w:rPr>
                    <w:rFonts w:ascii="Arial" w:hAnsi="Arial" w:cs="Arial"/>
                    <w:b/>
                    <w:sz w:val="16"/>
                  </w:rPr>
                  <w:delInstrText xml:space="preserve"> SEQ Figure \* ARABIC \s 1 </w:delInstrText>
                </w:r>
                <w:r w:rsidDel="00961F73">
                  <w:rPr>
                    <w:rFonts w:ascii="Arial" w:hAnsi="Arial" w:cs="Arial"/>
                    <w:b/>
                    <w:sz w:val="16"/>
                  </w:rPr>
                  <w:fldChar w:fldCharType="separate"/>
                </w:r>
                <w:r w:rsidDel="00961F73">
                  <w:rPr>
                    <w:rFonts w:ascii="Arial" w:hAnsi="Arial" w:cs="Arial"/>
                    <w:b/>
                    <w:noProof/>
                    <w:sz w:val="16"/>
                  </w:rPr>
                  <w:delText>19</w:delText>
                </w:r>
                <w:r w:rsidDel="00961F73">
                  <w:rPr>
                    <w:rFonts w:ascii="Arial" w:hAnsi="Arial" w:cs="Arial"/>
                    <w:b/>
                    <w:sz w:val="16"/>
                  </w:rPr>
                  <w:fldChar w:fldCharType="end"/>
                </w:r>
              </w:del>
              <w:del w:id="3800" w:author="Smullen, Lizz" w:date="2016-02-11T10:35:00Z">
                <w:r w:rsidRPr="00AE626F" w:rsidDel="00362F85">
                  <w:rPr>
                    <w:rFonts w:ascii="Arial" w:hAnsi="Arial" w:cs="Arial"/>
                    <w:b/>
                    <w:sz w:val="16"/>
                  </w:rPr>
                  <w:delText xml:space="preserve"> — ESM Blanking Zones File Upload Process</w:delText>
                </w:r>
              </w:del>
            </w:moveTo>
          </w:p>
          <w:p w14:paraId="7EC5EE9C" w14:textId="02EC5D9D" w:rsidR="006A5FCE" w:rsidRPr="00AE626F" w:rsidDel="00362F85" w:rsidRDefault="006A5FCE" w:rsidP="00484E5B">
            <w:pPr>
              <w:keepNext/>
              <w:ind w:left="720"/>
              <w:jc w:val="center"/>
              <w:rPr>
                <w:del w:id="3801" w:author="Smullen, Lizz" w:date="2016-02-11T10:35:00Z"/>
              </w:rPr>
            </w:pPr>
            <w:moveTo w:id="3802" w:author="Smullen, Lizz" w:date="2016-02-10T14:00:00Z">
              <w:del w:id="3803" w:author="Smullen, Lizz" w:date="2016-02-11T10:35:00Z">
                <w:r w:rsidRPr="00AE626F" w:rsidDel="00362F85">
                  <w:rPr>
                    <w:noProof/>
                  </w:rPr>
                  <w:drawing>
                    <wp:inline distT="0" distB="0" distL="0" distR="0" wp14:anchorId="28146F6A" wp14:editId="069A34BB">
                      <wp:extent cx="3657600" cy="2953512"/>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 Blanking Zones Browse.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953512"/>
                              </a:xfrm>
                              <a:prstGeom prst="rect">
                                <a:avLst/>
                              </a:prstGeom>
                              <a:ln w="22225">
                                <a:solidFill>
                                  <a:schemeClr val="accent1"/>
                                </a:solidFill>
                              </a:ln>
                            </pic:spPr>
                          </pic:pic>
                        </a:graphicData>
                      </a:graphic>
                    </wp:inline>
                  </w:drawing>
                </w:r>
              </w:del>
            </w:moveTo>
          </w:p>
          <w:p w14:paraId="0A5FC771" w14:textId="7DFBEC88" w:rsidR="006A5FCE" w:rsidRPr="00AE626F" w:rsidDel="00362F85" w:rsidRDefault="006A5FCE" w:rsidP="00484E5B">
            <w:pPr>
              <w:numPr>
                <w:ilvl w:val="0"/>
                <w:numId w:val="41"/>
              </w:numPr>
              <w:spacing w:before="60" w:after="60"/>
              <w:rPr>
                <w:del w:id="3804" w:author="Smullen, Lizz" w:date="2016-02-11T10:35:00Z"/>
              </w:rPr>
            </w:pPr>
            <w:moveTo w:id="3805" w:author="Smullen, Lizz" w:date="2016-02-10T14:00:00Z">
              <w:del w:id="3806" w:author="Smullen, Lizz" w:date="2016-02-11T10:35:00Z">
                <w:r w:rsidRPr="00AE626F" w:rsidDel="00362F85">
                  <w:rPr>
                    <w:i/>
                    <w:iCs/>
                  </w:rPr>
                  <w:delText>(For Linux and Mac systems only.)</w:delText>
                </w:r>
                <w:r w:rsidRPr="00AE626F" w:rsidDel="00362F85">
                  <w:delText xml:space="preserve"> Enter the URL for the location on your hard drive containing the ESM blanking zones in the </w:delText>
                </w:r>
                <w:r w:rsidRPr="00AE626F" w:rsidDel="00362F85">
                  <w:rPr>
                    <w:b/>
                    <w:bCs/>
                  </w:rPr>
                  <w:delText>URL</w:delText>
                </w:r>
                <w:r w:rsidRPr="00AE626F" w:rsidDel="00362F85">
                  <w:delText xml:space="preserve"> field.</w:delText>
                </w:r>
              </w:del>
            </w:moveTo>
          </w:p>
          <w:p w14:paraId="1772FBC4" w14:textId="6FC5A33B" w:rsidR="006A5FCE" w:rsidRPr="00AE626F" w:rsidDel="00362F85" w:rsidRDefault="006A5FCE" w:rsidP="00484E5B">
            <w:pPr>
              <w:tabs>
                <w:tab w:val="left" w:pos="612"/>
              </w:tabs>
              <w:spacing w:before="60" w:after="60"/>
              <w:ind w:left="612" w:hanging="612"/>
              <w:rPr>
                <w:del w:id="3807" w:author="Smullen, Lizz" w:date="2016-02-11T10:35:00Z"/>
              </w:rPr>
            </w:pPr>
            <w:moveTo w:id="3808" w:author="Smullen, Lizz" w:date="2016-02-10T14:00:00Z">
              <w:del w:id="3809" w:author="Smullen, Lizz" w:date="2016-02-11T10:35:00Z">
                <w:r w:rsidRPr="00AE626F" w:rsidDel="00362F85">
                  <w:rPr>
                    <w:b/>
                    <w:bCs/>
                    <w:color w:val="4F81BD" w:themeColor="accent1"/>
                  </w:rPr>
                  <w:delText>NOTE:</w:delText>
                </w:r>
                <w:r w:rsidRPr="00AE626F" w:rsidDel="00362F85">
                  <w:delText xml:space="preserve"> </w:delText>
                </w:r>
                <w:r w:rsidRPr="00AE626F" w:rsidDel="00362F85">
                  <w:tab/>
                  <w:delTex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delText>
                </w:r>
              </w:del>
            </w:moveTo>
          </w:p>
        </w:tc>
      </w:tr>
      <w:tr w:rsidR="006A5FCE" w:rsidRPr="00AE626F" w:rsidDel="00362F85" w14:paraId="55CCA9F2" w14:textId="30685F4C" w:rsidTr="00484E5B">
        <w:trPr>
          <w:cantSplit/>
          <w:jc w:val="center"/>
          <w:del w:id="3810" w:author="Smullen, Lizz" w:date="2016-02-11T10:35:00Z"/>
        </w:trPr>
        <w:tc>
          <w:tcPr>
            <w:tcW w:w="774" w:type="dxa"/>
          </w:tcPr>
          <w:p w14:paraId="4B694E18" w14:textId="70701E23" w:rsidR="006A5FCE" w:rsidRPr="00AE626F" w:rsidDel="00362F85" w:rsidRDefault="006A5FCE" w:rsidP="00484E5B">
            <w:pPr>
              <w:spacing w:before="60" w:after="60"/>
              <w:jc w:val="center"/>
              <w:rPr>
                <w:del w:id="3811" w:author="Smullen, Lizz" w:date="2016-02-11T10:35:00Z"/>
                <w:sz w:val="18"/>
                <w:szCs w:val="18"/>
              </w:rPr>
            </w:pPr>
            <w:moveTo w:id="3812" w:author="Smullen, Lizz" w:date="2016-02-10T14:00:00Z">
              <w:del w:id="3813" w:author="Smullen, Lizz" w:date="2016-02-11T10:35:00Z">
                <w:r w:rsidRPr="00AE626F" w:rsidDel="00362F85">
                  <w:delText>6.</w:delText>
                </w:r>
              </w:del>
            </w:moveTo>
          </w:p>
        </w:tc>
        <w:tc>
          <w:tcPr>
            <w:tcW w:w="7974" w:type="dxa"/>
          </w:tcPr>
          <w:p w14:paraId="21E5DDC4" w14:textId="4BF5D4DA" w:rsidR="006A5FCE" w:rsidRPr="00AE626F" w:rsidDel="00362F85" w:rsidRDefault="006A5FCE" w:rsidP="00484E5B">
            <w:pPr>
              <w:spacing w:before="60" w:after="60"/>
              <w:rPr>
                <w:del w:id="3814" w:author="Smullen, Lizz" w:date="2016-02-11T10:35:00Z"/>
              </w:rPr>
            </w:pPr>
            <w:moveTo w:id="3815" w:author="Smullen, Lizz" w:date="2016-02-10T14:00:00Z">
              <w:del w:id="3816" w:author="Smullen, Lizz" w:date="2016-02-11T10:35:00Z">
                <w:r w:rsidRPr="00AE626F" w:rsidDel="00362F85">
                  <w:delText xml:space="preserve">Click the </w:delText>
                </w:r>
                <w:r w:rsidRPr="00AE626F" w:rsidDel="00362F85">
                  <w:rPr>
                    <w:b/>
                    <w:bCs/>
                  </w:rPr>
                  <w:delText>Load zone file</w:delText>
                </w:r>
                <w:r w:rsidRPr="00AE626F" w:rsidDel="00362F85">
                  <w:delText xml:space="preserve"> button next to the </w:delText>
                </w:r>
                <w:r w:rsidRPr="00AE626F" w:rsidDel="00362F85">
                  <w:rPr>
                    <w:b/>
                    <w:bCs/>
                  </w:rPr>
                  <w:delText>action:</w:delText>
                </w:r>
                <w:r w:rsidRPr="00AE626F" w:rsidDel="00362F85">
                  <w:delText xml:space="preserve"> field. </w:delText>
                </w:r>
              </w:del>
            </w:moveTo>
          </w:p>
          <w:p w14:paraId="0A796307" w14:textId="0BCB59B3" w:rsidR="006A5FCE" w:rsidRPr="00AE626F" w:rsidDel="00362F85" w:rsidRDefault="006A5FCE" w:rsidP="00484E5B">
            <w:pPr>
              <w:spacing w:before="60" w:after="60"/>
              <w:rPr>
                <w:del w:id="3817" w:author="Smullen, Lizz" w:date="2016-02-11T10:35:00Z"/>
              </w:rPr>
            </w:pPr>
            <w:moveTo w:id="3818" w:author="Smullen, Lizz" w:date="2016-02-10T14:00:00Z">
              <w:del w:id="3819" w:author="Smullen, Lizz" w:date="2016-02-11T10:35:00Z">
                <w:r w:rsidRPr="00AE626F" w:rsidDel="00362F85">
                  <w:delText>The Blanking Map Transfer Status page appears, displaying the details of the configuration file upload.</w:delText>
                </w:r>
              </w:del>
            </w:moveTo>
          </w:p>
          <w:p w14:paraId="6DD8A735" w14:textId="4C5EF050" w:rsidR="006A5FCE" w:rsidRPr="00AE626F" w:rsidDel="00362F85" w:rsidRDefault="006A5FCE" w:rsidP="00484E5B">
            <w:pPr>
              <w:keepNext/>
              <w:jc w:val="center"/>
              <w:rPr>
                <w:del w:id="3820" w:author="Smullen, Lizz" w:date="2016-02-11T10:35:00Z"/>
                <w:rFonts w:ascii="Arial" w:hAnsi="Arial" w:cs="Arial"/>
                <w:b/>
                <w:sz w:val="16"/>
              </w:rPr>
            </w:pPr>
            <w:bookmarkStart w:id="3821" w:name="_Toc442899378"/>
            <w:moveTo w:id="3822" w:author="Smullen, Lizz" w:date="2016-02-10T14:00:00Z">
              <w:del w:id="3823" w:author="Smullen, Lizz" w:date="2016-02-11T10:35:00Z">
                <w:r w:rsidRPr="00AE626F" w:rsidDel="00362F85">
                  <w:rPr>
                    <w:rFonts w:ascii="Arial" w:hAnsi="Arial" w:cs="Arial"/>
                    <w:b/>
                    <w:sz w:val="16"/>
                  </w:rPr>
                  <w:delText xml:space="preserve">Figure </w:delText>
                </w:r>
              </w:del>
              <w:del w:id="3824" w:author="Smullen, Lizz" w:date="2016-02-10T15:58:00Z">
                <w:r w:rsidDel="00961F73">
                  <w:rPr>
                    <w:rFonts w:ascii="Arial" w:hAnsi="Arial" w:cs="Arial"/>
                    <w:b/>
                    <w:sz w:val="16"/>
                  </w:rPr>
                  <w:fldChar w:fldCharType="begin"/>
                </w:r>
                <w:r w:rsidDel="00961F73">
                  <w:rPr>
                    <w:rFonts w:ascii="Arial" w:hAnsi="Arial" w:cs="Arial"/>
                    <w:b/>
                    <w:sz w:val="16"/>
                  </w:rPr>
                  <w:delInstrText xml:space="preserve"> STYLEREF 1 \s </w:delInstrText>
                </w:r>
                <w:r w:rsidDel="00961F73">
                  <w:rPr>
                    <w:rFonts w:ascii="Arial" w:hAnsi="Arial" w:cs="Arial"/>
                    <w:b/>
                    <w:sz w:val="16"/>
                  </w:rPr>
                  <w:fldChar w:fldCharType="separate"/>
                </w:r>
                <w:r w:rsidDel="00961F73">
                  <w:rPr>
                    <w:rFonts w:ascii="Arial" w:hAnsi="Arial" w:cs="Arial"/>
                    <w:b/>
                    <w:noProof/>
                    <w:sz w:val="16"/>
                  </w:rPr>
                  <w:delText>6</w:delText>
                </w:r>
                <w:r w:rsidDel="00961F73">
                  <w:rPr>
                    <w:rFonts w:ascii="Arial" w:hAnsi="Arial" w:cs="Arial"/>
                    <w:b/>
                    <w:sz w:val="16"/>
                  </w:rPr>
                  <w:fldChar w:fldCharType="end"/>
                </w:r>
                <w:r w:rsidDel="00961F73">
                  <w:rPr>
                    <w:rFonts w:ascii="Arial" w:hAnsi="Arial" w:cs="Arial"/>
                    <w:b/>
                    <w:sz w:val="16"/>
                  </w:rPr>
                  <w:delText>.</w:delText>
                </w:r>
                <w:r w:rsidDel="00961F73">
                  <w:rPr>
                    <w:rFonts w:ascii="Arial" w:hAnsi="Arial" w:cs="Arial"/>
                    <w:b/>
                    <w:sz w:val="16"/>
                  </w:rPr>
                  <w:fldChar w:fldCharType="begin"/>
                </w:r>
                <w:r w:rsidDel="00961F73">
                  <w:rPr>
                    <w:rFonts w:ascii="Arial" w:hAnsi="Arial" w:cs="Arial"/>
                    <w:b/>
                    <w:sz w:val="16"/>
                  </w:rPr>
                  <w:delInstrText xml:space="preserve"> SEQ Figure \* ARABIC \s 1 </w:delInstrText>
                </w:r>
                <w:r w:rsidDel="00961F73">
                  <w:rPr>
                    <w:rFonts w:ascii="Arial" w:hAnsi="Arial" w:cs="Arial"/>
                    <w:b/>
                    <w:sz w:val="16"/>
                  </w:rPr>
                  <w:fldChar w:fldCharType="separate"/>
                </w:r>
                <w:r w:rsidDel="00961F73">
                  <w:rPr>
                    <w:rFonts w:ascii="Arial" w:hAnsi="Arial" w:cs="Arial"/>
                    <w:b/>
                    <w:noProof/>
                    <w:sz w:val="16"/>
                  </w:rPr>
                  <w:delText>20</w:delText>
                </w:r>
                <w:r w:rsidDel="00961F73">
                  <w:rPr>
                    <w:rFonts w:ascii="Arial" w:hAnsi="Arial" w:cs="Arial"/>
                    <w:b/>
                    <w:sz w:val="16"/>
                  </w:rPr>
                  <w:fldChar w:fldCharType="end"/>
                </w:r>
              </w:del>
              <w:del w:id="3825" w:author="Smullen, Lizz" w:date="2016-02-11T10:35:00Z">
                <w:r w:rsidRPr="00AE626F" w:rsidDel="00362F85">
                  <w:rPr>
                    <w:rFonts w:ascii="Arial" w:hAnsi="Arial" w:cs="Arial"/>
                    <w:b/>
                    <w:sz w:val="16"/>
                  </w:rPr>
                  <w:delText xml:space="preserve"> — Blanking Map Transfer Status</w:delText>
                </w:r>
              </w:del>
            </w:moveTo>
            <w:bookmarkEnd w:id="3821"/>
          </w:p>
          <w:p w14:paraId="2B9387C7" w14:textId="3E71D796" w:rsidR="006A5FCE" w:rsidRPr="00AE626F" w:rsidDel="00362F85" w:rsidRDefault="006A5FCE" w:rsidP="00484E5B">
            <w:pPr>
              <w:spacing w:after="60"/>
              <w:jc w:val="center"/>
              <w:rPr>
                <w:del w:id="3826" w:author="Smullen, Lizz" w:date="2016-02-11T10:35:00Z"/>
              </w:rPr>
            </w:pPr>
            <w:moveTo w:id="3827" w:author="Smullen, Lizz" w:date="2016-02-10T14:00:00Z">
              <w:del w:id="3828" w:author="Smullen, Lizz" w:date="2016-02-11T10:35:00Z">
                <w:r w:rsidRPr="002573CE" w:rsidDel="00362F85">
                  <w:rPr>
                    <w:noProof/>
                    <w:color w:val="0000FF"/>
                    <w:rPrChange w:id="3829" w:author="Unknown">
                      <w:rPr>
                        <w:noProof/>
                      </w:rPr>
                    </w:rPrChange>
                  </w:rPr>
                  <w:drawing>
                    <wp:inline distT="0" distB="0" distL="0" distR="0" wp14:anchorId="15993037" wp14:editId="64E590F8">
                      <wp:extent cx="3657600" cy="25146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erowiki/aerodiags/images/thumb/6/62/Status_page_1.JPG/500px-Status_page_1.JPG">
                                <a:hlinkClick r:id="rId49"/>
                              </pic:cNvPr>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14600"/>
                              </a:xfrm>
                              <a:prstGeom prst="rect">
                                <a:avLst/>
                              </a:prstGeom>
                              <a:noFill/>
                              <a:ln w="19050">
                                <a:solidFill>
                                  <a:schemeClr val="accent1"/>
                                </a:solidFill>
                              </a:ln>
                            </pic:spPr>
                          </pic:pic>
                        </a:graphicData>
                      </a:graphic>
                    </wp:inline>
                  </w:drawing>
                </w:r>
              </w:del>
            </w:moveTo>
          </w:p>
        </w:tc>
      </w:tr>
      <w:tr w:rsidR="006A5FCE" w:rsidRPr="00AE626F" w:rsidDel="00362F85" w14:paraId="7877CECD" w14:textId="281E2D83" w:rsidTr="00484E5B">
        <w:trPr>
          <w:cantSplit/>
          <w:jc w:val="center"/>
          <w:del w:id="3830" w:author="Smullen, Lizz" w:date="2016-02-11T10:35:00Z"/>
        </w:trPr>
        <w:tc>
          <w:tcPr>
            <w:tcW w:w="774" w:type="dxa"/>
          </w:tcPr>
          <w:p w14:paraId="27A07BC9" w14:textId="7C943302" w:rsidR="006A5FCE" w:rsidRPr="00AE626F" w:rsidDel="00362F85" w:rsidRDefault="006A5FCE" w:rsidP="00484E5B">
            <w:pPr>
              <w:spacing w:before="60" w:after="60"/>
              <w:jc w:val="center"/>
              <w:rPr>
                <w:del w:id="3831" w:author="Smullen, Lizz" w:date="2016-02-11T10:35:00Z"/>
                <w:sz w:val="18"/>
                <w:szCs w:val="18"/>
              </w:rPr>
            </w:pPr>
            <w:moveTo w:id="3832" w:author="Smullen, Lizz" w:date="2016-02-10T14:00:00Z">
              <w:del w:id="3833" w:author="Smullen, Lizz" w:date="2016-02-11T10:35:00Z">
                <w:r w:rsidRPr="00AE626F" w:rsidDel="00362F85">
                  <w:delText>7.</w:delText>
                </w:r>
              </w:del>
            </w:moveTo>
          </w:p>
        </w:tc>
        <w:tc>
          <w:tcPr>
            <w:tcW w:w="7974" w:type="dxa"/>
          </w:tcPr>
          <w:p w14:paraId="52B9A3D0" w14:textId="4CD82A46" w:rsidR="006A5FCE" w:rsidRPr="00AE626F" w:rsidDel="00362F85" w:rsidRDefault="006A5FCE" w:rsidP="00484E5B">
            <w:pPr>
              <w:keepNext/>
              <w:keepLines/>
              <w:spacing w:before="60" w:after="60"/>
              <w:rPr>
                <w:del w:id="3834" w:author="Smullen, Lizz" w:date="2016-02-11T10:35:00Z"/>
              </w:rPr>
            </w:pPr>
            <w:moveTo w:id="3835" w:author="Smullen, Lizz" w:date="2016-02-10T14:00:00Z">
              <w:del w:id="3836" w:author="Smullen, Lizz" w:date="2016-02-11T10:35:00Z">
                <w:r w:rsidRPr="00AE626F" w:rsidDel="00362F85">
                  <w:delText xml:space="preserve">View the </w:delText>
                </w:r>
                <w:r w:rsidRPr="00AE626F" w:rsidDel="00362F85">
                  <w:rPr>
                    <w:rFonts w:ascii="Courier New" w:hAnsi="Courier New" w:cs="Courier New"/>
                  </w:rPr>
                  <w:delText>status</w:delText>
                </w:r>
                <w:r w:rsidRPr="00AE626F" w:rsidDel="00362F85">
                  <w:delText xml:space="preserve"> section of the Blanking Map Transfer Status page to ensure the following conditions are met: </w:delText>
                </w:r>
              </w:del>
            </w:moveTo>
          </w:p>
          <w:p w14:paraId="36CE3B94" w14:textId="67DBBCB1" w:rsidR="006A5FCE" w:rsidRPr="00AE626F" w:rsidDel="00362F85" w:rsidRDefault="006A5FCE" w:rsidP="00484E5B">
            <w:pPr>
              <w:keepNext/>
              <w:keepLines/>
              <w:numPr>
                <w:ilvl w:val="0"/>
                <w:numId w:val="38"/>
              </w:numPr>
              <w:spacing w:before="60" w:after="60"/>
              <w:rPr>
                <w:del w:id="3837" w:author="Smullen, Lizz" w:date="2016-02-11T10:35:00Z"/>
              </w:rPr>
            </w:pPr>
            <w:moveTo w:id="3838" w:author="Smullen, Lizz" w:date="2016-02-10T14:00:00Z">
              <w:del w:id="3839" w:author="Smullen, Lizz" w:date="2016-02-11T10:35:00Z">
                <w:r w:rsidRPr="00AE626F" w:rsidDel="00362F85">
                  <w:delText xml:space="preserve">The following message is displayed: </w:delText>
                </w:r>
                <w:r w:rsidRPr="00AE626F" w:rsidDel="00362F85">
                  <w:rPr>
                    <w:rFonts w:ascii="Courier New" w:hAnsi="Courier New" w:cs="Courier New"/>
                    <w:b/>
                    <w:bCs/>
                  </w:rPr>
                  <w:delText>process started...</w:delText>
                </w:r>
              </w:del>
            </w:moveTo>
          </w:p>
          <w:p w14:paraId="20D06E84" w14:textId="5E5C5FEC" w:rsidR="006A5FCE" w:rsidRPr="00AE626F" w:rsidDel="00362F85" w:rsidRDefault="006A5FCE" w:rsidP="00484E5B">
            <w:pPr>
              <w:keepNext/>
              <w:keepLines/>
              <w:numPr>
                <w:ilvl w:val="0"/>
                <w:numId w:val="38"/>
              </w:numPr>
              <w:spacing w:before="60" w:after="60"/>
              <w:rPr>
                <w:del w:id="3840" w:author="Smullen, Lizz" w:date="2016-02-11T10:35:00Z"/>
              </w:rPr>
            </w:pPr>
            <w:moveTo w:id="3841" w:author="Smullen, Lizz" w:date="2016-02-10T14:00:00Z">
              <w:del w:id="3842" w:author="Smullen, Lizz" w:date="2016-02-11T10:35:00Z">
                <w:r w:rsidRPr="00AE626F" w:rsidDel="00362F85">
                  <w:delText xml:space="preserve">The file byte size is greater than a nonzero value. If the byte size is zero, one of the following errors have occurred: </w:delText>
                </w:r>
              </w:del>
            </w:moveTo>
          </w:p>
          <w:p w14:paraId="772C77F2" w14:textId="51ECB7DC" w:rsidR="006A5FCE" w:rsidRPr="00AE626F" w:rsidDel="00362F85" w:rsidRDefault="006A5FCE" w:rsidP="00484E5B">
            <w:pPr>
              <w:keepNext/>
              <w:keepLines/>
              <w:numPr>
                <w:ilvl w:val="1"/>
                <w:numId w:val="39"/>
              </w:numPr>
              <w:spacing w:before="60" w:after="60"/>
              <w:ind w:left="1224"/>
              <w:rPr>
                <w:del w:id="3843" w:author="Smullen, Lizz" w:date="2016-02-11T10:35:00Z"/>
              </w:rPr>
            </w:pPr>
            <w:moveTo w:id="3844" w:author="Smullen, Lizz" w:date="2016-02-10T14:00:00Z">
              <w:del w:id="3845" w:author="Smullen, Lizz" w:date="2016-02-11T10:35:00Z">
                <w:r w:rsidRPr="00AE626F" w:rsidDel="00362F85">
                  <w:delText>A blanking file containing incorrect information was uploaded.</w:delText>
                </w:r>
              </w:del>
            </w:moveTo>
          </w:p>
          <w:p w14:paraId="00026F63" w14:textId="4102EBD5" w:rsidR="006A5FCE" w:rsidRPr="00AE626F" w:rsidDel="00362F85" w:rsidRDefault="006A5FCE" w:rsidP="00484E5B">
            <w:pPr>
              <w:numPr>
                <w:ilvl w:val="1"/>
                <w:numId w:val="39"/>
              </w:numPr>
              <w:spacing w:before="60" w:after="60"/>
              <w:ind w:left="1224"/>
              <w:rPr>
                <w:del w:id="3846" w:author="Smullen, Lizz" w:date="2016-02-11T10:35:00Z"/>
              </w:rPr>
            </w:pPr>
            <w:moveTo w:id="3847" w:author="Smullen, Lizz" w:date="2016-02-10T14:00:00Z">
              <w:del w:id="3848" w:author="Smullen, Lizz" w:date="2016-02-11T10:35:00Z">
                <w:r w:rsidRPr="00AE626F" w:rsidDel="00362F85">
                  <w:delText>The path to the blanking file on your hard drive or network drive is invalid.</w:delText>
                </w:r>
              </w:del>
            </w:moveTo>
          </w:p>
        </w:tc>
      </w:tr>
      <w:tr w:rsidR="006A5FCE" w:rsidRPr="00AE626F" w:rsidDel="00362F85" w14:paraId="5CC2BA6F" w14:textId="39364EF9" w:rsidTr="00484E5B">
        <w:trPr>
          <w:cantSplit/>
          <w:jc w:val="center"/>
          <w:del w:id="3849" w:author="Smullen, Lizz" w:date="2016-02-11T10:35:00Z"/>
        </w:trPr>
        <w:tc>
          <w:tcPr>
            <w:tcW w:w="774" w:type="dxa"/>
          </w:tcPr>
          <w:p w14:paraId="27458443" w14:textId="1E1F9F4A" w:rsidR="006A5FCE" w:rsidRPr="00AE626F" w:rsidDel="00362F85" w:rsidRDefault="006A5FCE" w:rsidP="00484E5B">
            <w:pPr>
              <w:spacing w:before="60" w:after="60"/>
              <w:jc w:val="center"/>
              <w:rPr>
                <w:del w:id="3850" w:author="Smullen, Lizz" w:date="2016-02-11T10:35:00Z"/>
                <w:sz w:val="18"/>
                <w:szCs w:val="18"/>
              </w:rPr>
            </w:pPr>
            <w:moveTo w:id="3851" w:author="Smullen, Lizz" w:date="2016-02-10T14:00:00Z">
              <w:del w:id="3852" w:author="Smullen, Lizz" w:date="2016-02-11T10:35:00Z">
                <w:r w:rsidRPr="00AE626F" w:rsidDel="00362F85">
                  <w:delText>8.</w:delText>
                </w:r>
              </w:del>
            </w:moveTo>
          </w:p>
        </w:tc>
        <w:tc>
          <w:tcPr>
            <w:tcW w:w="7974" w:type="dxa"/>
            <w:vAlign w:val="center"/>
          </w:tcPr>
          <w:p w14:paraId="30EFD46F" w14:textId="1A6ABA2D" w:rsidR="006A5FCE" w:rsidRPr="00AE626F" w:rsidDel="00362F85" w:rsidRDefault="006A5FCE" w:rsidP="00484E5B">
            <w:pPr>
              <w:spacing w:before="60" w:after="60"/>
              <w:rPr>
                <w:del w:id="3853" w:author="Smullen, Lizz" w:date="2016-02-11T10:35:00Z"/>
              </w:rPr>
            </w:pPr>
            <w:moveTo w:id="3854" w:author="Smullen, Lizz" w:date="2016-02-10T14:00:00Z">
              <w:del w:id="3855" w:author="Smullen, Lizz" w:date="2016-02-11T10:35:00Z">
                <w:r w:rsidRPr="00AE626F" w:rsidDel="00362F85">
                  <w:delText xml:space="preserve">Scroll to the bottom of the page to verify that the following system message displays: </w:delText>
                </w:r>
              </w:del>
            </w:moveTo>
          </w:p>
          <w:p w14:paraId="7BB574D9" w14:textId="235724DE" w:rsidR="006A5FCE" w:rsidRPr="00AE626F" w:rsidDel="00362F85" w:rsidRDefault="006A5FCE" w:rsidP="00484E5B">
            <w:pPr>
              <w:spacing w:before="60"/>
              <w:rPr>
                <w:del w:id="3856" w:author="Smullen, Lizz" w:date="2016-02-11T10:35:00Z"/>
                <w:rFonts w:ascii="Courier New" w:hAnsi="Courier New" w:cs="Courier New"/>
                <w:b/>
              </w:rPr>
            </w:pPr>
            <w:moveTo w:id="3857" w:author="Smullen, Lizz" w:date="2016-02-10T14:00:00Z">
              <w:del w:id="3858" w:author="Smullen, Lizz" w:date="2016-02-11T10:35:00Z">
                <w:r w:rsidRPr="00AE626F" w:rsidDel="00362F85">
                  <w:rPr>
                    <w:rFonts w:ascii="Courier New" w:hAnsi="Courier New" w:cs="Courier New"/>
                    <w:b/>
                  </w:rPr>
                  <w:delText>+ Transfer of all zones successful</w:delText>
                </w:r>
              </w:del>
            </w:moveTo>
          </w:p>
          <w:p w14:paraId="7B509074" w14:textId="44061A93" w:rsidR="006A5FCE" w:rsidRPr="00AE626F" w:rsidDel="00362F85" w:rsidRDefault="006A5FCE" w:rsidP="00484E5B">
            <w:pPr>
              <w:spacing w:after="60"/>
              <w:rPr>
                <w:del w:id="3859" w:author="Smullen, Lizz" w:date="2016-02-11T10:35:00Z"/>
              </w:rPr>
            </w:pPr>
            <w:moveTo w:id="3860" w:author="Smullen, Lizz" w:date="2016-02-10T14:00:00Z">
              <w:del w:id="3861" w:author="Smullen, Lizz" w:date="2016-02-11T10:35:00Z">
                <w:r w:rsidRPr="00AE626F" w:rsidDel="00362F85">
                  <w:rPr>
                    <w:rFonts w:ascii="Courier New" w:hAnsi="Courier New" w:cs="Courier New"/>
                    <w:b/>
                  </w:rPr>
                  <w:delText>[task completed]</w:delText>
                </w:r>
              </w:del>
            </w:moveTo>
          </w:p>
        </w:tc>
      </w:tr>
      <w:tr w:rsidR="006A5FCE" w:rsidRPr="00AE626F" w:rsidDel="00362F85" w14:paraId="324FB71C" w14:textId="6D27A7BC" w:rsidTr="00484E5B">
        <w:trPr>
          <w:cantSplit/>
          <w:jc w:val="center"/>
          <w:del w:id="3862" w:author="Smullen, Lizz" w:date="2016-02-11T10:35:00Z"/>
        </w:trPr>
        <w:tc>
          <w:tcPr>
            <w:tcW w:w="774" w:type="dxa"/>
          </w:tcPr>
          <w:p w14:paraId="35771DC0" w14:textId="20851ACA" w:rsidR="006A5FCE" w:rsidRPr="00AE626F" w:rsidDel="00362F85" w:rsidRDefault="006A5FCE" w:rsidP="00484E5B">
            <w:pPr>
              <w:spacing w:before="60" w:after="60"/>
              <w:jc w:val="center"/>
              <w:rPr>
                <w:del w:id="3863" w:author="Smullen, Lizz" w:date="2016-02-11T10:35:00Z"/>
                <w:sz w:val="18"/>
                <w:szCs w:val="18"/>
              </w:rPr>
            </w:pPr>
            <w:moveTo w:id="3864" w:author="Smullen, Lizz" w:date="2016-02-10T14:00:00Z">
              <w:del w:id="3865" w:author="Smullen, Lizz" w:date="2016-02-11T10:35:00Z">
                <w:r w:rsidRPr="00AE626F" w:rsidDel="00362F85">
                  <w:delText xml:space="preserve">9. </w:delText>
                </w:r>
              </w:del>
            </w:moveTo>
          </w:p>
        </w:tc>
        <w:tc>
          <w:tcPr>
            <w:tcW w:w="7974" w:type="dxa"/>
            <w:vAlign w:val="center"/>
          </w:tcPr>
          <w:p w14:paraId="35BD1808" w14:textId="0E1C4249" w:rsidR="006A5FCE" w:rsidRPr="00AE626F" w:rsidDel="00362F85" w:rsidRDefault="006A5FCE" w:rsidP="00484E5B">
            <w:pPr>
              <w:spacing w:before="60" w:after="60"/>
              <w:rPr>
                <w:del w:id="3866" w:author="Smullen, Lizz" w:date="2016-02-11T10:35:00Z"/>
              </w:rPr>
            </w:pPr>
            <w:moveTo w:id="3867" w:author="Smullen, Lizz" w:date="2016-02-10T14:00:00Z">
              <w:del w:id="3868" w:author="Smullen, Lizz" w:date="2016-02-11T10:35:00Z">
                <w:r w:rsidRPr="00AE626F" w:rsidDel="00362F85">
                  <w:delText>Reboot the system.</w:delText>
                </w:r>
              </w:del>
            </w:moveTo>
          </w:p>
        </w:tc>
      </w:tr>
    </w:tbl>
    <w:moveToRangeEnd w:id="3449"/>
    <w:p w14:paraId="00226EDB" w14:textId="364BD7A0" w:rsidR="00BD459C" w:rsidDel="00467D62" w:rsidRDefault="00BD459C">
      <w:pPr>
        <w:pStyle w:val="Heading4"/>
        <w:rPr>
          <w:del w:id="3869" w:author="Smullen, Lizz" w:date="2016-02-10T13:43:00Z"/>
        </w:rPr>
        <w:pPrChange w:id="3870" w:author="Smullen, Lizz" w:date="2016-02-11T09:10:00Z">
          <w:pPr/>
        </w:pPrChange>
      </w:pPr>
      <w:del w:id="3871" w:author="Smullen, Lizz" w:date="2016-02-10T13:43:00Z">
        <w:r w:rsidDel="00467D62">
          <w:delText>The Software Up</w:delText>
        </w:r>
        <w:r w:rsidR="002A0D0D" w:rsidDel="00467D62">
          <w:delText>date</w:delText>
        </w:r>
        <w:r w:rsidDel="00467D62">
          <w:delText xml:space="preserve"> Procedures are sectioned as follows:</w:delText>
        </w:r>
      </w:del>
    </w:p>
    <w:p w14:paraId="44036D06" w14:textId="79619BA6" w:rsidR="00BD459C" w:rsidRPr="009C1B63" w:rsidDel="00467D62" w:rsidRDefault="00BD459C">
      <w:pPr>
        <w:pStyle w:val="Heading4"/>
        <w:rPr>
          <w:del w:id="3872" w:author="Smullen, Lizz" w:date="2016-02-10T13:43:00Z"/>
        </w:rPr>
        <w:pPrChange w:id="3873" w:author="Smullen, Lizz" w:date="2016-02-11T09:10:00Z">
          <w:pPr>
            <w:pStyle w:val="ListParagraph"/>
            <w:numPr>
              <w:numId w:val="27"/>
            </w:numPr>
          </w:pPr>
        </w:pPrChange>
      </w:pPr>
      <w:del w:id="3874" w:author="Smullen, Lizz" w:date="2016-02-10T13:43:00Z">
        <w:r w:rsidRPr="00047298" w:rsidDel="00467D62">
          <w:delText xml:space="preserve">Section </w:delText>
        </w:r>
        <w:r w:rsidR="00086D43" w:rsidDel="00467D62">
          <w:delText>6</w:delText>
        </w:r>
        <w:r w:rsidR="00E13F26" w:rsidRPr="00047298" w:rsidDel="00467D62">
          <w:delText>.1</w:delText>
        </w:r>
        <w:r w:rsidRPr="00047298" w:rsidDel="00467D62">
          <w:tab/>
        </w:r>
        <w:r w:rsidR="009C1B63" w:rsidRPr="002573CE" w:rsidDel="00467D62">
          <w:rPr>
            <w:b w:val="0"/>
          </w:rPr>
          <w:fldChar w:fldCharType="begin"/>
        </w:r>
        <w:r w:rsidR="009C1B63" w:rsidRPr="002573CE" w:rsidDel="00467D62">
          <w:delInstrText xml:space="preserve"> REF _Ref308868878 \h  \* MERGEFORMAT </w:delInstrText>
        </w:r>
        <w:r w:rsidR="009C1B63" w:rsidRPr="002573CE" w:rsidDel="00467D62">
          <w:rPr>
            <w:b w:val="0"/>
          </w:rPr>
        </w:r>
        <w:r w:rsidR="009C1B63" w:rsidRPr="002573CE" w:rsidDel="00467D62">
          <w:rPr>
            <w:b w:val="0"/>
          </w:rPr>
          <w:fldChar w:fldCharType="separate"/>
        </w:r>
        <w:r w:rsidR="00805FE1" w:rsidDel="00467D62">
          <w:rPr>
            <w:noProof/>
          </w:rPr>
          <w:delText xml:space="preserve">[A] </w:delText>
        </w:r>
        <w:r w:rsidR="00805FE1" w:rsidDel="00467D62">
          <w:delText>Software</w:delText>
        </w:r>
        <w:r w:rsidR="00805FE1" w:rsidDel="00467D62">
          <w:rPr>
            <w:noProof/>
          </w:rPr>
          <w:delText xml:space="preserve"> Update </w:delText>
        </w:r>
        <w:r w:rsidR="00805FE1" w:rsidRPr="007C7F49" w:rsidDel="00467D62">
          <w:rPr>
            <w:noProof/>
          </w:rPr>
          <w:delText>Prerequisites</w:delText>
        </w:r>
        <w:r w:rsidR="009C1B63" w:rsidRPr="002573CE" w:rsidDel="00467D62">
          <w:rPr>
            <w:b w:val="0"/>
          </w:rPr>
          <w:fldChar w:fldCharType="end"/>
        </w:r>
      </w:del>
    </w:p>
    <w:p w14:paraId="527A5220" w14:textId="68DD6C47" w:rsidR="00BD459C" w:rsidRPr="009C1B63" w:rsidDel="00467D62" w:rsidRDefault="009C1B63">
      <w:pPr>
        <w:pStyle w:val="Heading4"/>
        <w:rPr>
          <w:del w:id="3875" w:author="Smullen, Lizz" w:date="2016-02-10T13:43:00Z"/>
        </w:rPr>
        <w:pPrChange w:id="3876" w:author="Smullen, Lizz" w:date="2016-02-11T09:10:00Z">
          <w:pPr>
            <w:pStyle w:val="ListParagraph"/>
            <w:numPr>
              <w:numId w:val="27"/>
            </w:numPr>
          </w:pPr>
        </w:pPrChange>
      </w:pPr>
      <w:del w:id="3877" w:author="Smullen, Lizz" w:date="2016-02-10T13:43:00Z">
        <w:r w:rsidRPr="002573CE" w:rsidDel="00467D62">
          <w:delText xml:space="preserve">Section </w:delText>
        </w:r>
        <w:r w:rsidR="00086D43" w:rsidDel="00467D62">
          <w:delText>6</w:delText>
        </w:r>
        <w:r w:rsidRPr="002573CE" w:rsidDel="00467D62">
          <w:delText>.2</w:delText>
        </w:r>
        <w:r w:rsidRPr="009C1B63" w:rsidDel="00467D62">
          <w:tab/>
        </w:r>
        <w:r w:rsidRPr="002573CE" w:rsidDel="00467D62">
          <w:rPr>
            <w:b w:val="0"/>
          </w:rPr>
          <w:fldChar w:fldCharType="begin"/>
        </w:r>
        <w:r w:rsidRPr="002573CE" w:rsidDel="00467D62">
          <w:delInstrText xml:space="preserve"> REF _Ref308868893 \h  \* MERGEFORMAT </w:delInstrText>
        </w:r>
        <w:r w:rsidRPr="002573CE" w:rsidDel="00467D62">
          <w:rPr>
            <w:b w:val="0"/>
          </w:rPr>
        </w:r>
        <w:r w:rsidRPr="002573CE" w:rsidDel="00467D62">
          <w:rPr>
            <w:b w:val="0"/>
          </w:rPr>
          <w:fldChar w:fldCharType="separate"/>
        </w:r>
        <w:r w:rsidR="00805FE1" w:rsidDel="00467D62">
          <w:rPr>
            <w:noProof/>
          </w:rPr>
          <w:delText xml:space="preserve">[B] </w:delText>
        </w:r>
        <w:r w:rsidR="00805FE1" w:rsidDel="00467D62">
          <w:delText>System Software Update Procedures</w:delText>
        </w:r>
        <w:r w:rsidRPr="002573CE" w:rsidDel="00467D62">
          <w:rPr>
            <w:b w:val="0"/>
          </w:rPr>
          <w:fldChar w:fldCharType="end"/>
        </w:r>
      </w:del>
    </w:p>
    <w:p w14:paraId="3E66C873" w14:textId="739EF444" w:rsidR="00575F30" w:rsidRPr="00317371" w:rsidDel="006A5FCE" w:rsidRDefault="00575F30">
      <w:pPr>
        <w:pStyle w:val="Heading4"/>
        <w:rPr>
          <w:del w:id="3878" w:author="Smullen, Lizz" w:date="2016-02-10T14:00:00Z"/>
        </w:rPr>
        <w:pPrChange w:id="3879" w:author="Smullen, Lizz" w:date="2016-02-11T09:10:00Z">
          <w:pPr>
            <w:pStyle w:val="Heading2"/>
          </w:pPr>
        </w:pPrChange>
      </w:pPr>
      <w:bookmarkStart w:id="3880" w:name="_Ref442875229"/>
      <w:del w:id="3881" w:author="Smullen, Lizz" w:date="2016-02-10T14:00:00Z">
        <w:r w:rsidRPr="00317371" w:rsidDel="006A5FCE">
          <w:delText>[B] ESM Blanking Zones</w:delText>
        </w:r>
        <w:bookmarkEnd w:id="3880"/>
      </w:del>
    </w:p>
    <w:p w14:paraId="46C10A9F" w14:textId="114BDE6E" w:rsidR="00546A38" w:rsidDel="006A5FCE" w:rsidRDefault="00546A38">
      <w:pPr>
        <w:pStyle w:val="Heading4"/>
        <w:rPr>
          <w:del w:id="3882" w:author="Smullen, Lizz" w:date="2016-02-10T14:00:00Z"/>
        </w:rPr>
        <w:pPrChange w:id="3883" w:author="Smullen, Lizz" w:date="2016-02-11T09:10:00Z">
          <w:pPr/>
        </w:pPrChange>
      </w:pPr>
      <w:del w:id="3884" w:author="Smullen, Lizz" w:date="2016-02-10T14:00:00Z">
        <w:r w:rsidRPr="00D07F57" w:rsidDel="006A5FCE">
          <w:delText xml:space="preserve">The purpose of a blanking zone is to stop the antenna from transmitting RF should it rotate into a position where the RF could potentially damage other equipment. </w:delText>
        </w:r>
      </w:del>
    </w:p>
    <w:p w14:paraId="6AA1BDAF" w14:textId="02236722" w:rsidR="00375739" w:rsidDel="006A5FCE" w:rsidRDefault="00375739">
      <w:pPr>
        <w:pStyle w:val="Heading4"/>
        <w:rPr>
          <w:del w:id="3885" w:author="Smullen, Lizz" w:date="2016-02-10T14:00:00Z"/>
        </w:rPr>
        <w:pPrChange w:id="3886" w:author="Smullen, Lizz" w:date="2016-02-11T09:10:00Z">
          <w:pPr/>
        </w:pPrChange>
      </w:pPr>
      <w:del w:id="3887" w:author="Smullen, Lizz" w:date="2016-02-10T14:00:00Z">
        <w:r w:rsidDel="006A5FCE">
          <w:delText xml:space="preserve">Blanking zones must be uploaded onto the SATCOM System in a text file format. The aircraft operator is responsible for the creating, maintaining, and uploading the blanking zones text file onto the SATCOM System. </w:delText>
        </w:r>
      </w:del>
    </w:p>
    <w:p w14:paraId="11C5AE7F" w14:textId="6A56278F" w:rsidR="004D1DC9" w:rsidRPr="00673D51" w:rsidDel="006A5FCE" w:rsidRDefault="004D1DC9">
      <w:pPr>
        <w:pStyle w:val="Heading4"/>
        <w:rPr>
          <w:del w:id="3888" w:author="Smullen, Lizz" w:date="2016-02-10T14:00:00Z"/>
        </w:rPr>
        <w:pPrChange w:id="3889" w:author="Smullen, Lizz" w:date="2016-02-11T09:10:00Z">
          <w:pPr>
            <w:pStyle w:val="Heading3"/>
          </w:pPr>
        </w:pPrChange>
      </w:pPr>
      <w:del w:id="3890" w:author="Smullen, Lizz" w:date="2016-02-10T14:00:00Z">
        <w:r w:rsidRPr="00673D51" w:rsidDel="006A5FCE">
          <w:delText>[B]</w:delText>
        </w:r>
        <w:r w:rsidDel="006A5FCE">
          <w:delText xml:space="preserve"> </w:delText>
        </w:r>
        <w:r w:rsidRPr="00673D51" w:rsidDel="006A5FCE">
          <w:delText>ESM Blanking Zones Text File</w:delText>
        </w:r>
      </w:del>
    </w:p>
    <w:p w14:paraId="67C3F7FB" w14:textId="5455F1C8" w:rsidR="004D1DC9" w:rsidRPr="00D07F57" w:rsidDel="006A5FCE" w:rsidRDefault="004D1DC9">
      <w:pPr>
        <w:pStyle w:val="Heading4"/>
        <w:rPr>
          <w:del w:id="3891" w:author="Smullen, Lizz" w:date="2016-02-10T14:00:00Z"/>
        </w:rPr>
        <w:pPrChange w:id="3892" w:author="Smullen, Lizz" w:date="2016-02-11T09:10:00Z">
          <w:pPr/>
        </w:pPrChange>
      </w:pPr>
      <w:del w:id="3893" w:author="Smullen, Lizz" w:date="2016-02-10T14:00:00Z">
        <w:r w:rsidRPr="00D07F57" w:rsidDel="006A5FCE">
          <w:delText xml:space="preserve">You can create a text file containing the blanking zones from any text editor. The file must be saved with a .txt extension (for example, </w:delText>
        </w:r>
        <w:r w:rsidRPr="00673D51" w:rsidDel="006A5FCE">
          <w:delText>blankingzones.txt)</w:delText>
        </w:r>
        <w:r w:rsidRPr="00D07F57" w:rsidDel="006A5FCE">
          <w:delText>,</w:delText>
        </w:r>
        <w:r w:rsidRPr="00673D51" w:rsidDel="006A5FCE">
          <w:delText xml:space="preserve"> </w:delText>
        </w:r>
        <w:r w:rsidRPr="00D07F57" w:rsidDel="006A5FCE">
          <w:delText>in order to successfully upload it onto the SATCOM System.</w:delText>
        </w:r>
      </w:del>
    </w:p>
    <w:p w14:paraId="640D3AB6" w14:textId="002973CE" w:rsidR="004D1DC9" w:rsidDel="006A5FCE" w:rsidRDefault="004D1DC9">
      <w:pPr>
        <w:pStyle w:val="Heading4"/>
        <w:rPr>
          <w:del w:id="3894" w:author="Smullen, Lizz" w:date="2016-02-10T14:00:00Z"/>
        </w:rPr>
        <w:pPrChange w:id="3895" w:author="Smullen, Lizz" w:date="2016-02-11T09:10:00Z">
          <w:pPr/>
        </w:pPrChange>
      </w:pPr>
      <w:del w:id="3896" w:author="Smullen, Lizz" w:date="2016-02-10T14:00:00Z">
        <w:r w:rsidDel="006A5FCE">
          <w:delText>When creating a text file of blanking zones, you must:</w:delText>
        </w:r>
      </w:del>
    </w:p>
    <w:p w14:paraId="6A9252D9" w14:textId="055342A1" w:rsidR="004D1DC9" w:rsidRPr="00D07F57" w:rsidDel="006A5FCE" w:rsidRDefault="004D1DC9">
      <w:pPr>
        <w:pStyle w:val="Heading4"/>
        <w:rPr>
          <w:del w:id="3897" w:author="Smullen, Lizz" w:date="2016-02-10T14:00:00Z"/>
        </w:rPr>
        <w:pPrChange w:id="3898" w:author="Smullen, Lizz" w:date="2016-02-11T09:10:00Z">
          <w:pPr>
            <w:pStyle w:val="ListParagraph"/>
            <w:numPr>
              <w:numId w:val="122"/>
            </w:numPr>
          </w:pPr>
        </w:pPrChange>
      </w:pPr>
      <w:del w:id="3899" w:author="Smullen, Lizz" w:date="2016-02-10T14:00:00Z">
        <w:r w:rsidRPr="00D07F57" w:rsidDel="006A5FCE">
          <w:delText xml:space="preserve">Select a circular or rectangular blanking zone format for each blanking zone </w:delText>
        </w:r>
        <w:r w:rsidDel="006A5FCE">
          <w:delText>that you are adding</w:delText>
        </w:r>
        <w:r w:rsidRPr="00D07F57" w:rsidDel="006A5FCE">
          <w:delText xml:space="preserve"> to the text file. </w:delText>
        </w:r>
      </w:del>
    </w:p>
    <w:p w14:paraId="0A813CE8" w14:textId="50E98654" w:rsidR="004D1DC9" w:rsidRPr="00D07F57" w:rsidDel="006A5FCE" w:rsidRDefault="004D1DC9">
      <w:pPr>
        <w:pStyle w:val="Heading4"/>
        <w:rPr>
          <w:del w:id="3900" w:author="Smullen, Lizz" w:date="2016-02-10T14:00:00Z"/>
        </w:rPr>
        <w:pPrChange w:id="3901" w:author="Smullen, Lizz" w:date="2016-02-11T09:10:00Z">
          <w:pPr>
            <w:pStyle w:val="ListParagraph"/>
            <w:numPr>
              <w:numId w:val="122"/>
            </w:numPr>
          </w:pPr>
        </w:pPrChange>
      </w:pPr>
      <w:del w:id="3902" w:author="Smullen, Lizz" w:date="2016-02-10T14:00:00Z">
        <w:r w:rsidDel="006A5FCE">
          <w:delText>Provide</w:delText>
        </w:r>
        <w:r w:rsidRPr="00D07F57" w:rsidDel="006A5FCE">
          <w:delText xml:space="preserve"> the degrees for the azimuth and elevation coordinates of each blanking zone. The blanking zone format that you select determines how you define the azimuth and elevation coordinates for the blanking zone.</w:delText>
        </w:r>
      </w:del>
    </w:p>
    <w:p w14:paraId="73FDAE89" w14:textId="227443EA" w:rsidR="007F0B04" w:rsidRPr="00673D51" w:rsidDel="006A5FCE" w:rsidRDefault="007F0B04">
      <w:pPr>
        <w:pStyle w:val="Heading4"/>
        <w:rPr>
          <w:del w:id="3903" w:author="Smullen, Lizz" w:date="2016-02-10T14:00:00Z"/>
        </w:rPr>
        <w:pPrChange w:id="3904" w:author="Smullen, Lizz" w:date="2016-02-11T09:10:00Z">
          <w:pPr>
            <w:pStyle w:val="ListParagraph"/>
            <w:numPr>
              <w:numId w:val="122"/>
            </w:numPr>
          </w:pPr>
        </w:pPrChange>
      </w:pPr>
      <w:del w:id="3905" w:author="Smullen, Lizz" w:date="2016-02-10T14:00:00Z">
        <w:r w:rsidRPr="00673D51" w:rsidDel="006A5FCE">
          <w:delText>[B] ESM Blanking Zone Formats</w:delText>
        </w:r>
      </w:del>
    </w:p>
    <w:p w14:paraId="661DB1E8" w14:textId="615E3316" w:rsidR="007F0B04" w:rsidRPr="00D07F57" w:rsidDel="006A5FCE" w:rsidRDefault="007F0B04">
      <w:pPr>
        <w:pStyle w:val="Heading4"/>
        <w:rPr>
          <w:del w:id="3906" w:author="Smullen, Lizz" w:date="2016-02-10T14:00:00Z"/>
        </w:rPr>
        <w:pPrChange w:id="3907" w:author="Smullen, Lizz" w:date="2016-02-11T09:10:00Z">
          <w:pPr/>
        </w:pPrChange>
      </w:pPr>
      <w:del w:id="3908" w:author="Smullen, Lizz" w:date="2016-02-10T14:00:00Z">
        <w:r w:rsidRPr="00D07F57" w:rsidDel="006A5FCE">
          <w:delText xml:space="preserve">There are two types of blanking zone formats to choose from when adding a new blanking zone to the text file. </w:delText>
        </w:r>
      </w:del>
    </w:p>
    <w:p w14:paraId="1C3F001A" w14:textId="489754E5" w:rsidR="007F0B04" w:rsidRPr="00D07F57" w:rsidDel="006A5FCE" w:rsidRDefault="007F0B04">
      <w:pPr>
        <w:pStyle w:val="Heading4"/>
        <w:rPr>
          <w:del w:id="3909" w:author="Smullen, Lizz" w:date="2016-02-10T14:00:00Z"/>
        </w:rPr>
        <w:pPrChange w:id="3910" w:author="Smullen, Lizz" w:date="2016-02-11T09:10:00Z">
          <w:pPr>
            <w:pStyle w:val="ListParagraph"/>
            <w:numPr>
              <w:numId w:val="123"/>
            </w:numPr>
          </w:pPr>
        </w:pPrChange>
      </w:pPr>
      <w:del w:id="3911" w:author="Smullen, Lizz" w:date="2016-02-10T14:00:00Z">
        <w:r w:rsidRPr="002573CE" w:rsidDel="006A5FCE">
          <w:delText>Circle Zone Format</w:delText>
        </w:r>
        <w:r w:rsidRPr="00D07F57" w:rsidDel="006A5FCE">
          <w:delText xml:space="preserve"> — Use this format to create a blanking zone that encompasses the radius around the center point of the zone.</w:delText>
        </w:r>
      </w:del>
    </w:p>
    <w:p w14:paraId="37F3B1B9" w14:textId="5DC6CA54" w:rsidR="007F0B04" w:rsidRPr="00971135" w:rsidDel="006A5FCE" w:rsidRDefault="007F0B04">
      <w:pPr>
        <w:pStyle w:val="Heading4"/>
        <w:rPr>
          <w:del w:id="3912" w:author="Smullen, Lizz" w:date="2016-02-10T14:00:00Z"/>
        </w:rPr>
        <w:pPrChange w:id="3913" w:author="Smullen, Lizz" w:date="2016-02-11T09:10:00Z">
          <w:pPr>
            <w:pStyle w:val="indent1"/>
            <w:keepNext w:val="0"/>
            <w:keepLines w:val="0"/>
            <w:suppressAutoHyphens/>
            <w:spacing w:after="200" w:line="259" w:lineRule="auto"/>
          </w:pPr>
        </w:pPrChange>
      </w:pPr>
      <w:del w:id="3914" w:author="Smullen, Lizz" w:date="2016-02-10T14:00:00Z">
        <w:r w:rsidRPr="00971135" w:rsidDel="006A5FCE">
          <w:rPr>
            <w:lang w:eastAsia="ar-SA"/>
          </w:rPr>
          <w:delText>The syntax for a circle zone format is as follows:</w:delText>
        </w:r>
      </w:del>
    </w:p>
    <w:p w14:paraId="1AF5DC9A" w14:textId="5770593A" w:rsidR="007F0B04" w:rsidDel="006A5FCE" w:rsidRDefault="007F0B04">
      <w:pPr>
        <w:pStyle w:val="Heading4"/>
        <w:rPr>
          <w:del w:id="3915" w:author="Smullen, Lizz" w:date="2016-02-10T14:00:00Z"/>
        </w:rPr>
        <w:pPrChange w:id="3916" w:author="Smullen, Lizz" w:date="2016-02-11T09:10:00Z">
          <w:pPr>
            <w:ind w:left="720"/>
          </w:pPr>
        </w:pPrChange>
      </w:pPr>
      <w:del w:id="3917" w:author="Smullen, Lizz" w:date="2016-02-10T14:00:00Z">
        <w:r w:rsidRPr="002573CE" w:rsidDel="006A5FCE">
          <w:delText>cen_az cen_el radius</w:delText>
        </w:r>
      </w:del>
    </w:p>
    <w:p w14:paraId="0E87C683" w14:textId="0C1BD99E" w:rsidR="004D1DC9" w:rsidRPr="00572CDF" w:rsidDel="006A5FCE" w:rsidRDefault="004D1DC9">
      <w:pPr>
        <w:pStyle w:val="Heading4"/>
        <w:rPr>
          <w:del w:id="3918" w:author="Smullen, Lizz" w:date="2016-02-10T14:00:00Z"/>
        </w:rPr>
        <w:pPrChange w:id="3919" w:author="Smullen, Lizz" w:date="2016-02-11T09:10:00Z">
          <w:pPr>
            <w:pStyle w:val="Heading3"/>
            <w:numPr>
              <w:ilvl w:val="0"/>
              <w:numId w:val="0"/>
            </w:numPr>
            <w:ind w:left="0" w:firstLine="0"/>
          </w:pPr>
        </w:pPrChange>
      </w:pPr>
      <w:del w:id="3920" w:author="Smullen, Lizz" w:date="2016-02-10T14:00:00Z">
        <w:r w:rsidRPr="00572CDF" w:rsidDel="006A5FCE">
          <w:delText>Examples of Blanking Zones defined in the Circle Zone Format</w:delText>
        </w:r>
      </w:del>
    </w:p>
    <w:p w14:paraId="09D7507B" w14:textId="23784A2F" w:rsidR="004D1DC9" w:rsidRPr="00673D51" w:rsidDel="006A5FCE" w:rsidRDefault="004D1DC9">
      <w:pPr>
        <w:pStyle w:val="Heading4"/>
        <w:rPr>
          <w:del w:id="3921" w:author="Smullen, Lizz" w:date="2016-02-10T14:00:00Z"/>
        </w:rPr>
        <w:pPrChange w:id="3922" w:author="Smullen, Lizz" w:date="2016-02-11T09:10:00Z">
          <w:pPr>
            <w:pStyle w:val="Index"/>
            <w:suppressLineNumbers w:val="0"/>
            <w:ind w:left="720"/>
          </w:pPr>
        </w:pPrChange>
      </w:pPr>
      <w:del w:id="3923" w:author="Smullen, Lizz" w:date="2016-02-10T14:00:00Z">
        <w:r w:rsidRPr="00673D51" w:rsidDel="006A5FCE">
          <w:delText>cen_az cen_el radius</w:delText>
        </w:r>
      </w:del>
    </w:p>
    <w:p w14:paraId="24373DB3" w14:textId="3DA7521E" w:rsidR="004D1DC9" w:rsidRPr="002573CE" w:rsidDel="006A5FCE" w:rsidRDefault="004D1DC9">
      <w:pPr>
        <w:pStyle w:val="Heading4"/>
        <w:rPr>
          <w:del w:id="3924" w:author="Smullen, Lizz" w:date="2016-02-10T14:00:00Z"/>
        </w:rPr>
        <w:pPrChange w:id="3925" w:author="Smullen, Lizz" w:date="2016-02-11T09:10:00Z">
          <w:pPr>
            <w:pStyle w:val="indent1"/>
            <w:keepNext w:val="0"/>
            <w:keepLines w:val="0"/>
            <w:suppressAutoHyphens/>
            <w:spacing w:after="200" w:line="259" w:lineRule="auto"/>
          </w:pPr>
        </w:pPrChange>
      </w:pPr>
      <w:del w:id="3926" w:author="Smullen, Lizz" w:date="2016-02-10T14:00:00Z">
        <w:r w:rsidRPr="002573CE" w:rsidDel="006A5FCE">
          <w:rPr>
            <w:lang w:eastAsia="ar-SA"/>
          </w:rPr>
          <w:delText>(-1.0 37.0 3.0)</w:delText>
        </w:r>
      </w:del>
    </w:p>
    <w:p w14:paraId="7646CCA6" w14:textId="23696793" w:rsidR="004D1DC9" w:rsidRPr="002573CE" w:rsidDel="006A5FCE" w:rsidRDefault="004D1DC9">
      <w:pPr>
        <w:pStyle w:val="Heading4"/>
        <w:rPr>
          <w:del w:id="3927" w:author="Smullen, Lizz" w:date="2016-02-10T14:00:00Z"/>
        </w:rPr>
        <w:pPrChange w:id="3928" w:author="Smullen, Lizz" w:date="2016-02-11T09:10:00Z">
          <w:pPr>
            <w:pStyle w:val="indent1"/>
            <w:keepNext w:val="0"/>
            <w:keepLines w:val="0"/>
            <w:suppressAutoHyphens/>
            <w:spacing w:after="200" w:line="259" w:lineRule="auto"/>
          </w:pPr>
        </w:pPrChange>
      </w:pPr>
      <w:del w:id="3929" w:author="Smullen, Lizz" w:date="2016-02-10T14:00:00Z">
        <w:r w:rsidRPr="002573CE" w:rsidDel="006A5FCE">
          <w:rPr>
            <w:lang w:eastAsia="ar-SA"/>
          </w:rPr>
          <w:delText>(175.0 5.0. 10.0)</w:delText>
        </w:r>
      </w:del>
    </w:p>
    <w:p w14:paraId="651CC3FA" w14:textId="2104C6F2" w:rsidR="007F0B04" w:rsidRPr="00D07F57" w:rsidDel="006A5FCE" w:rsidRDefault="007F0B04">
      <w:pPr>
        <w:pStyle w:val="Heading4"/>
        <w:rPr>
          <w:del w:id="3930" w:author="Smullen, Lizz" w:date="2016-02-10T14:00:00Z"/>
        </w:rPr>
        <w:pPrChange w:id="3931" w:author="Smullen, Lizz" w:date="2016-02-11T09:10:00Z">
          <w:pPr>
            <w:pStyle w:val="ListParagraph"/>
            <w:numPr>
              <w:numId w:val="123"/>
            </w:numPr>
          </w:pPr>
        </w:pPrChange>
      </w:pPr>
      <w:del w:id="3932" w:author="Smullen, Lizz" w:date="2016-02-10T14:00:00Z">
        <w:r w:rsidRPr="002573CE" w:rsidDel="006A5FCE">
          <w:delText>Rectangle Zone Format</w:delText>
        </w:r>
        <w:r w:rsidRPr="00D07F57" w:rsidDel="006A5FCE">
          <w:delText xml:space="preserve"> — Use this format to create a blanking zone that crosses a threshold from the lower corner point, to the upper corner point of the zone.</w:delText>
        </w:r>
      </w:del>
    </w:p>
    <w:p w14:paraId="1B974B54" w14:textId="6E1B17E2" w:rsidR="007F0B04" w:rsidRPr="004D1DC9" w:rsidDel="006A5FCE" w:rsidRDefault="007F0B04">
      <w:pPr>
        <w:pStyle w:val="Heading4"/>
        <w:rPr>
          <w:del w:id="3933" w:author="Smullen, Lizz" w:date="2016-02-10T14:00:00Z"/>
        </w:rPr>
        <w:pPrChange w:id="3934" w:author="Smullen, Lizz" w:date="2016-02-11T09:10:00Z">
          <w:pPr>
            <w:pStyle w:val="indent1"/>
            <w:keepNext w:val="0"/>
            <w:keepLines w:val="0"/>
            <w:suppressAutoHyphens/>
            <w:spacing w:after="200" w:line="259" w:lineRule="auto"/>
          </w:pPr>
        </w:pPrChange>
      </w:pPr>
      <w:del w:id="3935" w:author="Smullen, Lizz" w:date="2016-02-10T14:00:00Z">
        <w:r w:rsidRPr="004D1DC9" w:rsidDel="006A5FCE">
          <w:rPr>
            <w:lang w:eastAsia="ar-SA"/>
          </w:rPr>
          <w:delText xml:space="preserve">The syntax for a rectangle zone format is as follows: </w:delText>
        </w:r>
      </w:del>
    </w:p>
    <w:p w14:paraId="16319283" w14:textId="20703C61" w:rsidR="007F0B04" w:rsidRPr="002573CE" w:rsidDel="006A5FCE" w:rsidRDefault="007F0B04">
      <w:pPr>
        <w:pStyle w:val="Heading4"/>
        <w:rPr>
          <w:del w:id="3936" w:author="Smullen, Lizz" w:date="2016-02-10T14:00:00Z"/>
        </w:rPr>
        <w:pPrChange w:id="3937" w:author="Smullen, Lizz" w:date="2016-02-11T09:10:00Z">
          <w:pPr>
            <w:pStyle w:val="ListContinue2"/>
          </w:pPr>
        </w:pPrChange>
      </w:pPr>
      <w:del w:id="3938" w:author="Smullen, Lizz" w:date="2016-02-10T14:00:00Z">
        <w:r w:rsidRPr="002573CE" w:rsidDel="006A5FCE">
          <w:delText>min_az min_el max_az max_el</w:delText>
        </w:r>
      </w:del>
    </w:p>
    <w:p w14:paraId="07B4591B" w14:textId="0CC911B5" w:rsidR="004D1DC9" w:rsidRPr="00572CDF" w:rsidDel="006A5FCE" w:rsidRDefault="004D1DC9">
      <w:pPr>
        <w:pStyle w:val="Heading4"/>
        <w:rPr>
          <w:del w:id="3939" w:author="Smullen, Lizz" w:date="2016-02-10T14:00:00Z"/>
        </w:rPr>
        <w:pPrChange w:id="3940" w:author="Smullen, Lizz" w:date="2016-02-11T09:10:00Z">
          <w:pPr>
            <w:pStyle w:val="Heading3"/>
            <w:numPr>
              <w:ilvl w:val="0"/>
              <w:numId w:val="0"/>
            </w:numPr>
            <w:ind w:left="0" w:firstLine="0"/>
          </w:pPr>
        </w:pPrChange>
      </w:pPr>
      <w:del w:id="3941" w:author="Smullen, Lizz" w:date="2016-02-10T14:00:00Z">
        <w:r w:rsidRPr="00572CDF" w:rsidDel="006A5FCE">
          <w:delText>Examples of Blanking Zones defined in the Rectangle Zone Format</w:delText>
        </w:r>
      </w:del>
    </w:p>
    <w:p w14:paraId="2CCB0D3E" w14:textId="0FA62271" w:rsidR="004D1DC9" w:rsidRPr="00673D51" w:rsidDel="006A5FCE" w:rsidRDefault="004D1DC9">
      <w:pPr>
        <w:pStyle w:val="Heading4"/>
        <w:rPr>
          <w:del w:id="3942" w:author="Smullen, Lizz" w:date="2016-02-10T14:00:00Z"/>
        </w:rPr>
        <w:pPrChange w:id="3943" w:author="Smullen, Lizz" w:date="2016-02-11T09:10:00Z">
          <w:pPr>
            <w:pStyle w:val="Index"/>
            <w:suppressLineNumbers w:val="0"/>
            <w:ind w:left="720"/>
          </w:pPr>
        </w:pPrChange>
      </w:pPr>
      <w:del w:id="3944" w:author="Smullen, Lizz" w:date="2016-02-10T14:00:00Z">
        <w:r w:rsidRPr="00673D51" w:rsidDel="006A5FCE">
          <w:delText>min_az min_el max_az max_el</w:delText>
        </w:r>
      </w:del>
    </w:p>
    <w:p w14:paraId="04C7D25A" w14:textId="28BB0162" w:rsidR="004D1DC9" w:rsidRPr="002573CE" w:rsidDel="006A5FCE" w:rsidRDefault="004D1DC9">
      <w:pPr>
        <w:pStyle w:val="Heading4"/>
        <w:rPr>
          <w:del w:id="3945" w:author="Smullen, Lizz" w:date="2016-02-10T14:00:00Z"/>
        </w:rPr>
        <w:pPrChange w:id="3946" w:author="Smullen, Lizz" w:date="2016-02-11T09:10:00Z">
          <w:pPr>
            <w:pStyle w:val="indent1"/>
            <w:keepNext w:val="0"/>
            <w:keepLines w:val="0"/>
            <w:suppressAutoHyphens/>
            <w:spacing w:after="200" w:line="259" w:lineRule="auto"/>
          </w:pPr>
        </w:pPrChange>
      </w:pPr>
      <w:del w:id="3947" w:author="Smullen, Lizz" w:date="2016-02-10T14:00:00Z">
        <w:r w:rsidRPr="002573CE" w:rsidDel="006A5FCE">
          <w:rPr>
            <w:lang w:eastAsia="ar-SA"/>
          </w:rPr>
          <w:delText>(-30.0 2.0 30.0 10.0)</w:delText>
        </w:r>
      </w:del>
    </w:p>
    <w:p w14:paraId="00DD7D79" w14:textId="4F598486" w:rsidR="004D1DC9" w:rsidRPr="002573CE" w:rsidDel="006A5FCE" w:rsidRDefault="004D1DC9">
      <w:pPr>
        <w:pStyle w:val="Heading4"/>
        <w:rPr>
          <w:del w:id="3948" w:author="Smullen, Lizz" w:date="2016-02-10T14:00:00Z"/>
        </w:rPr>
        <w:pPrChange w:id="3949" w:author="Smullen, Lizz" w:date="2016-02-11T09:10:00Z">
          <w:pPr>
            <w:pStyle w:val="indent1"/>
            <w:keepNext w:val="0"/>
            <w:keepLines w:val="0"/>
            <w:suppressAutoHyphens/>
            <w:spacing w:after="200" w:line="259" w:lineRule="auto"/>
          </w:pPr>
        </w:pPrChange>
      </w:pPr>
      <w:del w:id="3950" w:author="Smullen, Lizz" w:date="2016-02-10T14:00:00Z">
        <w:r w:rsidRPr="002573CE" w:rsidDel="006A5FCE">
          <w:rPr>
            <w:lang w:eastAsia="ar-SA"/>
          </w:rPr>
          <w:delText>(-175.0 1.0 175.0 2.0)</w:delText>
        </w:r>
      </w:del>
    </w:p>
    <w:p w14:paraId="06CE5986" w14:textId="383DD615" w:rsidR="007F0B04" w:rsidRPr="00D07F57" w:rsidDel="006A5FCE" w:rsidRDefault="007F0B04">
      <w:pPr>
        <w:pStyle w:val="Heading4"/>
        <w:rPr>
          <w:del w:id="3951" w:author="Smullen, Lizz" w:date="2016-02-10T14:00:00Z"/>
        </w:rPr>
        <w:pPrChange w:id="3952" w:author="Smullen, Lizz" w:date="2016-02-11T09:10:00Z">
          <w:pPr/>
        </w:pPrChange>
      </w:pPr>
      <w:del w:id="3953" w:author="Smullen, Lizz" w:date="2016-02-10T14:00:00Z">
        <w:r w:rsidRPr="00D07F57" w:rsidDel="006A5FCE">
          <w:delText xml:space="preserve">Once you have selected a blanking zone format, you must provide values for the azimuth and elevation coordinates in degrees. </w:delText>
        </w:r>
      </w:del>
    </w:p>
    <w:p w14:paraId="354D2A6B" w14:textId="4739EE73" w:rsidR="007F0B04" w:rsidRPr="00673D51" w:rsidDel="006A5FCE" w:rsidRDefault="007F0B04">
      <w:pPr>
        <w:pStyle w:val="Heading4"/>
        <w:rPr>
          <w:del w:id="3954" w:author="Smullen, Lizz" w:date="2016-02-10T14:00:00Z"/>
        </w:rPr>
        <w:pPrChange w:id="3955" w:author="Smullen, Lizz" w:date="2016-02-11T09:10:00Z">
          <w:pPr/>
        </w:pPrChange>
      </w:pPr>
      <w:del w:id="3956" w:author="Smullen, Lizz" w:date="2016-02-10T14:00:00Z">
        <w:r w:rsidRPr="00673D51" w:rsidDel="006A5FCE">
          <w:delText>[B] Determine the Azimuth and Elevation of a Blanking Zone in Degrees</w:delText>
        </w:r>
      </w:del>
    </w:p>
    <w:p w14:paraId="6C61224F" w14:textId="147D8E8B" w:rsidR="007F0B04" w:rsidRPr="00D07F57" w:rsidDel="006A5FCE" w:rsidRDefault="007F0B04">
      <w:pPr>
        <w:pStyle w:val="Heading4"/>
        <w:rPr>
          <w:del w:id="3957" w:author="Smullen, Lizz" w:date="2016-02-10T14:00:00Z"/>
        </w:rPr>
        <w:pPrChange w:id="3958" w:author="Smullen, Lizz" w:date="2016-02-11T09:10:00Z">
          <w:pPr/>
        </w:pPrChange>
      </w:pPr>
      <w:del w:id="3959" w:author="Smullen, Lizz" w:date="2016-02-10T14:00:00Z">
        <w:r w:rsidRPr="00D07F57" w:rsidDel="006A5FCE">
          <w:delText>Use degrees to calculate the azimuth and elevation coordinates of a blanking zone.</w:delText>
        </w:r>
      </w:del>
    </w:p>
    <w:p w14:paraId="656E2FED" w14:textId="2FD21907" w:rsidR="007F0B04" w:rsidRPr="00D07F57" w:rsidDel="006A5FCE" w:rsidRDefault="007F0B04">
      <w:pPr>
        <w:pStyle w:val="Heading4"/>
        <w:rPr>
          <w:del w:id="3960" w:author="Smullen, Lizz" w:date="2016-02-10T14:00:00Z"/>
        </w:rPr>
        <w:pPrChange w:id="3961" w:author="Smullen, Lizz" w:date="2016-02-11T09:10:00Z">
          <w:pPr>
            <w:pStyle w:val="ListParagraph"/>
            <w:numPr>
              <w:numId w:val="121"/>
            </w:numPr>
          </w:pPr>
        </w:pPrChange>
      </w:pPr>
      <w:del w:id="3962" w:author="Smullen, Lizz" w:date="2016-02-10T14:00:00Z">
        <w:r w:rsidRPr="00D07F57" w:rsidDel="006A5FCE">
          <w:delText>The Azimuth range for a blanking zone must be greater than -180.0°, but less than 180°.</w:delText>
        </w:r>
      </w:del>
    </w:p>
    <w:p w14:paraId="4F31816C" w14:textId="4D8E9D98" w:rsidR="007F0B04" w:rsidRPr="00D07F57" w:rsidDel="006A5FCE" w:rsidRDefault="007F0B04">
      <w:pPr>
        <w:pStyle w:val="Heading4"/>
        <w:rPr>
          <w:del w:id="3963" w:author="Smullen, Lizz" w:date="2016-02-10T14:00:00Z"/>
        </w:rPr>
        <w:pPrChange w:id="3964" w:author="Smullen, Lizz" w:date="2016-02-11T09:10:00Z">
          <w:pPr>
            <w:pStyle w:val="ListParagraph"/>
            <w:numPr>
              <w:numId w:val="121"/>
            </w:numPr>
          </w:pPr>
        </w:pPrChange>
      </w:pPr>
      <w:del w:id="3965" w:author="Smullen, Lizz" w:date="2016-02-10T14:00:00Z">
        <w:r w:rsidRPr="00D07F57" w:rsidDel="006A5FCE">
          <w:delText xml:space="preserve">The Elevation range for a blanking zone must be greater than -90.0°, but less than 90.0°. </w:delText>
        </w:r>
      </w:del>
    </w:p>
    <w:p w14:paraId="0A1D52DD" w14:textId="7340AC14" w:rsidR="007F0B04" w:rsidRPr="00D07F57" w:rsidDel="006A5FCE" w:rsidRDefault="007F0B04">
      <w:pPr>
        <w:pStyle w:val="Heading4"/>
        <w:rPr>
          <w:del w:id="3966" w:author="Smullen, Lizz" w:date="2016-02-10T14:00:00Z"/>
        </w:rPr>
        <w:pPrChange w:id="3967" w:author="Smullen, Lizz" w:date="2016-02-11T09:10:00Z">
          <w:pPr/>
        </w:pPrChange>
      </w:pPr>
      <w:del w:id="3968" w:author="Smullen, Lizz" w:date="2016-02-10T14:00:00Z">
        <w:r w:rsidRPr="00D07F57" w:rsidDel="006A5FCE">
          <w:delText>Once all of the blanking zones have been added, you can upload the text file onto the SATCOM System from the Utilities Function/ESM Blanking Zones web page.</w:delText>
        </w:r>
      </w:del>
    </w:p>
    <w:p w14:paraId="1A8ABBD7" w14:textId="5EC550C6" w:rsidR="00546A38" w:rsidRPr="00317371" w:rsidDel="006A5FCE" w:rsidRDefault="00546A38">
      <w:pPr>
        <w:pStyle w:val="Heading4"/>
        <w:rPr>
          <w:del w:id="3969" w:author="Smullen, Lizz" w:date="2016-02-10T14:00:00Z"/>
        </w:rPr>
        <w:pPrChange w:id="3970" w:author="Smullen, Lizz" w:date="2016-02-11T09:10:00Z">
          <w:pPr>
            <w:pStyle w:val="Heading3"/>
          </w:pPr>
        </w:pPrChange>
      </w:pPr>
      <w:del w:id="3971" w:author="Smullen, Lizz" w:date="2016-02-10T14:00:00Z">
        <w:r w:rsidRPr="00ED1561" w:rsidDel="006A5FCE">
          <w:delText>[B] Uploading an EMS Blanking Zones File</w:delText>
        </w:r>
      </w:del>
    </w:p>
    <w:p w14:paraId="5754F4A8" w14:textId="1DCD83C3" w:rsidR="00546A38" w:rsidRPr="00D07F57" w:rsidDel="006A5FCE" w:rsidRDefault="00ED1561">
      <w:pPr>
        <w:pStyle w:val="Heading4"/>
        <w:rPr>
          <w:del w:id="3972" w:author="Smullen, Lizz" w:date="2016-02-10T14:00:00Z"/>
        </w:rPr>
        <w:pPrChange w:id="3973" w:author="Smullen, Lizz" w:date="2016-02-11T09:10:00Z">
          <w:pPr/>
        </w:pPrChange>
      </w:pPr>
      <w:del w:id="3974" w:author="Smullen, Lizz" w:date="2016-02-10T14:00:00Z">
        <w:r w:rsidDel="006A5FCE">
          <w:delText>T</w:delText>
        </w:r>
        <w:r w:rsidR="00546A38" w:rsidRPr="00D07F57" w:rsidDel="006A5FCE">
          <w:delText xml:space="preserve">o upload an EMS Blanking Zones </w:delText>
        </w:r>
        <w:r w:rsidDel="006A5FCE">
          <w:delText xml:space="preserve">text </w:delText>
        </w:r>
        <w:r w:rsidR="00546A38" w:rsidRPr="00D07F57" w:rsidDel="006A5FCE">
          <w:delText xml:space="preserve">file onto the SATCOM System </w:delText>
        </w:r>
        <w:r w:rsidDel="006A5FCE">
          <w:delText>do the following:</w:delText>
        </w:r>
      </w:del>
    </w:p>
    <w:tbl>
      <w:tblPr>
        <w:tblStyle w:val="TableGrid"/>
        <w:tblW w:w="0" w:type="auto"/>
        <w:jc w:val="center"/>
        <w:tblLook w:val="04A0" w:firstRow="1" w:lastRow="0" w:firstColumn="1" w:lastColumn="0" w:noHBand="0" w:noVBand="1"/>
      </w:tblPr>
      <w:tblGrid>
        <w:gridCol w:w="1514"/>
        <w:gridCol w:w="7974"/>
      </w:tblGrid>
      <w:tr w:rsidR="00546A38" w:rsidRPr="00D07F57" w:rsidDel="006A5FCE" w14:paraId="285459B3" w14:textId="619D9080" w:rsidTr="00D91321">
        <w:trPr>
          <w:cantSplit/>
          <w:trHeight w:val="314"/>
          <w:tblHeader/>
          <w:jc w:val="center"/>
          <w:del w:id="3975" w:author="Smullen, Lizz" w:date="2016-02-10T14:00:00Z"/>
        </w:trPr>
        <w:tc>
          <w:tcPr>
            <w:tcW w:w="774" w:type="dxa"/>
            <w:shd w:val="clear" w:color="auto" w:fill="4F81BD" w:themeFill="accent1"/>
          </w:tcPr>
          <w:p w14:paraId="72B71ECF" w14:textId="7044911A" w:rsidR="00546A38" w:rsidRPr="00ED1561" w:rsidDel="006A5FCE" w:rsidRDefault="00546A38">
            <w:pPr>
              <w:pStyle w:val="Heading4"/>
              <w:rPr>
                <w:del w:id="3976" w:author="Smullen, Lizz" w:date="2016-02-10T14:00:00Z"/>
              </w:rPr>
              <w:pPrChange w:id="3977" w:author="Smullen, Lizz" w:date="2016-02-11T09:10:00Z">
                <w:pPr>
                  <w:pStyle w:val="TableHead1"/>
                </w:pPr>
              </w:pPrChange>
            </w:pPr>
            <w:del w:id="3978" w:author="Smullen, Lizz" w:date="2016-02-10T14:00:00Z">
              <w:r w:rsidRPr="00ED1561" w:rsidDel="006A5FCE">
                <w:delText>Step</w:delText>
              </w:r>
            </w:del>
          </w:p>
        </w:tc>
        <w:tc>
          <w:tcPr>
            <w:tcW w:w="7974" w:type="dxa"/>
            <w:shd w:val="clear" w:color="auto" w:fill="4F81BD" w:themeFill="accent1"/>
          </w:tcPr>
          <w:p w14:paraId="7625EF25" w14:textId="117F744E" w:rsidR="00546A38" w:rsidRPr="00317371" w:rsidDel="006A5FCE" w:rsidRDefault="00546A38">
            <w:pPr>
              <w:pStyle w:val="Heading4"/>
              <w:rPr>
                <w:del w:id="3979" w:author="Smullen, Lizz" w:date="2016-02-10T14:00:00Z"/>
              </w:rPr>
              <w:pPrChange w:id="3980" w:author="Smullen, Lizz" w:date="2016-02-11T09:10:00Z">
                <w:pPr>
                  <w:pStyle w:val="TableHead1"/>
                </w:pPr>
              </w:pPrChange>
            </w:pPr>
            <w:del w:id="3981" w:author="Smullen, Lizz" w:date="2016-02-10T14:00:00Z">
              <w:r w:rsidRPr="00317371" w:rsidDel="006A5FCE">
                <w:delText>Action</w:delText>
              </w:r>
            </w:del>
          </w:p>
        </w:tc>
      </w:tr>
      <w:tr w:rsidR="00546A38" w:rsidRPr="00D07F57" w:rsidDel="006A5FCE" w14:paraId="6C3EC040" w14:textId="47EC2B9B" w:rsidTr="00D91321">
        <w:trPr>
          <w:cantSplit/>
          <w:jc w:val="center"/>
          <w:del w:id="3982" w:author="Smullen, Lizz" w:date="2016-02-10T14:00:00Z"/>
        </w:trPr>
        <w:tc>
          <w:tcPr>
            <w:tcW w:w="774" w:type="dxa"/>
          </w:tcPr>
          <w:p w14:paraId="4701FA39" w14:textId="74BD793B" w:rsidR="00546A38" w:rsidRPr="00D07F57" w:rsidDel="006A5FCE" w:rsidRDefault="00546A38">
            <w:pPr>
              <w:pStyle w:val="Heading4"/>
              <w:rPr>
                <w:del w:id="3983" w:author="Smullen, Lizz" w:date="2016-02-10T14:00:00Z"/>
              </w:rPr>
              <w:pPrChange w:id="3984" w:author="Smullen, Lizz" w:date="2016-02-11T09:10:00Z">
                <w:pPr/>
              </w:pPrChange>
            </w:pPr>
            <w:del w:id="3985" w:author="Smullen, Lizz" w:date="2016-02-10T14:00:00Z">
              <w:r w:rsidRPr="00D07F57" w:rsidDel="006A5FCE">
                <w:delText>1.</w:delText>
              </w:r>
            </w:del>
          </w:p>
        </w:tc>
        <w:tc>
          <w:tcPr>
            <w:tcW w:w="7974" w:type="dxa"/>
          </w:tcPr>
          <w:p w14:paraId="31E94083" w14:textId="23E0BA81" w:rsidR="00546A38" w:rsidRPr="00D07F57" w:rsidDel="006A5FCE" w:rsidRDefault="00546A38">
            <w:pPr>
              <w:pStyle w:val="Heading4"/>
              <w:rPr>
                <w:del w:id="3986" w:author="Smullen, Lizz" w:date="2016-02-10T14:00:00Z"/>
              </w:rPr>
              <w:pPrChange w:id="3987" w:author="Smullen, Lizz" w:date="2016-02-11T09:10:00Z">
                <w:pPr>
                  <w:ind w:left="360"/>
                </w:pPr>
              </w:pPrChange>
            </w:pPr>
            <w:del w:id="3988" w:author="Smullen, Lizz" w:date="2016-02-10T14:00:00Z">
              <w:r w:rsidRPr="00D07F57" w:rsidDel="006A5FCE">
                <w:delText xml:space="preserve">Open a Mozilla Firefox, Google Chrome or Safari web browser. </w:delText>
              </w:r>
            </w:del>
          </w:p>
          <w:p w14:paraId="5C5CB954" w14:textId="16795630" w:rsidR="00546A38" w:rsidRPr="00D07F57" w:rsidDel="006A5FCE" w:rsidRDefault="00546A38">
            <w:pPr>
              <w:pStyle w:val="Heading4"/>
              <w:rPr>
                <w:del w:id="3989" w:author="Smullen, Lizz" w:date="2016-02-10T14:00:00Z"/>
              </w:rPr>
              <w:pPrChange w:id="3990" w:author="Smullen, Lizz" w:date="2016-02-11T09:10:00Z">
                <w:pPr>
                  <w:ind w:left="360"/>
                </w:pPr>
              </w:pPrChange>
            </w:pPr>
            <w:del w:id="3991" w:author="Smullen, Lizz" w:date="2016-02-10T14:00:00Z">
              <w:r w:rsidRPr="002573CE" w:rsidDel="006A5FCE">
                <w:rPr>
                  <w:color w:val="4F81BD" w:themeColor="accent1"/>
                </w:rPr>
                <w:delText>NOTE:</w:delText>
              </w:r>
              <w:r w:rsidRPr="00D07F57" w:rsidDel="006A5FCE">
                <w:delText xml:space="preserve"> Internet Explorer is not supported for this application.</w:delText>
              </w:r>
            </w:del>
          </w:p>
        </w:tc>
      </w:tr>
      <w:tr w:rsidR="00546A38" w:rsidRPr="00D07F57" w:rsidDel="006A5FCE" w14:paraId="5BFC952B" w14:textId="0126C3E3" w:rsidTr="00D91321">
        <w:trPr>
          <w:cantSplit/>
          <w:jc w:val="center"/>
          <w:del w:id="3992" w:author="Smullen, Lizz" w:date="2016-02-10T14:00:00Z"/>
        </w:trPr>
        <w:tc>
          <w:tcPr>
            <w:tcW w:w="774" w:type="dxa"/>
          </w:tcPr>
          <w:p w14:paraId="3E62574E" w14:textId="4A51ADAD" w:rsidR="00546A38" w:rsidRPr="00D07F57" w:rsidDel="006A5FCE" w:rsidRDefault="00546A38">
            <w:pPr>
              <w:pStyle w:val="Heading4"/>
              <w:rPr>
                <w:del w:id="3993" w:author="Smullen, Lizz" w:date="2016-02-10T14:00:00Z"/>
              </w:rPr>
              <w:pPrChange w:id="3994" w:author="Smullen, Lizz" w:date="2016-02-11T09:10:00Z">
                <w:pPr>
                  <w:ind w:left="360"/>
                </w:pPr>
              </w:pPrChange>
            </w:pPr>
            <w:del w:id="3995" w:author="Smullen, Lizz" w:date="2016-02-10T14:00:00Z">
              <w:r w:rsidRPr="00D07F57" w:rsidDel="006A5FCE">
                <w:delText>2.</w:delText>
              </w:r>
            </w:del>
          </w:p>
        </w:tc>
        <w:tc>
          <w:tcPr>
            <w:tcW w:w="7974" w:type="dxa"/>
            <w:vAlign w:val="center"/>
          </w:tcPr>
          <w:p w14:paraId="5DBC0F25" w14:textId="768311B0" w:rsidR="00546A38" w:rsidRPr="00D07F57" w:rsidDel="006A5FCE" w:rsidRDefault="00546A38">
            <w:pPr>
              <w:pStyle w:val="Heading4"/>
              <w:rPr>
                <w:del w:id="3996" w:author="Smullen, Lizz" w:date="2016-02-10T14:00:00Z"/>
              </w:rPr>
              <w:pPrChange w:id="3997" w:author="Smullen, Lizz" w:date="2016-02-11T09:10:00Z">
                <w:pPr>
                  <w:ind w:left="360"/>
                </w:pPr>
              </w:pPrChange>
            </w:pPr>
            <w:del w:id="3998" w:author="Smullen, Lizz" w:date="2016-02-10T14:00:00Z">
              <w:r w:rsidRPr="00D07F57" w:rsidDel="006A5FCE">
                <w:delText>Enter the following IP address in the web browser to go to the AeroSat SATCOM home page:</w:delText>
              </w:r>
            </w:del>
          </w:p>
          <w:p w14:paraId="129DE70B" w14:textId="1D4A8C8B" w:rsidR="00546A38" w:rsidRPr="00ED1561" w:rsidDel="006A5FCE" w:rsidRDefault="00546A38">
            <w:pPr>
              <w:pStyle w:val="Heading4"/>
              <w:rPr>
                <w:del w:id="3999" w:author="Smullen, Lizz" w:date="2016-02-10T14:00:00Z"/>
              </w:rPr>
              <w:pPrChange w:id="4000" w:author="Smullen, Lizz" w:date="2016-02-11T09:10:00Z">
                <w:pPr>
                  <w:ind w:left="360"/>
                </w:pPr>
              </w:pPrChange>
            </w:pPr>
            <w:del w:id="4001" w:author="Smullen, Lizz" w:date="2016-02-10T14:00:00Z">
              <w:r w:rsidRPr="00ED1561" w:rsidDel="006A5FCE">
                <w:delText>192.168.64.10</w:delText>
              </w:r>
            </w:del>
          </w:p>
          <w:p w14:paraId="4EB55A5A" w14:textId="7F760591" w:rsidR="00546A38" w:rsidRPr="00D07F57" w:rsidDel="006A5FCE" w:rsidRDefault="00546A38">
            <w:pPr>
              <w:pStyle w:val="Heading4"/>
              <w:rPr>
                <w:del w:id="4002" w:author="Smullen, Lizz" w:date="2016-02-10T14:00:00Z"/>
              </w:rPr>
              <w:pPrChange w:id="4003" w:author="Smullen, Lizz" w:date="2016-02-11T09:10:00Z">
                <w:pPr>
                  <w:ind w:left="360"/>
                </w:pPr>
              </w:pPrChange>
            </w:pPr>
            <w:del w:id="4004" w:author="Smullen, Lizz" w:date="2016-02-10T14:00:00Z">
              <w:r w:rsidRPr="00D07F57" w:rsidDel="006A5FCE">
                <w:delText xml:space="preserve">The </w:delText>
              </w:r>
              <w:r w:rsidRPr="002573CE" w:rsidDel="006A5FCE">
                <w:delText>SATCOM System Home Page</w:delText>
              </w:r>
              <w:r w:rsidRPr="00D07F57" w:rsidDel="006A5FCE">
                <w:delText xml:space="preserve"> appears.</w:delText>
              </w:r>
            </w:del>
          </w:p>
          <w:p w14:paraId="35052F4C" w14:textId="0DBF7E72" w:rsidR="00174577" w:rsidDel="006A5FCE" w:rsidRDefault="00174577">
            <w:pPr>
              <w:pStyle w:val="Heading4"/>
              <w:rPr>
                <w:del w:id="4005" w:author="Smullen, Lizz" w:date="2016-02-10T14:00:00Z"/>
              </w:rPr>
              <w:pPrChange w:id="4006" w:author="Smullen, Lizz" w:date="2016-02-11T09:10:00Z">
                <w:pPr>
                  <w:pStyle w:val="Caption"/>
                  <w:ind w:left="360"/>
                </w:pPr>
              </w:pPrChange>
            </w:pPr>
            <w:del w:id="4007" w:author="Smullen, Lizz" w:date="2016-02-10T14:00:00Z">
              <w:r w:rsidDel="006A5FCE">
                <w:delText xml:space="preserve">Figure </w:delText>
              </w:r>
              <w:r w:rsidR="009567AE" w:rsidDel="006A5FCE">
                <w:rPr>
                  <w:b w:val="0"/>
                </w:rPr>
                <w:fldChar w:fldCharType="begin"/>
              </w:r>
              <w:r w:rsidR="009567AE" w:rsidDel="006A5FCE">
                <w:delInstrText xml:space="preserve"> STYLEREF 1 \s </w:delInstrText>
              </w:r>
              <w:r w:rsidR="009567AE" w:rsidDel="006A5FCE">
                <w:rPr>
                  <w:b w:val="0"/>
                </w:rPr>
                <w:fldChar w:fldCharType="separate"/>
              </w:r>
              <w:r w:rsidR="009567AE" w:rsidDel="006A5FCE">
                <w:rPr>
                  <w:noProof/>
                </w:rPr>
                <w:delText>6</w:delText>
              </w:r>
              <w:r w:rsidR="009567AE" w:rsidDel="006A5FCE">
                <w:rPr>
                  <w:b w:val="0"/>
                </w:rPr>
                <w:fldChar w:fldCharType="end"/>
              </w:r>
              <w:r w:rsidR="009567AE" w:rsidDel="006A5FCE">
                <w:delText>.</w:delText>
              </w:r>
              <w:r w:rsidR="009567AE" w:rsidDel="006A5FCE">
                <w:rPr>
                  <w:b w:val="0"/>
                </w:rPr>
                <w:fldChar w:fldCharType="begin"/>
              </w:r>
              <w:r w:rsidR="009567AE" w:rsidDel="006A5FCE">
                <w:delInstrText xml:space="preserve"> SEQ Figure \* ARABIC \s 1 </w:delInstrText>
              </w:r>
              <w:r w:rsidR="009567AE" w:rsidDel="006A5FCE">
                <w:rPr>
                  <w:b w:val="0"/>
                </w:rPr>
                <w:fldChar w:fldCharType="separate"/>
              </w:r>
              <w:r w:rsidR="009567AE" w:rsidDel="006A5FCE">
                <w:rPr>
                  <w:noProof/>
                </w:rPr>
                <w:delText>1</w:delText>
              </w:r>
              <w:r w:rsidR="009567AE" w:rsidDel="006A5FCE">
                <w:rPr>
                  <w:b w:val="0"/>
                </w:rPr>
                <w:fldChar w:fldCharType="end"/>
              </w:r>
              <w:r w:rsidDel="006A5FCE">
                <w:delText xml:space="preserve"> — </w:delText>
              </w:r>
              <w:r w:rsidRPr="00673D51" w:rsidDel="006A5FCE">
                <w:delText>SATCOM System Home Page</w:delText>
              </w:r>
              <w:bookmarkStart w:id="4008" w:name="_Toc442899328"/>
              <w:bookmarkStart w:id="4009" w:name="_Toc442899379"/>
              <w:bookmarkEnd w:id="4008"/>
              <w:bookmarkEnd w:id="4009"/>
            </w:del>
          </w:p>
          <w:p w14:paraId="314C6CF4" w14:textId="101E9AD6" w:rsidR="00546A38" w:rsidRPr="00D07F57" w:rsidDel="006A5FCE" w:rsidRDefault="00546A38">
            <w:pPr>
              <w:pStyle w:val="Heading4"/>
              <w:rPr>
                <w:del w:id="4010" w:author="Smullen, Lizz" w:date="2016-02-10T14:00:00Z"/>
              </w:rPr>
              <w:pPrChange w:id="4011" w:author="Smullen, Lizz" w:date="2016-02-11T09:10:00Z">
                <w:pPr>
                  <w:jc w:val="center"/>
                </w:pPr>
              </w:pPrChange>
            </w:pPr>
            <w:del w:id="4012" w:author="Smullen, Lizz" w:date="2016-02-10T14:00:00Z">
              <w:r w:rsidRPr="00EC11AA" w:rsidDel="006A5FCE">
                <w:rPr>
                  <w:noProof/>
                </w:rPr>
                <w:drawing>
                  <wp:inline distT="0" distB="0" distL="0" distR="0" wp14:anchorId="444F6127" wp14:editId="5DA4C6B2">
                    <wp:extent cx="3675888" cy="2615184"/>
                    <wp:effectExtent l="19050" t="19050" r="2032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75888" cy="2615184"/>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del>
          </w:p>
        </w:tc>
      </w:tr>
      <w:tr w:rsidR="00546A38" w:rsidRPr="00D07F57" w:rsidDel="006A5FCE" w14:paraId="60F0D6A7" w14:textId="75DDDB29" w:rsidTr="00D91321">
        <w:trPr>
          <w:cantSplit/>
          <w:jc w:val="center"/>
          <w:del w:id="4013" w:author="Smullen, Lizz" w:date="2016-02-10T14:00:00Z"/>
        </w:trPr>
        <w:tc>
          <w:tcPr>
            <w:tcW w:w="774" w:type="dxa"/>
          </w:tcPr>
          <w:p w14:paraId="03F38C3C" w14:textId="47357B29" w:rsidR="00546A38" w:rsidRPr="00D07F57" w:rsidDel="006A5FCE" w:rsidRDefault="00546A38">
            <w:pPr>
              <w:pStyle w:val="Heading4"/>
              <w:rPr>
                <w:del w:id="4014" w:author="Smullen, Lizz" w:date="2016-02-10T14:00:00Z"/>
              </w:rPr>
              <w:pPrChange w:id="4015" w:author="Smullen, Lizz" w:date="2016-02-11T09:10:00Z">
                <w:pPr>
                  <w:ind w:left="360"/>
                </w:pPr>
              </w:pPrChange>
            </w:pPr>
            <w:del w:id="4016" w:author="Smullen, Lizz" w:date="2016-02-10T14:00:00Z">
              <w:r w:rsidRPr="00D07F57" w:rsidDel="006A5FCE">
                <w:delText>3.</w:delText>
              </w:r>
            </w:del>
          </w:p>
        </w:tc>
        <w:tc>
          <w:tcPr>
            <w:tcW w:w="7974" w:type="dxa"/>
            <w:vAlign w:val="center"/>
          </w:tcPr>
          <w:p w14:paraId="315785B5" w14:textId="498D64FD" w:rsidR="00546A38" w:rsidRPr="00D07F57" w:rsidDel="006A5FCE" w:rsidRDefault="00546A38">
            <w:pPr>
              <w:pStyle w:val="Heading4"/>
              <w:rPr>
                <w:del w:id="4017" w:author="Smullen, Lizz" w:date="2016-02-10T14:00:00Z"/>
              </w:rPr>
              <w:pPrChange w:id="4018" w:author="Smullen, Lizz" w:date="2016-02-11T09:10:00Z">
                <w:pPr>
                  <w:ind w:left="360"/>
                </w:pPr>
              </w:pPrChange>
            </w:pPr>
            <w:del w:id="4019" w:author="Smullen, Lizz" w:date="2016-02-10T14:00:00Z">
              <w:r w:rsidRPr="00D07F57" w:rsidDel="006A5FCE">
                <w:delText xml:space="preserve">Click </w:delText>
              </w:r>
              <w:r w:rsidRPr="00ED1561" w:rsidDel="006A5FCE">
                <w:delText>[Utility Functions]</w:delText>
              </w:r>
              <w:r w:rsidRPr="00D07F57" w:rsidDel="006A5FCE">
                <w:delText xml:space="preserve"> at the top of the home page.</w:delText>
              </w:r>
            </w:del>
          </w:p>
          <w:p w14:paraId="05B1352B" w14:textId="2A313F5E" w:rsidR="00546A38" w:rsidRPr="00D07F57" w:rsidDel="006A5FCE" w:rsidRDefault="00546A38">
            <w:pPr>
              <w:pStyle w:val="Heading4"/>
              <w:rPr>
                <w:del w:id="4020" w:author="Smullen, Lizz" w:date="2016-02-10T14:00:00Z"/>
              </w:rPr>
              <w:pPrChange w:id="4021" w:author="Smullen, Lizz" w:date="2016-02-11T09:10:00Z">
                <w:pPr>
                  <w:ind w:left="360"/>
                </w:pPr>
              </w:pPrChange>
            </w:pPr>
            <w:del w:id="4022" w:author="Smullen, Lizz" w:date="2016-02-10T14:00:00Z">
              <w:r w:rsidRPr="00D07F57" w:rsidDel="006A5FCE">
                <w:delText xml:space="preserve">The </w:delText>
              </w:r>
              <w:r w:rsidRPr="002573CE" w:rsidDel="006A5FCE">
                <w:delText>Utility Functions/Transfer Log File</w:delText>
              </w:r>
              <w:r w:rsidRPr="00D07F57" w:rsidDel="006A5FCE">
                <w:delText xml:space="preserve"> page appears.</w:delText>
              </w:r>
            </w:del>
          </w:p>
          <w:p w14:paraId="7A515FE0" w14:textId="6C58F6FB" w:rsidR="00546A38" w:rsidRPr="002573CE" w:rsidDel="006A5FCE" w:rsidRDefault="00546A38">
            <w:pPr>
              <w:pStyle w:val="Heading4"/>
              <w:rPr>
                <w:del w:id="4023" w:author="Smullen, Lizz" w:date="2016-02-10T14:00:00Z"/>
              </w:rPr>
              <w:pPrChange w:id="4024" w:author="Smullen, Lizz" w:date="2016-02-11T09:10:00Z">
                <w:pPr>
                  <w:pStyle w:val="Caption"/>
                  <w:ind w:left="360"/>
                </w:pPr>
              </w:pPrChange>
            </w:pPr>
            <w:del w:id="4025" w:author="Smullen, Lizz" w:date="2016-02-10T14:00:00Z">
              <w:r w:rsidRPr="002573CE" w:rsidDel="006A5FCE">
                <w:delText>Figure 6.12 — Utility Functions</w:delText>
              </w:r>
            </w:del>
          </w:p>
          <w:p w14:paraId="1ED8097E" w14:textId="49665529" w:rsidR="00546A38" w:rsidRPr="00D07F57" w:rsidDel="006A5FCE" w:rsidRDefault="00546A38">
            <w:pPr>
              <w:pStyle w:val="Heading4"/>
              <w:rPr>
                <w:del w:id="4026" w:author="Smullen, Lizz" w:date="2016-02-10T14:00:00Z"/>
              </w:rPr>
              <w:pPrChange w:id="4027" w:author="Smullen, Lizz" w:date="2016-02-11T09:10:00Z">
                <w:pPr>
                  <w:ind w:left="360"/>
                  <w:jc w:val="center"/>
                </w:pPr>
              </w:pPrChange>
            </w:pPr>
            <w:del w:id="4028" w:author="Smullen, Lizz" w:date="2016-02-10T14:00:00Z">
              <w:r w:rsidRPr="00EC11AA" w:rsidDel="006A5FCE">
                <w:rPr>
                  <w:noProof/>
                </w:rPr>
                <w:drawing>
                  <wp:inline distT="0" distB="0" distL="0" distR="0" wp14:anchorId="2E680543" wp14:editId="46C820B7">
                    <wp:extent cx="3631100" cy="2578608"/>
                    <wp:effectExtent l="19050" t="19050" r="26670" b="12700"/>
                    <wp:docPr id="113" name="Picture 11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erowiki/aerodiags/images/thumb/1/12/System_Installation_page.JPG/500px-System_Installation_page.JPG">
                              <a:hlinkClick r:id="rId41"/>
                            </pic:cNvPr>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31100" cy="2578608"/>
                            </a:xfrm>
                            <a:prstGeom prst="rect">
                              <a:avLst/>
                            </a:prstGeom>
                            <a:noFill/>
                            <a:ln w="19050">
                              <a:solidFill>
                                <a:srgbClr val="4F81BD"/>
                              </a:solidFill>
                            </a:ln>
                          </pic:spPr>
                        </pic:pic>
                      </a:graphicData>
                    </a:graphic>
                  </wp:inline>
                </w:drawing>
              </w:r>
            </w:del>
          </w:p>
        </w:tc>
      </w:tr>
      <w:tr w:rsidR="00546A38" w:rsidRPr="00D07F57" w:rsidDel="006A5FCE" w14:paraId="24085115" w14:textId="60E1C643" w:rsidTr="00D91321">
        <w:trPr>
          <w:cantSplit/>
          <w:jc w:val="center"/>
          <w:del w:id="4029" w:author="Smullen, Lizz" w:date="2016-02-10T14:00:00Z"/>
        </w:trPr>
        <w:tc>
          <w:tcPr>
            <w:tcW w:w="774" w:type="dxa"/>
          </w:tcPr>
          <w:p w14:paraId="1267A122" w14:textId="5B2DA8DB" w:rsidR="00546A38" w:rsidRPr="00D07F57" w:rsidDel="006A5FCE" w:rsidRDefault="00546A38">
            <w:pPr>
              <w:pStyle w:val="Heading4"/>
              <w:rPr>
                <w:del w:id="4030" w:author="Smullen, Lizz" w:date="2016-02-10T14:00:00Z"/>
              </w:rPr>
              <w:pPrChange w:id="4031" w:author="Smullen, Lizz" w:date="2016-02-11T09:10:00Z">
                <w:pPr>
                  <w:ind w:left="360"/>
                </w:pPr>
              </w:pPrChange>
            </w:pPr>
            <w:del w:id="4032" w:author="Smullen, Lizz" w:date="2016-02-10T14:00:00Z">
              <w:r w:rsidRPr="00D07F57" w:rsidDel="006A5FCE">
                <w:delText>4.</w:delText>
              </w:r>
            </w:del>
          </w:p>
        </w:tc>
        <w:tc>
          <w:tcPr>
            <w:tcW w:w="7974" w:type="dxa"/>
            <w:vAlign w:val="center"/>
          </w:tcPr>
          <w:p w14:paraId="2C9D4E60" w14:textId="371427ED" w:rsidR="00546A38" w:rsidRPr="00D07F57" w:rsidDel="006A5FCE" w:rsidRDefault="00546A38">
            <w:pPr>
              <w:pStyle w:val="Heading4"/>
              <w:rPr>
                <w:del w:id="4033" w:author="Smullen, Lizz" w:date="2016-02-10T14:00:00Z"/>
              </w:rPr>
              <w:pPrChange w:id="4034" w:author="Smullen, Lizz" w:date="2016-02-11T09:10:00Z">
                <w:pPr>
                  <w:ind w:left="360"/>
                </w:pPr>
              </w:pPrChange>
            </w:pPr>
            <w:del w:id="4035" w:author="Smullen, Lizz" w:date="2016-02-10T14:00:00Z">
              <w:r w:rsidRPr="00D07F57" w:rsidDel="006A5FCE">
                <w:delText xml:space="preserve">Click the </w:delText>
              </w:r>
              <w:r w:rsidRPr="00ED1561" w:rsidDel="006A5FCE">
                <w:delText>Blank Zones</w:delText>
              </w:r>
              <w:r w:rsidRPr="00D07F57" w:rsidDel="006A5FCE">
                <w:delText xml:space="preserve"> button on the side panel</w:delText>
              </w:r>
              <w:r w:rsidR="00A85B1B" w:rsidDel="006A5FCE">
                <w:delText xml:space="preserve"> of the Utility Functions page</w:delText>
              </w:r>
              <w:r w:rsidRPr="00D07F57" w:rsidDel="006A5FCE">
                <w:delText>.</w:delText>
              </w:r>
            </w:del>
          </w:p>
          <w:p w14:paraId="29D4751E" w14:textId="628527C5" w:rsidR="00546A38" w:rsidRPr="00D07F57" w:rsidDel="006A5FCE" w:rsidRDefault="00546A38">
            <w:pPr>
              <w:pStyle w:val="Heading4"/>
              <w:rPr>
                <w:del w:id="4036" w:author="Smullen, Lizz" w:date="2016-02-10T14:00:00Z"/>
              </w:rPr>
              <w:pPrChange w:id="4037" w:author="Smullen, Lizz" w:date="2016-02-11T09:10:00Z">
                <w:pPr>
                  <w:ind w:left="360"/>
                </w:pPr>
              </w:pPrChange>
            </w:pPr>
            <w:del w:id="4038" w:author="Smullen, Lizz" w:date="2016-02-10T14:00:00Z">
              <w:r w:rsidRPr="00D07F57" w:rsidDel="006A5FCE">
                <w:delText xml:space="preserve">The </w:delText>
              </w:r>
              <w:r w:rsidRPr="002573CE" w:rsidDel="006A5FCE">
                <w:delText>Load ESM Blanking Zones</w:delText>
              </w:r>
              <w:r w:rsidRPr="00D07F57" w:rsidDel="006A5FCE">
                <w:delText xml:space="preserve"> page appears.</w:delText>
              </w:r>
            </w:del>
          </w:p>
          <w:p w14:paraId="39D8C378" w14:textId="1D9D3F18" w:rsidR="00B862DB" w:rsidDel="006A5FCE" w:rsidRDefault="00B862DB">
            <w:pPr>
              <w:pStyle w:val="Heading4"/>
              <w:rPr>
                <w:del w:id="4039" w:author="Smullen, Lizz" w:date="2016-02-10T14:00:00Z"/>
              </w:rPr>
              <w:pPrChange w:id="4040" w:author="Smullen, Lizz" w:date="2016-02-11T09:10:00Z">
                <w:pPr>
                  <w:pStyle w:val="Caption"/>
                  <w:ind w:left="360"/>
                </w:pPr>
              </w:pPrChange>
            </w:pPr>
            <w:del w:id="4041" w:author="Smullen, Lizz" w:date="2016-02-10T14:00:00Z">
              <w:r w:rsidDel="006A5FCE">
                <w:delText xml:space="preserve">Figure </w:delText>
              </w:r>
              <w:r w:rsidR="009567AE" w:rsidDel="006A5FCE">
                <w:rPr>
                  <w:b w:val="0"/>
                </w:rPr>
                <w:fldChar w:fldCharType="begin"/>
              </w:r>
              <w:r w:rsidR="009567AE" w:rsidDel="006A5FCE">
                <w:delInstrText xml:space="preserve"> STYLEREF 1 \s </w:delInstrText>
              </w:r>
              <w:r w:rsidR="009567AE" w:rsidDel="006A5FCE">
                <w:rPr>
                  <w:b w:val="0"/>
                </w:rPr>
                <w:fldChar w:fldCharType="separate"/>
              </w:r>
              <w:r w:rsidR="009567AE" w:rsidDel="006A5FCE">
                <w:rPr>
                  <w:noProof/>
                </w:rPr>
                <w:delText>6</w:delText>
              </w:r>
              <w:r w:rsidR="009567AE" w:rsidDel="006A5FCE">
                <w:rPr>
                  <w:b w:val="0"/>
                </w:rPr>
                <w:fldChar w:fldCharType="end"/>
              </w:r>
              <w:r w:rsidR="009567AE" w:rsidDel="006A5FCE">
                <w:delText>.</w:delText>
              </w:r>
              <w:r w:rsidR="009567AE" w:rsidDel="006A5FCE">
                <w:rPr>
                  <w:b w:val="0"/>
                </w:rPr>
                <w:fldChar w:fldCharType="begin"/>
              </w:r>
              <w:r w:rsidR="009567AE" w:rsidDel="006A5FCE">
                <w:delInstrText xml:space="preserve"> SEQ Figure \* ARABIC \s 1 </w:delInstrText>
              </w:r>
              <w:r w:rsidR="009567AE" w:rsidDel="006A5FCE">
                <w:rPr>
                  <w:b w:val="0"/>
                </w:rPr>
                <w:fldChar w:fldCharType="separate"/>
              </w:r>
              <w:r w:rsidR="009567AE" w:rsidDel="006A5FCE">
                <w:rPr>
                  <w:noProof/>
                </w:rPr>
                <w:delText>2</w:delText>
              </w:r>
              <w:r w:rsidR="009567AE" w:rsidDel="006A5FCE">
                <w:rPr>
                  <w:b w:val="0"/>
                </w:rPr>
                <w:fldChar w:fldCharType="end"/>
              </w:r>
              <w:r w:rsidDel="006A5FCE">
                <w:delText xml:space="preserve"> — </w:delText>
              </w:r>
              <w:r w:rsidRPr="00673D51" w:rsidDel="006A5FCE">
                <w:delText>Load ESM Blanking Zones</w:delText>
              </w:r>
            </w:del>
          </w:p>
          <w:p w14:paraId="00F076C0" w14:textId="35C85140" w:rsidR="00546A38" w:rsidRPr="00D07F57" w:rsidDel="006A5FCE" w:rsidRDefault="00546A38">
            <w:pPr>
              <w:pStyle w:val="Heading4"/>
              <w:rPr>
                <w:del w:id="4042" w:author="Smullen, Lizz" w:date="2016-02-10T14:00:00Z"/>
              </w:rPr>
              <w:pPrChange w:id="4043" w:author="Smullen, Lizz" w:date="2016-02-11T09:10:00Z">
                <w:pPr>
                  <w:jc w:val="center"/>
                </w:pPr>
              </w:pPrChange>
            </w:pPr>
            <w:del w:id="4044" w:author="Smullen, Lizz" w:date="2016-02-10T14:00:00Z">
              <w:r w:rsidRPr="00EC11AA" w:rsidDel="006A5FCE">
                <w:rPr>
                  <w:noProof/>
                </w:rPr>
                <w:drawing>
                  <wp:inline distT="0" distB="0" distL="0" distR="0" wp14:anchorId="4DECFF24" wp14:editId="37B36A76">
                    <wp:extent cx="3657600" cy="2561640"/>
                    <wp:effectExtent l="19050" t="19050" r="1905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erowiki/aerodiags/images/thumb/8/80/System_Configuration_page.JPG/500px-System_Configuration_page.JPG">
                              <a:hlinkClick r:id="rId44"/>
                            </pic:cNvPr>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61640"/>
                            </a:xfrm>
                            <a:prstGeom prst="rect">
                              <a:avLst/>
                            </a:prstGeom>
                            <a:noFill/>
                            <a:ln w="19050">
                              <a:solidFill>
                                <a:srgbClr val="4F81BD"/>
                              </a:solidFill>
                            </a:ln>
                          </pic:spPr>
                        </pic:pic>
                      </a:graphicData>
                    </a:graphic>
                  </wp:inline>
                </w:drawing>
              </w:r>
            </w:del>
          </w:p>
        </w:tc>
      </w:tr>
      <w:tr w:rsidR="00546A38" w:rsidRPr="00D07F57" w:rsidDel="006A5FCE" w14:paraId="65D5908C" w14:textId="32FD3F5F" w:rsidTr="00D91321">
        <w:trPr>
          <w:cantSplit/>
          <w:jc w:val="center"/>
          <w:del w:id="4045" w:author="Smullen, Lizz" w:date="2016-02-10T14:00:00Z"/>
        </w:trPr>
        <w:tc>
          <w:tcPr>
            <w:tcW w:w="774" w:type="dxa"/>
          </w:tcPr>
          <w:p w14:paraId="6E1B6858" w14:textId="507FD327" w:rsidR="00546A38" w:rsidRPr="00D07F57" w:rsidDel="006A5FCE" w:rsidRDefault="00546A38">
            <w:pPr>
              <w:pStyle w:val="Heading4"/>
              <w:rPr>
                <w:del w:id="4046" w:author="Smullen, Lizz" w:date="2016-02-10T14:00:00Z"/>
              </w:rPr>
              <w:pPrChange w:id="4047" w:author="Smullen, Lizz" w:date="2016-02-11T09:10:00Z">
                <w:pPr>
                  <w:ind w:left="360"/>
                </w:pPr>
              </w:pPrChange>
            </w:pPr>
            <w:del w:id="4048" w:author="Smullen, Lizz" w:date="2016-02-10T14:00:00Z">
              <w:r w:rsidRPr="00D07F57" w:rsidDel="006A5FCE">
                <w:delText>5.</w:delText>
              </w:r>
            </w:del>
          </w:p>
        </w:tc>
        <w:tc>
          <w:tcPr>
            <w:tcW w:w="7974" w:type="dxa"/>
            <w:vAlign w:val="center"/>
          </w:tcPr>
          <w:p w14:paraId="2C7EFBE2" w14:textId="3841E992" w:rsidR="00546A38" w:rsidRPr="00D07F57" w:rsidDel="006A5FCE" w:rsidRDefault="00546A38">
            <w:pPr>
              <w:pStyle w:val="Heading4"/>
              <w:rPr>
                <w:del w:id="4049" w:author="Smullen, Lizz" w:date="2016-02-10T14:00:00Z"/>
              </w:rPr>
              <w:pPrChange w:id="4050" w:author="Smullen, Lizz" w:date="2016-02-11T09:10:00Z">
                <w:pPr>
                  <w:ind w:left="360"/>
                </w:pPr>
              </w:pPrChange>
            </w:pPr>
            <w:del w:id="4051" w:author="Smullen, Lizz" w:date="2016-02-10T14:00:00Z">
              <w:r w:rsidRPr="00D07F57" w:rsidDel="006A5FCE">
                <w:delText xml:space="preserve">Upload the ESM Blanking Zones file using one of the methods below: </w:delText>
              </w:r>
            </w:del>
          </w:p>
          <w:p w14:paraId="1E91CB5F" w14:textId="78865AF7" w:rsidR="00546A38" w:rsidRPr="00D07F57" w:rsidDel="006A5FCE" w:rsidRDefault="00546A38">
            <w:pPr>
              <w:pStyle w:val="Heading4"/>
              <w:rPr>
                <w:del w:id="4052" w:author="Smullen, Lizz" w:date="2016-02-10T14:00:00Z"/>
              </w:rPr>
              <w:pPrChange w:id="4053" w:author="Smullen, Lizz" w:date="2016-02-11T09:10:00Z">
                <w:pPr>
                  <w:numPr>
                    <w:numId w:val="120"/>
                  </w:numPr>
                  <w:ind w:left="720" w:hanging="360"/>
                </w:pPr>
              </w:pPrChange>
            </w:pPr>
            <w:del w:id="4054" w:author="Smullen, Lizz" w:date="2016-02-10T14:00:00Z">
              <w:r w:rsidRPr="00D07F57" w:rsidDel="006A5FCE">
                <w:delText xml:space="preserve">Click the </w:delText>
              </w:r>
              <w:r w:rsidRPr="00ED1561" w:rsidDel="006A5FCE">
                <w:delText>Browse</w:delText>
              </w:r>
              <w:r w:rsidRPr="00D07F57" w:rsidDel="006A5FCE">
                <w:delText xml:space="preserve"> button next to the </w:delText>
              </w:r>
              <w:r w:rsidRPr="002573CE" w:rsidDel="006A5FCE">
                <w:delText>local file</w:delText>
              </w:r>
              <w:r w:rsidRPr="00D07F57" w:rsidDel="006A5FCE">
                <w:delText xml:space="preserve"> field to navigate to the location on your hard drive containing the updated ESM Blanking Zones file. Click the </w:delText>
              </w:r>
              <w:r w:rsidRPr="00ED1561" w:rsidDel="006A5FCE">
                <w:delText>Open</w:delText>
              </w:r>
              <w:r w:rsidRPr="00D07F57" w:rsidDel="006A5FCE">
                <w:delText xml:space="preserve"> button.</w:delText>
              </w:r>
            </w:del>
          </w:p>
          <w:p w14:paraId="74620DD9" w14:textId="7FD482D0" w:rsidR="003D493C" w:rsidDel="006A5FCE" w:rsidRDefault="003D493C">
            <w:pPr>
              <w:pStyle w:val="Heading4"/>
              <w:rPr>
                <w:del w:id="4055" w:author="Smullen, Lizz" w:date="2016-02-10T14:00:00Z"/>
              </w:rPr>
              <w:pPrChange w:id="4056" w:author="Smullen, Lizz" w:date="2016-02-11T09:10:00Z">
                <w:pPr>
                  <w:pStyle w:val="Caption"/>
                  <w:ind w:left="360"/>
                </w:pPr>
              </w:pPrChange>
            </w:pPr>
            <w:del w:id="4057" w:author="Smullen, Lizz" w:date="2016-02-10T14:00:00Z">
              <w:r w:rsidDel="006A5FCE">
                <w:delText xml:space="preserve">Figure </w:delText>
              </w:r>
              <w:r w:rsidR="009567AE" w:rsidDel="006A5FCE">
                <w:rPr>
                  <w:b w:val="0"/>
                </w:rPr>
                <w:fldChar w:fldCharType="begin"/>
              </w:r>
              <w:r w:rsidR="009567AE" w:rsidDel="006A5FCE">
                <w:delInstrText xml:space="preserve"> STYLEREF 1 \s </w:delInstrText>
              </w:r>
              <w:r w:rsidR="009567AE" w:rsidDel="006A5FCE">
                <w:rPr>
                  <w:b w:val="0"/>
                </w:rPr>
                <w:fldChar w:fldCharType="separate"/>
              </w:r>
              <w:r w:rsidR="009567AE" w:rsidDel="006A5FCE">
                <w:rPr>
                  <w:noProof/>
                </w:rPr>
                <w:delText>6</w:delText>
              </w:r>
              <w:r w:rsidR="009567AE" w:rsidDel="006A5FCE">
                <w:rPr>
                  <w:b w:val="0"/>
                </w:rPr>
                <w:fldChar w:fldCharType="end"/>
              </w:r>
              <w:r w:rsidR="009567AE" w:rsidDel="006A5FCE">
                <w:delText>.</w:delText>
              </w:r>
              <w:r w:rsidR="009567AE" w:rsidDel="006A5FCE">
                <w:rPr>
                  <w:b w:val="0"/>
                </w:rPr>
                <w:fldChar w:fldCharType="begin"/>
              </w:r>
              <w:r w:rsidR="009567AE" w:rsidDel="006A5FCE">
                <w:delInstrText xml:space="preserve"> SEQ Figure \* ARABIC \s 1 </w:delInstrText>
              </w:r>
              <w:r w:rsidR="009567AE" w:rsidDel="006A5FCE">
                <w:rPr>
                  <w:b w:val="0"/>
                </w:rPr>
                <w:fldChar w:fldCharType="separate"/>
              </w:r>
              <w:r w:rsidR="009567AE" w:rsidDel="006A5FCE">
                <w:rPr>
                  <w:noProof/>
                </w:rPr>
                <w:delText>3</w:delText>
              </w:r>
              <w:r w:rsidR="009567AE" w:rsidDel="006A5FCE">
                <w:rPr>
                  <w:b w:val="0"/>
                </w:rPr>
                <w:fldChar w:fldCharType="end"/>
              </w:r>
              <w:r w:rsidDel="006A5FCE">
                <w:delText xml:space="preserve"> — ESM Blanking Zones File Upload Process</w:delText>
              </w:r>
            </w:del>
          </w:p>
          <w:p w14:paraId="0B799556" w14:textId="49071AF7" w:rsidR="00546A38" w:rsidRPr="00D07F57" w:rsidDel="006A5FCE" w:rsidRDefault="00546A38">
            <w:pPr>
              <w:pStyle w:val="Heading4"/>
              <w:rPr>
                <w:del w:id="4058" w:author="Smullen, Lizz" w:date="2016-02-10T14:00:00Z"/>
              </w:rPr>
              <w:pPrChange w:id="4059" w:author="Smullen, Lizz" w:date="2016-02-11T09:10:00Z">
                <w:pPr>
                  <w:jc w:val="center"/>
                </w:pPr>
              </w:pPrChange>
            </w:pPr>
            <w:del w:id="4060" w:author="Smullen, Lizz" w:date="2016-02-10T14:00:00Z">
              <w:r w:rsidRPr="00EC11AA" w:rsidDel="006A5FCE">
                <w:rPr>
                  <w:noProof/>
                </w:rPr>
                <w:drawing>
                  <wp:inline distT="0" distB="0" distL="0" distR="0" wp14:anchorId="10D9E956" wp14:editId="1B5A6506">
                    <wp:extent cx="3657600" cy="2953512"/>
                    <wp:effectExtent l="19050" t="19050" r="19050"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 Blanking Zones Browse.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953512"/>
                            </a:xfrm>
                            <a:prstGeom prst="rect">
                              <a:avLst/>
                            </a:prstGeom>
                            <a:ln w="22225">
                              <a:solidFill>
                                <a:schemeClr val="accent1"/>
                              </a:solidFill>
                            </a:ln>
                          </pic:spPr>
                        </pic:pic>
                      </a:graphicData>
                    </a:graphic>
                  </wp:inline>
                </w:drawing>
              </w:r>
            </w:del>
          </w:p>
          <w:p w14:paraId="5262BBB0" w14:textId="74300FC6" w:rsidR="00546A38" w:rsidRPr="00D07F57" w:rsidDel="006A5FCE" w:rsidRDefault="00546A38">
            <w:pPr>
              <w:pStyle w:val="Heading4"/>
              <w:rPr>
                <w:del w:id="4061" w:author="Smullen, Lizz" w:date="2016-02-10T14:00:00Z"/>
              </w:rPr>
              <w:pPrChange w:id="4062" w:author="Smullen, Lizz" w:date="2016-02-11T09:10:00Z">
                <w:pPr>
                  <w:numPr>
                    <w:numId w:val="120"/>
                  </w:numPr>
                  <w:ind w:left="720" w:hanging="360"/>
                </w:pPr>
              </w:pPrChange>
            </w:pPr>
            <w:del w:id="4063" w:author="Smullen, Lizz" w:date="2016-02-10T14:00:00Z">
              <w:r w:rsidRPr="002573CE" w:rsidDel="006A5FCE">
                <w:delText>(For Linux and Mac systems only.)</w:delText>
              </w:r>
              <w:r w:rsidRPr="00D07F57" w:rsidDel="006A5FCE">
                <w:delText xml:space="preserve"> Enter the URL for the location on your hard drive containing the ESM blanking zones in the </w:delText>
              </w:r>
              <w:r w:rsidRPr="002573CE" w:rsidDel="006A5FCE">
                <w:delText>URL</w:delText>
              </w:r>
              <w:r w:rsidRPr="00D07F57" w:rsidDel="006A5FCE">
                <w:delText xml:space="preserve"> field.</w:delText>
              </w:r>
            </w:del>
          </w:p>
          <w:p w14:paraId="30C738AA" w14:textId="43CD387F" w:rsidR="00546A38" w:rsidRPr="00D07F57" w:rsidDel="006A5FCE" w:rsidRDefault="00546A38">
            <w:pPr>
              <w:pStyle w:val="Heading4"/>
              <w:rPr>
                <w:del w:id="4064" w:author="Smullen, Lizz" w:date="2016-02-10T14:00:00Z"/>
              </w:rPr>
              <w:pPrChange w:id="4065" w:author="Smullen, Lizz" w:date="2016-02-11T09:10:00Z">
                <w:pPr>
                  <w:tabs>
                    <w:tab w:val="left" w:pos="702"/>
                  </w:tabs>
                  <w:ind w:left="702" w:hanging="702"/>
                </w:pPr>
              </w:pPrChange>
            </w:pPr>
            <w:del w:id="4066" w:author="Smullen, Lizz" w:date="2016-02-10T14:00:00Z">
              <w:r w:rsidRPr="00ED1561" w:rsidDel="006A5FCE">
                <w:rPr>
                  <w:color w:val="4F81BD" w:themeColor="accent1"/>
                </w:rPr>
                <w:delText>NOTE:</w:delText>
              </w:r>
              <w:r w:rsidRPr="002573CE" w:rsidDel="006A5FCE">
                <w:rPr>
                  <w:color w:val="4F81BD" w:themeColor="accent1"/>
                </w:rPr>
                <w:delText xml:space="preserve"> </w:delText>
              </w:r>
              <w:r w:rsidRPr="00D07F57" w:rsidDel="006A5FCE">
                <w:tab/>
                <w:delTex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delText>
              </w:r>
            </w:del>
          </w:p>
        </w:tc>
      </w:tr>
      <w:tr w:rsidR="00546A38" w:rsidRPr="00D07F57" w:rsidDel="006A5FCE" w14:paraId="3B572281" w14:textId="6B4A02ED" w:rsidTr="00D91321">
        <w:trPr>
          <w:cantSplit/>
          <w:jc w:val="center"/>
          <w:del w:id="4067" w:author="Smullen, Lizz" w:date="2016-02-10T14:00:00Z"/>
        </w:trPr>
        <w:tc>
          <w:tcPr>
            <w:tcW w:w="774" w:type="dxa"/>
          </w:tcPr>
          <w:p w14:paraId="4D172CF1" w14:textId="79C86C4A" w:rsidR="00546A38" w:rsidRPr="002573CE" w:rsidDel="006A5FCE" w:rsidRDefault="00546A38">
            <w:pPr>
              <w:pStyle w:val="Heading4"/>
              <w:rPr>
                <w:del w:id="4068" w:author="Smullen, Lizz" w:date="2016-02-10T14:00:00Z"/>
              </w:rPr>
              <w:pPrChange w:id="4069" w:author="Smullen, Lizz" w:date="2016-02-11T09:10:00Z">
                <w:pPr>
                  <w:ind w:left="360"/>
                </w:pPr>
              </w:pPrChange>
            </w:pPr>
            <w:del w:id="4070" w:author="Smullen, Lizz" w:date="2016-02-10T14:00:00Z">
              <w:r w:rsidRPr="00D07F57" w:rsidDel="006A5FCE">
                <w:delText>6.</w:delText>
              </w:r>
            </w:del>
          </w:p>
        </w:tc>
        <w:tc>
          <w:tcPr>
            <w:tcW w:w="7974" w:type="dxa"/>
          </w:tcPr>
          <w:p w14:paraId="0D23EA7A" w14:textId="5102B760" w:rsidR="00546A38" w:rsidRPr="00D07F57" w:rsidDel="006A5FCE" w:rsidRDefault="00546A38">
            <w:pPr>
              <w:pStyle w:val="Heading4"/>
              <w:rPr>
                <w:del w:id="4071" w:author="Smullen, Lizz" w:date="2016-02-10T14:00:00Z"/>
              </w:rPr>
              <w:pPrChange w:id="4072" w:author="Smullen, Lizz" w:date="2016-02-11T09:10:00Z">
                <w:pPr>
                  <w:ind w:left="360"/>
                </w:pPr>
              </w:pPrChange>
            </w:pPr>
            <w:del w:id="4073" w:author="Smullen, Lizz" w:date="2016-02-10T14:00:00Z">
              <w:r w:rsidRPr="00D07F57" w:rsidDel="006A5FCE">
                <w:delText xml:space="preserve">Click the </w:delText>
              </w:r>
              <w:r w:rsidRPr="00ED1561" w:rsidDel="006A5FCE">
                <w:delText>Load zone file</w:delText>
              </w:r>
              <w:r w:rsidRPr="00D07F57" w:rsidDel="006A5FCE">
                <w:delText xml:space="preserve"> button next to the </w:delText>
              </w:r>
              <w:r w:rsidRPr="00ED1561" w:rsidDel="006A5FCE">
                <w:delText>action:</w:delText>
              </w:r>
              <w:r w:rsidRPr="00D07F57" w:rsidDel="006A5FCE">
                <w:delText xml:space="preserve"> field. </w:delText>
              </w:r>
            </w:del>
          </w:p>
          <w:p w14:paraId="35E70464" w14:textId="7041CC18" w:rsidR="00546A38" w:rsidRPr="00D07F57" w:rsidDel="006A5FCE" w:rsidRDefault="00546A38">
            <w:pPr>
              <w:pStyle w:val="Heading4"/>
              <w:rPr>
                <w:del w:id="4074" w:author="Smullen, Lizz" w:date="2016-02-10T14:00:00Z"/>
              </w:rPr>
              <w:pPrChange w:id="4075" w:author="Smullen, Lizz" w:date="2016-02-11T09:10:00Z">
                <w:pPr>
                  <w:ind w:left="360"/>
                </w:pPr>
              </w:pPrChange>
            </w:pPr>
            <w:del w:id="4076" w:author="Smullen, Lizz" w:date="2016-02-10T14:00:00Z">
              <w:r w:rsidRPr="00D07F57" w:rsidDel="006A5FCE">
                <w:delText>The Blanking Map Transfer Status page appears, displaying the details of the configuration file upload.</w:delText>
              </w:r>
            </w:del>
          </w:p>
          <w:p w14:paraId="0EB18011" w14:textId="0FC6CAE5" w:rsidR="003D493C" w:rsidDel="006A5FCE" w:rsidRDefault="003D493C">
            <w:pPr>
              <w:pStyle w:val="Heading4"/>
              <w:rPr>
                <w:del w:id="4077" w:author="Smullen, Lizz" w:date="2016-02-10T14:00:00Z"/>
              </w:rPr>
              <w:pPrChange w:id="4078" w:author="Smullen, Lizz" w:date="2016-02-11T09:10:00Z">
                <w:pPr>
                  <w:ind w:left="360"/>
                  <w:jc w:val="center"/>
                </w:pPr>
              </w:pPrChange>
            </w:pPr>
            <w:del w:id="4079" w:author="Smullen, Lizz" w:date="2016-02-10T14:00:00Z">
              <w:r w:rsidDel="006A5FCE">
                <w:delText xml:space="preserve">Figure </w:delText>
              </w:r>
              <w:r w:rsidR="009567AE" w:rsidDel="006A5FCE">
                <w:rPr>
                  <w:b w:val="0"/>
                </w:rPr>
                <w:fldChar w:fldCharType="begin"/>
              </w:r>
              <w:r w:rsidR="009567AE" w:rsidDel="006A5FCE">
                <w:delInstrText xml:space="preserve"> STYLEREF 1 \s </w:delInstrText>
              </w:r>
              <w:r w:rsidR="009567AE" w:rsidDel="006A5FCE">
                <w:rPr>
                  <w:b w:val="0"/>
                </w:rPr>
                <w:fldChar w:fldCharType="separate"/>
              </w:r>
              <w:r w:rsidR="009567AE" w:rsidDel="006A5FCE">
                <w:rPr>
                  <w:noProof/>
                </w:rPr>
                <w:delText>6</w:delText>
              </w:r>
              <w:r w:rsidR="009567AE" w:rsidDel="006A5FCE">
                <w:rPr>
                  <w:b w:val="0"/>
                </w:rPr>
                <w:fldChar w:fldCharType="end"/>
              </w:r>
              <w:r w:rsidR="009567AE" w:rsidDel="006A5FCE">
                <w:delText>.</w:delText>
              </w:r>
              <w:r w:rsidR="009567AE" w:rsidDel="006A5FCE">
                <w:rPr>
                  <w:b w:val="0"/>
                </w:rPr>
                <w:fldChar w:fldCharType="begin"/>
              </w:r>
              <w:r w:rsidR="009567AE" w:rsidDel="006A5FCE">
                <w:delInstrText xml:space="preserve"> SEQ Figure \* ARABIC \s 1 </w:delInstrText>
              </w:r>
              <w:r w:rsidR="009567AE" w:rsidDel="006A5FCE">
                <w:rPr>
                  <w:b w:val="0"/>
                </w:rPr>
                <w:fldChar w:fldCharType="separate"/>
              </w:r>
              <w:r w:rsidR="009567AE" w:rsidDel="006A5FCE">
                <w:rPr>
                  <w:noProof/>
                </w:rPr>
                <w:delText>4</w:delText>
              </w:r>
              <w:r w:rsidR="009567AE" w:rsidDel="006A5FCE">
                <w:rPr>
                  <w:b w:val="0"/>
                </w:rPr>
                <w:fldChar w:fldCharType="end"/>
              </w:r>
              <w:r w:rsidDel="006A5FCE">
                <w:delText xml:space="preserve"> — Blanking Map Transfer Status</w:delText>
              </w:r>
            </w:del>
          </w:p>
          <w:p w14:paraId="70F9D46C" w14:textId="50B92EEC" w:rsidR="00546A38" w:rsidRPr="00D07F57" w:rsidDel="006A5FCE" w:rsidRDefault="00546A38">
            <w:pPr>
              <w:pStyle w:val="Heading4"/>
              <w:rPr>
                <w:del w:id="4080" w:author="Smullen, Lizz" w:date="2016-02-10T14:00:00Z"/>
              </w:rPr>
              <w:pPrChange w:id="4081" w:author="Smullen, Lizz" w:date="2016-02-11T09:10:00Z">
                <w:pPr>
                  <w:jc w:val="center"/>
                </w:pPr>
              </w:pPrChange>
            </w:pPr>
            <w:del w:id="4082" w:author="Smullen, Lizz" w:date="2016-02-10T14:00:00Z">
              <w:r w:rsidRPr="00EC11AA" w:rsidDel="006A5FCE">
                <w:rPr>
                  <w:noProof/>
                </w:rPr>
                <w:drawing>
                  <wp:inline distT="0" distB="0" distL="0" distR="0" wp14:anchorId="33A3CA35" wp14:editId="2E591C19">
                    <wp:extent cx="3657600" cy="25146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erowiki/aerodiags/images/thumb/6/62/Status_page_1.JPG/500px-Status_page_1.JPG">
                              <a:hlinkClick r:id="rId49"/>
                            </pic:cNvPr>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14600"/>
                            </a:xfrm>
                            <a:prstGeom prst="rect">
                              <a:avLst/>
                            </a:prstGeom>
                            <a:noFill/>
                            <a:ln w="19050">
                              <a:solidFill>
                                <a:schemeClr val="tx2">
                                  <a:lumMod val="60000"/>
                                  <a:lumOff val="40000"/>
                                </a:schemeClr>
                              </a:solidFill>
                            </a:ln>
                          </pic:spPr>
                        </pic:pic>
                      </a:graphicData>
                    </a:graphic>
                  </wp:inline>
                </w:drawing>
              </w:r>
            </w:del>
          </w:p>
        </w:tc>
      </w:tr>
      <w:tr w:rsidR="00546A38" w:rsidRPr="00D07F57" w:rsidDel="006A5FCE" w14:paraId="0037ED00" w14:textId="6BEC4B68" w:rsidTr="00D91321">
        <w:trPr>
          <w:cantSplit/>
          <w:jc w:val="center"/>
          <w:del w:id="4083" w:author="Smullen, Lizz" w:date="2016-02-10T14:00:00Z"/>
        </w:trPr>
        <w:tc>
          <w:tcPr>
            <w:tcW w:w="774" w:type="dxa"/>
          </w:tcPr>
          <w:p w14:paraId="18D37EAA" w14:textId="0B567F36" w:rsidR="00546A38" w:rsidRPr="002573CE" w:rsidDel="006A5FCE" w:rsidRDefault="00546A38">
            <w:pPr>
              <w:pStyle w:val="Heading4"/>
              <w:rPr>
                <w:del w:id="4084" w:author="Smullen, Lizz" w:date="2016-02-10T14:00:00Z"/>
              </w:rPr>
              <w:pPrChange w:id="4085" w:author="Smullen, Lizz" w:date="2016-02-11T09:10:00Z">
                <w:pPr>
                  <w:ind w:left="360"/>
                </w:pPr>
              </w:pPrChange>
            </w:pPr>
            <w:del w:id="4086" w:author="Smullen, Lizz" w:date="2016-02-10T14:00:00Z">
              <w:r w:rsidRPr="00D07F57" w:rsidDel="006A5FCE">
                <w:delText>7.</w:delText>
              </w:r>
            </w:del>
          </w:p>
        </w:tc>
        <w:tc>
          <w:tcPr>
            <w:tcW w:w="7974" w:type="dxa"/>
          </w:tcPr>
          <w:p w14:paraId="04AF0465" w14:textId="24AACD75" w:rsidR="00546A38" w:rsidRPr="00D07F57" w:rsidDel="006A5FCE" w:rsidRDefault="00546A38">
            <w:pPr>
              <w:pStyle w:val="Heading4"/>
              <w:rPr>
                <w:del w:id="4087" w:author="Smullen, Lizz" w:date="2016-02-10T14:00:00Z"/>
              </w:rPr>
              <w:pPrChange w:id="4088" w:author="Smullen, Lizz" w:date="2016-02-11T09:10:00Z">
                <w:pPr>
                  <w:ind w:left="360"/>
                </w:pPr>
              </w:pPrChange>
            </w:pPr>
            <w:del w:id="4089" w:author="Smullen, Lizz" w:date="2016-02-10T14:00:00Z">
              <w:r w:rsidRPr="00D07F57" w:rsidDel="006A5FCE">
                <w:delText xml:space="preserve">View the </w:delText>
              </w:r>
              <w:r w:rsidRPr="002573CE" w:rsidDel="006A5FCE">
                <w:delText>status</w:delText>
              </w:r>
              <w:r w:rsidRPr="00D07F57" w:rsidDel="006A5FCE">
                <w:delText xml:space="preserve"> section of the </w:delText>
              </w:r>
              <w:r w:rsidRPr="002573CE" w:rsidDel="006A5FCE">
                <w:delText>Blanking Map Transfer Status</w:delText>
              </w:r>
              <w:r w:rsidRPr="00D07F57" w:rsidDel="006A5FCE">
                <w:delText xml:space="preserve"> page to ensure the following conditions are met: </w:delText>
              </w:r>
            </w:del>
          </w:p>
          <w:p w14:paraId="494858DA" w14:textId="6B4741AD" w:rsidR="00546A38" w:rsidRPr="00D07F57" w:rsidDel="006A5FCE" w:rsidRDefault="00546A38">
            <w:pPr>
              <w:pStyle w:val="Heading4"/>
              <w:rPr>
                <w:del w:id="4090" w:author="Smullen, Lizz" w:date="2016-02-10T14:00:00Z"/>
              </w:rPr>
              <w:pPrChange w:id="4091" w:author="Smullen, Lizz" w:date="2016-02-11T09:10:00Z">
                <w:pPr>
                  <w:numPr>
                    <w:numId w:val="120"/>
                  </w:numPr>
                  <w:ind w:left="720" w:hanging="360"/>
                </w:pPr>
              </w:pPrChange>
            </w:pPr>
            <w:del w:id="4092" w:author="Smullen, Lizz" w:date="2016-02-10T14:00:00Z">
              <w:r w:rsidRPr="00D07F57" w:rsidDel="006A5FCE">
                <w:delText xml:space="preserve">The following message is displayed: </w:delText>
              </w:r>
              <w:r w:rsidRPr="002573CE" w:rsidDel="006A5FCE">
                <w:delText>process started...</w:delText>
              </w:r>
            </w:del>
          </w:p>
          <w:p w14:paraId="77858BF1" w14:textId="1161A84D" w:rsidR="00546A38" w:rsidRPr="00D07F57" w:rsidDel="006A5FCE" w:rsidRDefault="00546A38">
            <w:pPr>
              <w:pStyle w:val="Heading4"/>
              <w:rPr>
                <w:del w:id="4093" w:author="Smullen, Lizz" w:date="2016-02-10T14:00:00Z"/>
              </w:rPr>
              <w:pPrChange w:id="4094" w:author="Smullen, Lizz" w:date="2016-02-11T09:10:00Z">
                <w:pPr>
                  <w:numPr>
                    <w:numId w:val="120"/>
                  </w:numPr>
                  <w:ind w:left="720" w:hanging="360"/>
                </w:pPr>
              </w:pPrChange>
            </w:pPr>
            <w:del w:id="4095" w:author="Smullen, Lizz" w:date="2016-02-10T14:00:00Z">
              <w:r w:rsidRPr="00D07F57" w:rsidDel="006A5FCE">
                <w:delText xml:space="preserve">The file byte size is greater than a nonzero value. If the byte size is zero, one of the following errors have occurred: </w:delText>
              </w:r>
            </w:del>
          </w:p>
          <w:p w14:paraId="59569A34" w14:textId="6A82545B" w:rsidR="00546A38" w:rsidRPr="00D07F57" w:rsidDel="006A5FCE" w:rsidRDefault="00546A38">
            <w:pPr>
              <w:pStyle w:val="Heading4"/>
              <w:rPr>
                <w:del w:id="4096" w:author="Smullen, Lizz" w:date="2016-02-10T14:00:00Z"/>
              </w:rPr>
              <w:pPrChange w:id="4097" w:author="Smullen, Lizz" w:date="2016-02-11T09:10:00Z">
                <w:pPr>
                  <w:numPr>
                    <w:numId w:val="120"/>
                  </w:numPr>
                  <w:ind w:left="720" w:hanging="360"/>
                </w:pPr>
              </w:pPrChange>
            </w:pPr>
            <w:del w:id="4098" w:author="Smullen, Lizz" w:date="2016-02-10T14:00:00Z">
              <w:r w:rsidRPr="00D07F57" w:rsidDel="006A5FCE">
                <w:delText>A blanking file containing incorrect information was uploaded.</w:delText>
              </w:r>
            </w:del>
          </w:p>
          <w:p w14:paraId="6A66AE41" w14:textId="24EB24B7" w:rsidR="00546A38" w:rsidRPr="00D07F57" w:rsidDel="006A5FCE" w:rsidRDefault="00546A38">
            <w:pPr>
              <w:pStyle w:val="Heading4"/>
              <w:rPr>
                <w:del w:id="4099" w:author="Smullen, Lizz" w:date="2016-02-10T14:00:00Z"/>
              </w:rPr>
              <w:pPrChange w:id="4100" w:author="Smullen, Lizz" w:date="2016-02-11T09:10:00Z">
                <w:pPr>
                  <w:numPr>
                    <w:numId w:val="120"/>
                  </w:numPr>
                  <w:ind w:left="720" w:hanging="360"/>
                </w:pPr>
              </w:pPrChange>
            </w:pPr>
            <w:del w:id="4101" w:author="Smullen, Lizz" w:date="2016-02-10T14:00:00Z">
              <w:r w:rsidRPr="00D07F57" w:rsidDel="006A5FCE">
                <w:delText>The path to the blanking file on your hard drive or network drive is invalid.</w:delText>
              </w:r>
            </w:del>
          </w:p>
        </w:tc>
      </w:tr>
      <w:tr w:rsidR="00546A38" w:rsidRPr="00D07F57" w:rsidDel="006A5FCE" w14:paraId="69B9CC03" w14:textId="1944E062" w:rsidTr="00D91321">
        <w:trPr>
          <w:cantSplit/>
          <w:jc w:val="center"/>
          <w:del w:id="4102" w:author="Smullen, Lizz" w:date="2016-02-10T14:00:00Z"/>
        </w:trPr>
        <w:tc>
          <w:tcPr>
            <w:tcW w:w="774" w:type="dxa"/>
          </w:tcPr>
          <w:p w14:paraId="7C8BD65D" w14:textId="5587B117" w:rsidR="00546A38" w:rsidRPr="002573CE" w:rsidDel="006A5FCE" w:rsidRDefault="00546A38">
            <w:pPr>
              <w:pStyle w:val="Heading4"/>
              <w:rPr>
                <w:del w:id="4103" w:author="Smullen, Lizz" w:date="2016-02-10T14:00:00Z"/>
              </w:rPr>
              <w:pPrChange w:id="4104" w:author="Smullen, Lizz" w:date="2016-02-11T09:10:00Z">
                <w:pPr>
                  <w:ind w:left="360"/>
                </w:pPr>
              </w:pPrChange>
            </w:pPr>
            <w:del w:id="4105" w:author="Smullen, Lizz" w:date="2016-02-10T14:00:00Z">
              <w:r w:rsidRPr="00D07F57" w:rsidDel="006A5FCE">
                <w:delText>8.</w:delText>
              </w:r>
            </w:del>
          </w:p>
        </w:tc>
        <w:tc>
          <w:tcPr>
            <w:tcW w:w="7974" w:type="dxa"/>
            <w:vAlign w:val="center"/>
          </w:tcPr>
          <w:p w14:paraId="1BABA4ED" w14:textId="3F20091B" w:rsidR="00546A38" w:rsidRPr="00D07F57" w:rsidDel="006A5FCE" w:rsidRDefault="00546A38">
            <w:pPr>
              <w:pStyle w:val="Heading4"/>
              <w:rPr>
                <w:del w:id="4106" w:author="Smullen, Lizz" w:date="2016-02-10T14:00:00Z"/>
              </w:rPr>
              <w:pPrChange w:id="4107" w:author="Smullen, Lizz" w:date="2016-02-11T09:10:00Z">
                <w:pPr>
                  <w:ind w:left="360"/>
                </w:pPr>
              </w:pPrChange>
            </w:pPr>
            <w:del w:id="4108" w:author="Smullen, Lizz" w:date="2016-02-10T14:00:00Z">
              <w:r w:rsidRPr="00D07F57" w:rsidDel="006A5FCE">
                <w:delText xml:space="preserve">Scroll to the bottom of the page to verify that the following system message displays: </w:delText>
              </w:r>
            </w:del>
          </w:p>
          <w:p w14:paraId="22E2D29E" w14:textId="4B0A18BD" w:rsidR="00546A38" w:rsidRPr="002573CE" w:rsidDel="006A5FCE" w:rsidRDefault="00546A38">
            <w:pPr>
              <w:pStyle w:val="Heading4"/>
              <w:rPr>
                <w:del w:id="4109" w:author="Smullen, Lizz" w:date="2016-02-10T14:00:00Z"/>
              </w:rPr>
              <w:pPrChange w:id="4110" w:author="Smullen, Lizz" w:date="2016-02-11T09:10:00Z">
                <w:pPr>
                  <w:ind w:left="360"/>
                </w:pPr>
              </w:pPrChange>
            </w:pPr>
            <w:del w:id="4111" w:author="Smullen, Lizz" w:date="2016-02-10T14:00:00Z">
              <w:r w:rsidRPr="002573CE" w:rsidDel="006A5FCE">
                <w:delText>+ Transfer of all zones successful</w:delText>
              </w:r>
            </w:del>
          </w:p>
          <w:p w14:paraId="72B6CBEA" w14:textId="5E69BB57" w:rsidR="00546A38" w:rsidRPr="00D07F57" w:rsidDel="006A5FCE" w:rsidRDefault="00546A38">
            <w:pPr>
              <w:pStyle w:val="Heading4"/>
              <w:rPr>
                <w:del w:id="4112" w:author="Smullen, Lizz" w:date="2016-02-10T14:00:00Z"/>
              </w:rPr>
              <w:pPrChange w:id="4113" w:author="Smullen, Lizz" w:date="2016-02-11T09:10:00Z">
                <w:pPr>
                  <w:ind w:left="360"/>
                </w:pPr>
              </w:pPrChange>
            </w:pPr>
            <w:del w:id="4114" w:author="Smullen, Lizz" w:date="2016-02-10T14:00:00Z">
              <w:r w:rsidRPr="002573CE" w:rsidDel="006A5FCE">
                <w:delText>[task completed]</w:delText>
              </w:r>
            </w:del>
          </w:p>
        </w:tc>
      </w:tr>
      <w:tr w:rsidR="00546A38" w:rsidRPr="00D07F57" w:rsidDel="006A5FCE" w14:paraId="6B8F5B30" w14:textId="7A4C8D67" w:rsidTr="00D91321">
        <w:trPr>
          <w:cantSplit/>
          <w:jc w:val="center"/>
          <w:del w:id="4115" w:author="Smullen, Lizz" w:date="2016-02-10T14:00:00Z"/>
        </w:trPr>
        <w:tc>
          <w:tcPr>
            <w:tcW w:w="774" w:type="dxa"/>
          </w:tcPr>
          <w:p w14:paraId="17D4809C" w14:textId="5872E20B" w:rsidR="00546A38" w:rsidRPr="002573CE" w:rsidDel="006A5FCE" w:rsidRDefault="00546A38">
            <w:pPr>
              <w:pStyle w:val="Heading4"/>
              <w:rPr>
                <w:del w:id="4116" w:author="Smullen, Lizz" w:date="2016-02-10T14:00:00Z"/>
              </w:rPr>
              <w:pPrChange w:id="4117" w:author="Smullen, Lizz" w:date="2016-02-11T09:10:00Z">
                <w:pPr>
                  <w:ind w:left="360"/>
                </w:pPr>
              </w:pPrChange>
            </w:pPr>
            <w:del w:id="4118" w:author="Smullen, Lizz" w:date="2016-02-10T14:00:00Z">
              <w:r w:rsidRPr="00D07F57" w:rsidDel="006A5FCE">
                <w:delText xml:space="preserve">9. </w:delText>
              </w:r>
            </w:del>
          </w:p>
        </w:tc>
        <w:tc>
          <w:tcPr>
            <w:tcW w:w="7974" w:type="dxa"/>
            <w:vAlign w:val="center"/>
          </w:tcPr>
          <w:p w14:paraId="4E569B44" w14:textId="4A56AD8B" w:rsidR="00546A38" w:rsidRPr="00D07F57" w:rsidDel="006A5FCE" w:rsidRDefault="00546A38">
            <w:pPr>
              <w:pStyle w:val="Heading4"/>
              <w:rPr>
                <w:del w:id="4119" w:author="Smullen, Lizz" w:date="2016-02-10T14:00:00Z"/>
              </w:rPr>
              <w:pPrChange w:id="4120" w:author="Smullen, Lizz" w:date="2016-02-11T09:10:00Z">
                <w:pPr>
                  <w:ind w:left="360"/>
                </w:pPr>
              </w:pPrChange>
            </w:pPr>
            <w:del w:id="4121" w:author="Smullen, Lizz" w:date="2016-02-10T14:00:00Z">
              <w:r w:rsidRPr="00D07F57" w:rsidDel="006A5FCE">
                <w:delText>Reboot the system.</w:delText>
              </w:r>
            </w:del>
          </w:p>
        </w:tc>
      </w:tr>
    </w:tbl>
    <w:p w14:paraId="1A924124" w14:textId="455043F1" w:rsidR="004D1DC9" w:rsidDel="00362F85" w:rsidRDefault="004D1DC9">
      <w:pPr>
        <w:pStyle w:val="Heading4"/>
        <w:rPr>
          <w:del w:id="4122" w:author="Smullen, Lizz" w:date="2016-02-11T10:35:00Z"/>
        </w:rPr>
        <w:pPrChange w:id="4123" w:author="Smullen, Lizz" w:date="2016-02-11T09:10:00Z">
          <w:pPr/>
        </w:pPrChange>
      </w:pPr>
      <w:del w:id="4124" w:author="Smullen, Lizz" w:date="2016-02-10T16:55:00Z">
        <w:r w:rsidDel="00B579E1">
          <w:delText>Updating</w:delText>
        </w:r>
      </w:del>
      <w:del w:id="4125" w:author="Smullen, Lizz" w:date="2016-02-11T10:35:00Z">
        <w:r w:rsidDel="00362F85">
          <w:delText xml:space="preserve"> an ESM Blanking Zone</w:delText>
        </w:r>
      </w:del>
      <w:del w:id="4126" w:author="Smullen, Lizz" w:date="2016-02-10T16:55:00Z">
        <w:r w:rsidDel="00B579E1">
          <w:delText>s Text File</w:delText>
        </w:r>
      </w:del>
    </w:p>
    <w:p w14:paraId="108F1F88" w14:textId="429E88F8" w:rsidR="00B579E1" w:rsidRPr="00D07F57" w:rsidDel="00B579E1" w:rsidRDefault="004D1DC9">
      <w:pPr>
        <w:pStyle w:val="Heading2"/>
        <w:rPr>
          <w:del w:id="4127" w:author="Smullen, Lizz" w:date="2016-02-10T16:54:00Z"/>
        </w:rPr>
        <w:pPrChange w:id="4128" w:author="Smullen, Lizz" w:date="2016-02-11T09:03:00Z">
          <w:pPr/>
        </w:pPrChange>
      </w:pPr>
      <w:del w:id="4129" w:author="Smullen, Lizz" w:date="2016-02-10T14:04:00Z">
        <w:r w:rsidDel="00543962">
          <w:delText>You can</w:delText>
        </w:r>
      </w:del>
      <w:del w:id="4130" w:author="Smullen, Lizz" w:date="2016-02-11T10:35:00Z">
        <w:r w:rsidDel="00362F85">
          <w:delText xml:space="preserve"> enable a new blanking zone</w:delText>
        </w:r>
      </w:del>
      <w:del w:id="4131" w:author="Smullen, Lizz" w:date="2016-02-10T14:04:00Z">
        <w:r w:rsidDel="00543962">
          <w:delText xml:space="preserve"> by</w:delText>
        </w:r>
      </w:del>
      <w:del w:id="4132" w:author="Smullen, Lizz" w:date="2016-02-11T10:35:00Z">
        <w:r w:rsidDel="00362F85">
          <w:delText xml:space="preserve"> upload</w:delText>
        </w:r>
      </w:del>
      <w:del w:id="4133" w:author="Smullen, Lizz" w:date="2016-02-10T14:04:00Z">
        <w:r w:rsidDel="00543962">
          <w:delText>ing</w:delText>
        </w:r>
      </w:del>
      <w:del w:id="4134" w:author="Smullen, Lizz" w:date="2016-02-11T10:35:00Z">
        <w:r w:rsidDel="00362F85">
          <w:delText xml:space="preserve"> a revised text file onto the SATCOM System that contains the new blanking zone coordinates. Likewise, you can disable an </w:delText>
        </w:r>
        <w:r w:rsidRPr="00D07F57" w:rsidDel="00362F85">
          <w:delText>existing bla</w:delText>
        </w:r>
        <w:r w:rsidDel="00362F85">
          <w:delText xml:space="preserve">nking zone by </w:delText>
        </w:r>
        <w:r w:rsidRPr="00D07F57" w:rsidDel="00362F85">
          <w:delText>upload</w:delText>
        </w:r>
        <w:r w:rsidDel="00362F85">
          <w:delText>ing</w:delText>
        </w:r>
        <w:r w:rsidRPr="00D07F57" w:rsidDel="00362F85">
          <w:delText xml:space="preserve"> a revised text file onto the SATCOM System that no longer contains the blanking zone coordinates.</w:delText>
        </w:r>
      </w:del>
      <w:bookmarkStart w:id="4135" w:name="_Toc442899161"/>
      <w:bookmarkStart w:id="4136" w:name="_Toc442905270"/>
      <w:bookmarkEnd w:id="4135"/>
      <w:bookmarkEnd w:id="4136"/>
    </w:p>
    <w:p w14:paraId="37BF2339" w14:textId="77777777" w:rsidR="006A5FCE" w:rsidRPr="00740841" w:rsidRDefault="00E01A4E">
      <w:pPr>
        <w:pStyle w:val="Heading2"/>
        <w:rPr>
          <w:ins w:id="4137" w:author="Smullen, Lizz" w:date="2016-02-10T14:02:00Z"/>
        </w:rPr>
        <w:pPrChange w:id="4138" w:author="Smullen, Lizz" w:date="2016-02-11T09:03:00Z">
          <w:pPr/>
        </w:pPrChange>
      </w:pPr>
      <w:bookmarkStart w:id="4139" w:name="_Toc442451893"/>
      <w:bookmarkStart w:id="4140" w:name="_Toc442451894"/>
      <w:bookmarkStart w:id="4141" w:name="_Toc442905271"/>
      <w:bookmarkStart w:id="4142" w:name="_Ref442950751"/>
      <w:bookmarkStart w:id="4143" w:name="_Toc433022487"/>
      <w:bookmarkStart w:id="4144" w:name="_Ref308868878"/>
      <w:bookmarkStart w:id="4145" w:name="_Ref442875315"/>
      <w:bookmarkEnd w:id="4139"/>
      <w:bookmarkEnd w:id="4140"/>
      <w:r w:rsidRPr="00740841">
        <w:t>[</w:t>
      </w:r>
      <w:del w:id="4146" w:author="Smullen, Lizz" w:date="2016-02-10T12:59:00Z">
        <w:r w:rsidRPr="00740841" w:rsidDel="00470AF3">
          <w:delText>A</w:delText>
        </w:r>
      </w:del>
      <w:ins w:id="4147" w:author="Smullen, Lizz" w:date="2016-02-10T12:59:00Z">
        <w:r w:rsidR="00470AF3" w:rsidRPr="00740841">
          <w:t>B</w:t>
        </w:r>
      </w:ins>
      <w:r w:rsidRPr="00740841">
        <w:t>]</w:t>
      </w:r>
      <w:r w:rsidR="00C903F2" w:rsidRPr="00740841">
        <w:t xml:space="preserve"> </w:t>
      </w:r>
      <w:bookmarkStart w:id="4148" w:name="_Toc270862605"/>
      <w:bookmarkStart w:id="4149" w:name="_Toc432418836"/>
      <w:ins w:id="4150" w:author="Smullen, Lizz" w:date="2016-02-10T12:59:00Z">
        <w:r w:rsidR="00470AF3" w:rsidRPr="00740841">
          <w:t xml:space="preserve">SATCOM System </w:t>
        </w:r>
      </w:ins>
      <w:r w:rsidR="00ED1561" w:rsidRPr="00740841">
        <w:t xml:space="preserve">Software </w:t>
      </w:r>
      <w:ins w:id="4151" w:author="Smullen, Lizz" w:date="2016-02-10T13:52:00Z">
        <w:r w:rsidR="008B1EA2" w:rsidRPr="00740841">
          <w:t>Package</w:t>
        </w:r>
        <w:bookmarkEnd w:id="4141"/>
        <w:bookmarkEnd w:id="4142"/>
        <w:r w:rsidR="008B1EA2" w:rsidRPr="00740841">
          <w:t xml:space="preserve"> </w:t>
        </w:r>
      </w:ins>
    </w:p>
    <w:p w14:paraId="39AD80C6" w14:textId="3AB71D0C" w:rsidR="0037402D" w:rsidRPr="007C7F49" w:rsidDel="006A5FCE" w:rsidRDefault="00ED1561">
      <w:pPr>
        <w:pStyle w:val="Heading2"/>
        <w:spacing w:before="0"/>
        <w:rPr>
          <w:del w:id="4152" w:author="Smullen, Lizz" w:date="2016-02-10T14:02:00Z"/>
        </w:rPr>
        <w:pPrChange w:id="4153" w:author="Smullen, Lizz" w:date="2016-02-10T13:06:00Z">
          <w:pPr/>
        </w:pPrChange>
      </w:pPr>
      <w:del w:id="4154" w:author="Smullen, Lizz" w:date="2016-02-10T12:59:00Z">
        <w:r w:rsidDel="00470AF3">
          <w:delText xml:space="preserve">Update </w:delText>
        </w:r>
      </w:del>
      <w:del w:id="4155" w:author="Smullen, Lizz" w:date="2016-02-10T13:52:00Z">
        <w:r w:rsidR="0037402D" w:rsidRPr="007C7F49" w:rsidDel="008B1EA2">
          <w:delText>Prerequisites</w:delText>
        </w:r>
      </w:del>
      <w:bookmarkEnd w:id="4143"/>
      <w:bookmarkEnd w:id="4144"/>
      <w:bookmarkEnd w:id="4145"/>
      <w:bookmarkEnd w:id="4148"/>
      <w:bookmarkEnd w:id="4149"/>
    </w:p>
    <w:p w14:paraId="5031FC07" w14:textId="30002B41" w:rsidR="008C4613" w:rsidRDefault="00470AF3" w:rsidP="00356035">
      <w:ins w:id="4156" w:author="Smullen, Lizz" w:date="2016-02-10T13:00:00Z">
        <w:r>
          <w:t xml:space="preserve">In order to install the SATCOM System software, </w:t>
        </w:r>
      </w:ins>
      <w:del w:id="4157" w:author="Smullen, Lizz" w:date="2016-02-10T13:00:00Z">
        <w:r w:rsidR="004A7BCD" w:rsidDel="00470AF3">
          <w:delText>Before beginning a so</w:delText>
        </w:r>
        <w:r w:rsidR="00892412" w:rsidDel="00470AF3">
          <w:delText>f</w:delText>
        </w:r>
        <w:r w:rsidR="004A7BCD" w:rsidDel="00470AF3">
          <w:delText>tware update, ensure that you have t</w:delText>
        </w:r>
      </w:del>
      <w:ins w:id="4158" w:author="Smullen, Lizz" w:date="2016-02-10T13:00:00Z">
        <w:r>
          <w:t>t</w:t>
        </w:r>
      </w:ins>
      <w:r w:rsidR="004A7BCD">
        <w:t>he required software update package</w:t>
      </w:r>
      <w:r w:rsidR="008C4613">
        <w:t xml:space="preserve"> </w:t>
      </w:r>
      <w:ins w:id="4159" w:author="Smullen, Lizz" w:date="2016-02-10T13:00:00Z">
        <w:r>
          <w:t xml:space="preserve">must be </w:t>
        </w:r>
      </w:ins>
      <w:r w:rsidR="008C4613">
        <w:t>accessible</w:t>
      </w:r>
      <w:r w:rsidR="004A7BCD">
        <w:t xml:space="preserve"> on </w:t>
      </w:r>
      <w:r w:rsidR="008C4613">
        <w:t xml:space="preserve">a computer hard drive, </w:t>
      </w:r>
      <w:r w:rsidR="004A7BCD">
        <w:t>thumb drive, or a known network location.</w:t>
      </w:r>
      <w:bookmarkStart w:id="4160" w:name="_Ref424798785"/>
    </w:p>
    <w:p w14:paraId="707E3730" w14:textId="77777777" w:rsidR="000B3D5D" w:rsidRDefault="00E01A4E">
      <w:pPr>
        <w:pStyle w:val="Heading2"/>
        <w:spacing w:line="240" w:lineRule="auto"/>
        <w:rPr>
          <w:ins w:id="4161" w:author="Smullen, Lizz" w:date="2016-02-11T10:42:00Z"/>
        </w:rPr>
        <w:pPrChange w:id="4162" w:author="Smullen, Lizz" w:date="2016-02-11T10:42:00Z">
          <w:pPr/>
        </w:pPrChange>
      </w:pPr>
      <w:bookmarkStart w:id="4163" w:name="_Toc442905272"/>
      <w:bookmarkStart w:id="4164" w:name="_Ref308868893"/>
      <w:r>
        <w:t>[</w:t>
      </w:r>
      <w:r w:rsidR="005D31E1">
        <w:t>B</w:t>
      </w:r>
      <w:r>
        <w:t>]</w:t>
      </w:r>
      <w:r w:rsidR="00D05590">
        <w:t xml:space="preserve"> </w:t>
      </w:r>
      <w:ins w:id="4165" w:author="Smullen, Lizz" w:date="2016-02-10T12:55:00Z">
        <w:r w:rsidR="00F208B5">
          <w:t>Updating the SATCOM System Software</w:t>
        </w:r>
      </w:ins>
      <w:bookmarkEnd w:id="4163"/>
    </w:p>
    <w:p w14:paraId="794B21F8" w14:textId="77777777" w:rsidR="000B3D5D" w:rsidRDefault="000B3D5D">
      <w:pPr>
        <w:rPr>
          <w:ins w:id="4166" w:author="Smullen, Lizz" w:date="2016-02-11T13:42:00Z"/>
        </w:rPr>
      </w:pPr>
      <w:ins w:id="4167" w:author="Smullen, Lizz" w:date="2016-02-11T10:42:00Z">
        <w:r>
          <w:t>Instructions on how to update the SATCOM System software are as follows:</w:t>
        </w:r>
      </w:ins>
    </w:p>
    <w:tbl>
      <w:tblPr>
        <w:tblStyle w:val="TableGrid"/>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168" w:author="Smullen, Lizz" w:date="2016-02-11T15:12:00Z">
          <w:tblPr>
            <w:tblStyle w:val="TableGrid"/>
            <w:tblW w:w="0" w:type="auto"/>
            <w:tblLook w:val="04A0" w:firstRow="1" w:lastRow="0" w:firstColumn="1" w:lastColumn="0" w:noHBand="0" w:noVBand="1"/>
          </w:tblPr>
        </w:tblPrChange>
      </w:tblPr>
      <w:tblGrid>
        <w:gridCol w:w="1098"/>
        <w:gridCol w:w="6300"/>
        <w:tblGridChange w:id="4169">
          <w:tblGrid>
            <w:gridCol w:w="4788"/>
            <w:gridCol w:w="4788"/>
          </w:tblGrid>
        </w:tblGridChange>
      </w:tblGrid>
      <w:tr w:rsidR="0040231A" w14:paraId="4368F5F7" w14:textId="77777777" w:rsidTr="00E66845">
        <w:trPr>
          <w:trHeight w:val="854"/>
          <w:ins w:id="4170" w:author="Smullen, Lizz" w:date="2016-02-11T13:42:00Z"/>
        </w:trPr>
        <w:tc>
          <w:tcPr>
            <w:tcW w:w="1098" w:type="dxa"/>
            <w:tcPrChange w:id="4171" w:author="Smullen, Lizz" w:date="2016-02-11T15:12:00Z">
              <w:tcPr>
                <w:tcW w:w="4788" w:type="dxa"/>
              </w:tcPr>
            </w:tcPrChange>
          </w:tcPr>
          <w:p w14:paraId="31EA2D0C" w14:textId="386E7C99" w:rsidR="0040231A" w:rsidRDefault="0040231A" w:rsidP="000B3D5D">
            <w:pPr>
              <w:spacing w:after="0"/>
              <w:rPr>
                <w:ins w:id="4172" w:author="Smullen, Lizz" w:date="2016-02-11T13:42:00Z"/>
              </w:rPr>
            </w:pPr>
            <w:r w:rsidRPr="002573CE">
              <w:rPr>
                <w:b/>
                <w:bCs/>
                <w:noProof/>
                <w:color w:val="0000FF"/>
              </w:rPr>
              <w:drawing>
                <wp:anchor distT="0" distB="0" distL="114300" distR="114300" simplePos="0" relativeHeight="251709440" behindDoc="0" locked="0" layoutInCell="1" allowOverlap="1" wp14:anchorId="2F276179" wp14:editId="01AEDD64">
                  <wp:simplePos x="0" y="0"/>
                  <wp:positionH relativeFrom="column">
                    <wp:posOffset>-15240</wp:posOffset>
                  </wp:positionH>
                  <wp:positionV relativeFrom="paragraph">
                    <wp:posOffset>-366395</wp:posOffset>
                  </wp:positionV>
                  <wp:extent cx="474980" cy="474980"/>
                  <wp:effectExtent l="0" t="0" r="1270" b="1270"/>
                  <wp:wrapNone/>
                  <wp:docPr id="33" name="Picture 33" descr="Ca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00" w:type="dxa"/>
            <w:tcPrChange w:id="4173" w:author="Smullen, Lizz" w:date="2016-02-11T15:12:00Z">
              <w:tcPr>
                <w:tcW w:w="4788" w:type="dxa"/>
              </w:tcPr>
            </w:tcPrChange>
          </w:tcPr>
          <w:p w14:paraId="7FCF0111" w14:textId="74D75890" w:rsidR="0040231A" w:rsidRDefault="0040231A" w:rsidP="000B3D5D">
            <w:pPr>
              <w:spacing w:after="0"/>
              <w:rPr>
                <w:ins w:id="4174" w:author="Smullen, Lizz" w:date="2016-02-11T13:42:00Z"/>
              </w:rPr>
            </w:pPr>
            <w:ins w:id="4175" w:author="Smullen, Lizz" w:date="2016-02-11T13:43:00Z">
              <w:r>
                <w:t>Power to the aircraft must remain steady during the system software update. Should a break in aircraft power occur while the software is updating, the system may be rendered unusable.</w:t>
              </w:r>
            </w:ins>
          </w:p>
        </w:tc>
      </w:tr>
    </w:tbl>
    <w:p w14:paraId="4CD502BE" w14:textId="77777777" w:rsidR="0040231A" w:rsidRDefault="0040231A">
      <w:pPr>
        <w:spacing w:after="0"/>
        <w:rPr>
          <w:ins w:id="4176" w:author="Smullen, Lizz" w:date="2016-02-11T13:44:00Z"/>
        </w:rPr>
        <w:pPrChange w:id="4177" w:author="Smullen, Lizz" w:date="2016-02-11T10:42:00Z">
          <w:pPr/>
        </w:pPrChange>
      </w:pPr>
    </w:p>
    <w:tbl>
      <w:tblPr>
        <w:tblStyle w:val="TableGrid"/>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178" w:author="Smullen, Lizz" w:date="2016-02-11T15:12:00Z">
          <w:tblPr>
            <w:tblStyle w:val="TableGrid"/>
            <w:tblW w:w="0" w:type="auto"/>
            <w:tblLook w:val="04A0" w:firstRow="1" w:lastRow="0" w:firstColumn="1" w:lastColumn="0" w:noHBand="0" w:noVBand="1"/>
          </w:tblPr>
        </w:tblPrChange>
      </w:tblPr>
      <w:tblGrid>
        <w:gridCol w:w="1098"/>
        <w:gridCol w:w="6300"/>
        <w:tblGridChange w:id="4179">
          <w:tblGrid>
            <w:gridCol w:w="4788"/>
            <w:gridCol w:w="4788"/>
          </w:tblGrid>
        </w:tblGridChange>
      </w:tblGrid>
      <w:tr w:rsidR="0040231A" w14:paraId="4BFDDF96" w14:textId="77777777" w:rsidTr="00E66845">
        <w:trPr>
          <w:trHeight w:val="1061"/>
          <w:ins w:id="4180" w:author="Smullen, Lizz" w:date="2016-02-11T13:44:00Z"/>
        </w:trPr>
        <w:tc>
          <w:tcPr>
            <w:tcW w:w="1098" w:type="dxa"/>
            <w:tcPrChange w:id="4181" w:author="Smullen, Lizz" w:date="2016-02-11T15:12:00Z">
              <w:tcPr>
                <w:tcW w:w="4788" w:type="dxa"/>
              </w:tcPr>
            </w:tcPrChange>
          </w:tcPr>
          <w:p w14:paraId="610A0496" w14:textId="65872FAF" w:rsidR="0040231A" w:rsidRDefault="0040231A" w:rsidP="000B3D5D">
            <w:pPr>
              <w:spacing w:after="0"/>
              <w:rPr>
                <w:ins w:id="4182" w:author="Smullen, Lizz" w:date="2016-02-11T13:44:00Z"/>
              </w:rPr>
            </w:pPr>
            <w:ins w:id="4183" w:author="Smullen, Lizz" w:date="2016-02-10T12:56:00Z">
              <w:r>
                <w:rPr>
                  <w:noProof/>
                </w:rPr>
                <w:drawing>
                  <wp:anchor distT="0" distB="0" distL="114300" distR="114300" simplePos="0" relativeHeight="251753472" behindDoc="0" locked="0" layoutInCell="1" allowOverlap="1" wp14:anchorId="1B881C7A" wp14:editId="0E3D3C5F">
                    <wp:simplePos x="0" y="0"/>
                    <wp:positionH relativeFrom="column">
                      <wp:posOffset>-19050</wp:posOffset>
                    </wp:positionH>
                    <wp:positionV relativeFrom="paragraph">
                      <wp:posOffset>-340360</wp:posOffset>
                    </wp:positionV>
                    <wp:extent cx="484505" cy="48450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blue.png"/>
                            <pic:cNvPicPr/>
                          </pic:nvPicPr>
                          <pic:blipFill>
                            <a:blip r:embed="rId14">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ins>
          </w:p>
        </w:tc>
        <w:tc>
          <w:tcPr>
            <w:tcW w:w="6300" w:type="dxa"/>
            <w:tcPrChange w:id="4184" w:author="Smullen, Lizz" w:date="2016-02-11T15:12:00Z">
              <w:tcPr>
                <w:tcW w:w="4788" w:type="dxa"/>
              </w:tcPr>
            </w:tcPrChange>
          </w:tcPr>
          <w:p w14:paraId="585EE82D" w14:textId="3410F914" w:rsidR="0040231A" w:rsidRDefault="0040231A" w:rsidP="000B3D5D">
            <w:pPr>
              <w:spacing w:after="0"/>
              <w:rPr>
                <w:ins w:id="4185" w:author="Smullen, Lizz" w:date="2016-02-11T13:44:00Z"/>
              </w:rPr>
            </w:pPr>
            <w:ins w:id="4186" w:author="Smullen, Lizz" w:date="2016-02-11T13:44:00Z">
              <w:r>
                <w:t xml:space="preserve">Whenever you update the SATCOM System software, you must also update the Customer </w:t>
              </w:r>
              <w:r w:rsidRPr="00F355E2">
                <w:t>C</w:t>
              </w:r>
              <w:r w:rsidRPr="002573CE">
                <w:rPr>
                  <w:bCs/>
                </w:rPr>
                <w:t xml:space="preserve">onfiguration </w:t>
              </w:r>
              <w:r>
                <w:rPr>
                  <w:bCs/>
                </w:rPr>
                <w:t>F</w:t>
              </w:r>
              <w:r w:rsidRPr="002573CE">
                <w:rPr>
                  <w:bCs/>
                </w:rPr>
                <w:t>ile</w:t>
              </w:r>
              <w:r w:rsidRPr="00F355E2">
                <w:t>.</w:t>
              </w:r>
              <w:r>
                <w:t xml:space="preserve"> Never update the configuration file before updating the SATCOM System software. Otherwise, the SATCOM System may be rendered unusable.</w:t>
              </w:r>
            </w:ins>
          </w:p>
        </w:tc>
      </w:tr>
    </w:tbl>
    <w:p w14:paraId="289E790D" w14:textId="4CD53B56" w:rsidR="00014185" w:rsidDel="000B3D5D" w:rsidRDefault="00303B72" w:rsidP="00572CDF">
      <w:pPr>
        <w:rPr>
          <w:del w:id="4187" w:author="Smullen, Lizz" w:date="2016-02-11T10:41:00Z"/>
        </w:rPr>
      </w:pPr>
      <w:del w:id="4188" w:author="Smullen, Lizz" w:date="2016-02-10T12:55:00Z">
        <w:r w:rsidDel="00F208B5">
          <w:delText xml:space="preserve">System </w:delText>
        </w:r>
        <w:r w:rsidR="00D14D01" w:rsidDel="00F208B5">
          <w:delText>Software Update</w:delText>
        </w:r>
        <w:r w:rsidR="00C347CC" w:rsidDel="00F208B5">
          <w:delText xml:space="preserve"> Procedures</w:delText>
        </w:r>
      </w:del>
      <w:bookmarkEnd w:id="4160"/>
      <w:bookmarkEnd w:id="4164"/>
    </w:p>
    <w:p w14:paraId="2E44DA4F" w14:textId="0D981F32" w:rsidR="00F208B5" w:rsidDel="00874EE4" w:rsidRDefault="00CD7B7A">
      <w:pPr>
        <w:pStyle w:val="Heading2"/>
        <w:spacing w:before="120"/>
        <w:rPr>
          <w:del w:id="4189" w:author="Smullen, Lizz" w:date="2016-02-10T12:58:00Z"/>
        </w:rPr>
        <w:pPrChange w:id="4190" w:author="Smullen, Lizz" w:date="2016-02-11T10:41:00Z">
          <w:pPr/>
        </w:pPrChange>
      </w:pPr>
      <w:del w:id="4191" w:author="Smullen, Lizz" w:date="2016-02-10T13:00:00Z">
        <w:r w:rsidDel="00470AF3">
          <w:delText>This section provides the procedure for updating the system soft</w:delText>
        </w:r>
      </w:del>
      <w:del w:id="4192" w:author="Smullen, Lizz" w:date="2016-02-10T13:01:00Z">
        <w:r w:rsidDel="00470AF3">
          <w:delText>ware.</w:delText>
        </w:r>
      </w:del>
    </w:p>
    <w:tbl>
      <w:tblPr>
        <w:tblStyle w:val="TableGrid"/>
        <w:tblW w:w="9090"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193" w:author="Smullen, Lizz" w:date="2016-02-10T12:57:00Z">
          <w:tblPr>
            <w:tblStyle w:val="TableGrid"/>
            <w:tblW w:w="9090"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38"/>
        <w:gridCol w:w="8352"/>
        <w:tblGridChange w:id="4194">
          <w:tblGrid>
            <w:gridCol w:w="738"/>
            <w:gridCol w:w="8352"/>
          </w:tblGrid>
        </w:tblGridChange>
      </w:tblGrid>
      <w:tr w:rsidR="00263915" w:rsidDel="0040231A" w14:paraId="04DFFE8D" w14:textId="7575AA30" w:rsidTr="00847DA4">
        <w:trPr>
          <w:trHeight w:val="836"/>
          <w:del w:id="4195" w:author="Smullen, Lizz" w:date="2016-02-11T13:44:00Z"/>
          <w:trPrChange w:id="4196" w:author="Smullen, Lizz" w:date="2016-02-10T12:57:00Z">
            <w:trPr>
              <w:trHeight w:val="710"/>
            </w:trPr>
          </w:trPrChange>
        </w:trPr>
        <w:tc>
          <w:tcPr>
            <w:tcW w:w="738" w:type="dxa"/>
            <w:vAlign w:val="center"/>
            <w:tcPrChange w:id="4197" w:author="Smullen, Lizz" w:date="2016-02-10T12:57:00Z">
              <w:tcPr>
                <w:tcW w:w="738" w:type="dxa"/>
                <w:vAlign w:val="center"/>
              </w:tcPr>
            </w:tcPrChange>
          </w:tcPr>
          <w:p w14:paraId="4C478616" w14:textId="65776424" w:rsidR="00263915" w:rsidDel="0040231A" w:rsidRDefault="00263915">
            <w:pPr>
              <w:spacing w:before="0" w:line="240" w:lineRule="auto"/>
              <w:rPr>
                <w:del w:id="4198" w:author="Smullen, Lizz" w:date="2016-02-11T13:44:00Z"/>
              </w:rPr>
              <w:pPrChange w:id="4199" w:author="Smullen, Lizz" w:date="2016-02-11T10:41:00Z">
                <w:pPr/>
              </w:pPrChange>
            </w:pPr>
          </w:p>
        </w:tc>
        <w:tc>
          <w:tcPr>
            <w:tcW w:w="8352" w:type="dxa"/>
            <w:vAlign w:val="center"/>
            <w:tcPrChange w:id="4200" w:author="Smullen, Lizz" w:date="2016-02-10T12:57:00Z">
              <w:tcPr>
                <w:tcW w:w="8352" w:type="dxa"/>
                <w:vAlign w:val="center"/>
              </w:tcPr>
            </w:tcPrChange>
          </w:tcPr>
          <w:p w14:paraId="6EEFE98F" w14:textId="38C4EAEF" w:rsidR="009D50BA" w:rsidDel="0040231A" w:rsidRDefault="00263915">
            <w:pPr>
              <w:spacing w:before="0" w:line="240" w:lineRule="auto"/>
              <w:ind w:left="54"/>
              <w:rPr>
                <w:del w:id="4201" w:author="Smullen, Lizz" w:date="2016-02-11T13:44:00Z"/>
              </w:rPr>
              <w:pPrChange w:id="4202" w:author="Smullen, Lizz" w:date="2016-02-11T10:41:00Z">
                <w:pPr>
                  <w:ind w:left="54"/>
                </w:pPr>
              </w:pPrChange>
            </w:pPr>
            <w:del w:id="4203" w:author="Smullen, Lizz" w:date="2016-02-11T13:43:00Z">
              <w:r w:rsidDel="0040231A">
                <w:delText xml:space="preserve">Power to the aircraft must remain steady during the system software update. Should a break in aircraft power occur while the software is updating, the system </w:delText>
              </w:r>
              <w:r w:rsidR="00B70135" w:rsidDel="0040231A">
                <w:delText>may</w:delText>
              </w:r>
              <w:r w:rsidDel="0040231A">
                <w:delText xml:space="preserve"> be rendered unusable.</w:delText>
              </w:r>
            </w:del>
          </w:p>
        </w:tc>
      </w:tr>
    </w:tbl>
    <w:p w14:paraId="20351468" w14:textId="0A303C93" w:rsidR="00263915" w:rsidDel="0040231A" w:rsidRDefault="00263915">
      <w:pPr>
        <w:pStyle w:val="Index"/>
        <w:suppressLineNumbers w:val="0"/>
        <w:spacing w:before="60" w:after="60" w:line="240" w:lineRule="auto"/>
        <w:rPr>
          <w:del w:id="4204" w:author="Smullen, Lizz" w:date="2016-02-11T13:45:00Z"/>
        </w:rPr>
        <w:pPrChange w:id="4205" w:author="Smullen, Lizz" w:date="2016-02-10T13:06:00Z">
          <w:pPr/>
        </w:pPrChange>
      </w:pPr>
    </w:p>
    <w:tbl>
      <w:tblPr>
        <w:tblStyle w:val="TableGrid"/>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206" w:author="Smullen, Lizz" w:date="2016-02-10T12:56:00Z">
          <w:tblPr>
            <w:tblStyle w:val="TableGrid"/>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76"/>
        <w:gridCol w:w="8414"/>
        <w:tblGridChange w:id="4207">
          <w:tblGrid>
            <w:gridCol w:w="676"/>
            <w:gridCol w:w="8414"/>
          </w:tblGrid>
        </w:tblGridChange>
      </w:tblGrid>
      <w:tr w:rsidR="00263915" w:rsidDel="0040231A" w14:paraId="44914810" w14:textId="66A38AC1" w:rsidTr="00F208B5">
        <w:trPr>
          <w:trHeight w:val="494"/>
          <w:del w:id="4208" w:author="Smullen, Lizz" w:date="2016-02-11T13:45:00Z"/>
          <w:trPrChange w:id="4209" w:author="Smullen, Lizz" w:date="2016-02-10T12:56:00Z">
            <w:trPr>
              <w:trHeight w:val="494"/>
            </w:trPr>
          </w:trPrChange>
        </w:trPr>
        <w:tc>
          <w:tcPr>
            <w:tcW w:w="676" w:type="dxa"/>
            <w:tcPrChange w:id="4210" w:author="Smullen, Lizz" w:date="2016-02-10T12:56:00Z">
              <w:tcPr>
                <w:tcW w:w="676" w:type="dxa"/>
                <w:vAlign w:val="center"/>
              </w:tcPr>
            </w:tcPrChange>
          </w:tcPr>
          <w:p w14:paraId="2F5CA190" w14:textId="779091BD" w:rsidR="00263915" w:rsidDel="0040231A" w:rsidRDefault="000D0B11">
            <w:pPr>
              <w:pStyle w:val="Index"/>
              <w:suppressLineNumbers w:val="0"/>
              <w:spacing w:before="240"/>
              <w:rPr>
                <w:del w:id="4211" w:author="Smullen, Lizz" w:date="2016-02-11T13:45:00Z"/>
                <w:noProof/>
              </w:rPr>
              <w:pPrChange w:id="4212" w:author="Smullen, Lizz" w:date="2016-02-10T12:56:00Z">
                <w:pPr>
                  <w:spacing w:before="240"/>
                </w:pPr>
              </w:pPrChange>
            </w:pPr>
            <w:del w:id="4213" w:author="Smullen, Lizz" w:date="2016-02-10T12:56:00Z">
              <w:r w:rsidDel="00F208B5">
                <w:rPr>
                  <w:b/>
                  <w:bCs/>
                  <w:noProof/>
                  <w:color w:val="0000FF"/>
                  <w:rPrChange w:id="4214" w:author="Unknown">
                    <w:rPr>
                      <w:noProof/>
                    </w:rPr>
                  </w:rPrChange>
                </w:rPr>
                <w:drawing>
                  <wp:anchor distT="0" distB="0" distL="114300" distR="114300" simplePos="0" relativeHeight="251705344" behindDoc="0" locked="0" layoutInCell="1" allowOverlap="1" wp14:anchorId="40DBA1D1" wp14:editId="4E916C02">
                    <wp:simplePos x="0" y="0"/>
                    <wp:positionH relativeFrom="column">
                      <wp:posOffset>-40640</wp:posOffset>
                    </wp:positionH>
                    <wp:positionV relativeFrom="paragraph">
                      <wp:posOffset>12700</wp:posOffset>
                    </wp:positionV>
                    <wp:extent cx="383540" cy="383540"/>
                    <wp:effectExtent l="0" t="0" r="0" b="0"/>
                    <wp:wrapNone/>
                    <wp:docPr id="13" name="Picture 13" descr="Ca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14:sizeRelH relativeFrom="margin">
                      <wp14:pctWidth>0</wp14:pctWidth>
                    </wp14:sizeRelH>
                    <wp14:sizeRelV relativeFrom="margin">
                      <wp14:pctHeight>0</wp14:pctHeight>
                    </wp14:sizeRelV>
                  </wp:anchor>
                </w:drawing>
              </w:r>
            </w:del>
          </w:p>
        </w:tc>
        <w:tc>
          <w:tcPr>
            <w:tcW w:w="8414" w:type="dxa"/>
            <w:vAlign w:val="center"/>
            <w:tcPrChange w:id="4215" w:author="Smullen, Lizz" w:date="2016-02-10T12:56:00Z">
              <w:tcPr>
                <w:tcW w:w="8414" w:type="dxa"/>
                <w:vAlign w:val="center"/>
              </w:tcPr>
            </w:tcPrChange>
          </w:tcPr>
          <w:p w14:paraId="0FAEEB9B" w14:textId="003404A9" w:rsidR="00440171" w:rsidDel="0040231A" w:rsidRDefault="00263915">
            <w:pPr>
              <w:ind w:left="116"/>
              <w:rPr>
                <w:del w:id="4216" w:author="Smullen, Lizz" w:date="2016-02-11T13:45:00Z"/>
              </w:rPr>
              <w:pPrChange w:id="4217" w:author="Smullen, Lizz" w:date="2016-02-11T10:40:00Z">
                <w:pPr/>
              </w:pPrChange>
            </w:pPr>
            <w:del w:id="4218" w:author="Smullen, Lizz" w:date="2016-02-11T13:44:00Z">
              <w:r w:rsidDel="0040231A">
                <w:delText xml:space="preserve">Whenever you update the SATCOM System software, you must also update the </w:delText>
              </w:r>
              <w:r w:rsidR="00F355E2" w:rsidDel="0040231A">
                <w:delText xml:space="preserve">Customer </w:delText>
              </w:r>
              <w:r w:rsidR="00F355E2" w:rsidRPr="00F355E2" w:rsidDel="0040231A">
                <w:delText>C</w:delText>
              </w:r>
              <w:r w:rsidRPr="002573CE" w:rsidDel="0040231A">
                <w:rPr>
                  <w:bCs/>
                </w:rPr>
                <w:delText xml:space="preserve">onfiguration </w:delText>
              </w:r>
            </w:del>
            <w:del w:id="4219" w:author="Smullen, Lizz" w:date="2016-02-11T10:40:00Z">
              <w:r w:rsidRPr="002573CE" w:rsidDel="000B3D5D">
                <w:rPr>
                  <w:bCs/>
                </w:rPr>
                <w:delText>file</w:delText>
              </w:r>
            </w:del>
            <w:del w:id="4220" w:author="Smullen, Lizz" w:date="2016-02-11T13:44:00Z">
              <w:r w:rsidRPr="00F355E2" w:rsidDel="0040231A">
                <w:delText>.</w:delText>
              </w:r>
              <w:r w:rsidDel="0040231A">
                <w:delText xml:space="preserve"> Never update the configuration file before updating the SATCOM System software</w:delText>
              </w:r>
              <w:r w:rsidR="00D5706F" w:rsidDel="0040231A">
                <w:delText>. Otherwise, the SATCOM System may be rendered unusable</w:delText>
              </w:r>
              <w:r w:rsidDel="0040231A">
                <w:delText>.</w:delText>
              </w:r>
            </w:del>
          </w:p>
        </w:tc>
      </w:tr>
    </w:tbl>
    <w:p w14:paraId="1955C63D" w14:textId="597B0A89" w:rsidR="004C49B0" w:rsidDel="000B3D5D" w:rsidRDefault="004C49B0">
      <w:pPr>
        <w:rPr>
          <w:del w:id="4221" w:author="Smullen, Lizz" w:date="2016-02-11T10:41:00Z"/>
        </w:rPr>
        <w:pPrChange w:id="4222" w:author="Smullen, Lizz" w:date="2016-02-10T13:01:00Z">
          <w:pPr>
            <w:pStyle w:val="Caption"/>
          </w:pPr>
        </w:pPrChange>
      </w:pPr>
    </w:p>
    <w:p w14:paraId="148674D8" w14:textId="011BCA03" w:rsidR="002924E0" w:rsidRDefault="002924E0" w:rsidP="00356035">
      <w:pPr>
        <w:pStyle w:val="Caption"/>
      </w:pPr>
      <w:bookmarkStart w:id="4223" w:name="_Toc442452059"/>
      <w:r>
        <w:t xml:space="preserve">Table </w:t>
      </w:r>
      <w:ins w:id="4224" w:author="Smullen, Lizz" w:date="2016-02-10T21:46:00Z">
        <w:r w:rsidR="00772D1E">
          <w:fldChar w:fldCharType="begin"/>
        </w:r>
        <w:r w:rsidR="00772D1E">
          <w:instrText xml:space="preserve"> STYLEREF 1 \s </w:instrText>
        </w:r>
      </w:ins>
      <w:r w:rsidR="00772D1E">
        <w:fldChar w:fldCharType="separate"/>
      </w:r>
      <w:r w:rsidR="0088531C">
        <w:rPr>
          <w:noProof/>
        </w:rPr>
        <w:t>6</w:t>
      </w:r>
      <w:ins w:id="4225"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4226" w:author="Smullen, Lizz" w:date="2016-02-11T09:16:00Z">
        <w:r w:rsidR="0088531C">
          <w:rPr>
            <w:noProof/>
          </w:rPr>
          <w:t>1</w:t>
        </w:r>
      </w:ins>
      <w:ins w:id="4227" w:author="Smullen, Lizz" w:date="2016-02-10T21:46:00Z">
        <w:r w:rsidR="00772D1E">
          <w:fldChar w:fldCharType="end"/>
        </w:r>
      </w:ins>
      <w:del w:id="4228"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6</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1</w:delText>
        </w:r>
        <w:r w:rsidR="004E3249" w:rsidDel="00772D1E">
          <w:rPr>
            <w:noProof/>
          </w:rPr>
          <w:fldChar w:fldCharType="end"/>
        </w:r>
      </w:del>
      <w:r>
        <w:t xml:space="preserve"> — Software Update Procedure</w:t>
      </w:r>
      <w:bookmarkEnd w:id="4223"/>
    </w:p>
    <w:tbl>
      <w:tblPr>
        <w:tblStyle w:val="TableGrid"/>
        <w:tblW w:w="0" w:type="auto"/>
        <w:jc w:val="center"/>
        <w:tblLook w:val="04A0" w:firstRow="1" w:lastRow="0" w:firstColumn="1" w:lastColumn="0" w:noHBand="0" w:noVBand="1"/>
        <w:tblPrChange w:id="4229" w:author="Smullen, Lizz" w:date="2016-02-11T09:13:00Z">
          <w:tblPr>
            <w:tblStyle w:val="TableGrid"/>
            <w:tblW w:w="0" w:type="auto"/>
            <w:jc w:val="center"/>
            <w:tblLook w:val="04A0" w:firstRow="1" w:lastRow="0" w:firstColumn="1" w:lastColumn="0" w:noHBand="0" w:noVBand="1"/>
          </w:tblPr>
        </w:tblPrChange>
      </w:tblPr>
      <w:tblGrid>
        <w:gridCol w:w="773"/>
        <w:gridCol w:w="7961"/>
        <w:tblGridChange w:id="4230">
          <w:tblGrid>
            <w:gridCol w:w="773"/>
            <w:gridCol w:w="7961"/>
          </w:tblGrid>
        </w:tblGridChange>
      </w:tblGrid>
      <w:tr w:rsidR="00263915" w14:paraId="44E3DD8C" w14:textId="77777777" w:rsidTr="0088531C">
        <w:trPr>
          <w:cantSplit/>
          <w:trHeight w:val="593"/>
          <w:tblHeader/>
          <w:jc w:val="center"/>
          <w:trPrChange w:id="4231" w:author="Smullen, Lizz" w:date="2016-02-11T09:13:00Z">
            <w:trPr>
              <w:cantSplit/>
              <w:trHeight w:val="312"/>
              <w:tblHeader/>
              <w:jc w:val="center"/>
            </w:trPr>
          </w:trPrChange>
        </w:trPr>
        <w:tc>
          <w:tcPr>
            <w:tcW w:w="773" w:type="dxa"/>
            <w:shd w:val="clear" w:color="auto" w:fill="4F81BD" w:themeFill="accent1"/>
            <w:vAlign w:val="center"/>
            <w:tcPrChange w:id="4232" w:author="Smullen, Lizz" w:date="2016-02-11T09:13:00Z">
              <w:tcPr>
                <w:tcW w:w="773" w:type="dxa"/>
                <w:shd w:val="clear" w:color="auto" w:fill="4F81BD" w:themeFill="accent1"/>
              </w:tcPr>
            </w:tcPrChange>
          </w:tcPr>
          <w:p w14:paraId="053D2C95" w14:textId="77777777" w:rsidR="00263915" w:rsidRPr="00523818" w:rsidRDefault="00263915" w:rsidP="00356035">
            <w:pPr>
              <w:pStyle w:val="TableHead1"/>
            </w:pPr>
            <w:r w:rsidRPr="00523818">
              <w:t>Step</w:t>
            </w:r>
          </w:p>
        </w:tc>
        <w:tc>
          <w:tcPr>
            <w:tcW w:w="7961" w:type="dxa"/>
            <w:shd w:val="clear" w:color="auto" w:fill="4F81BD" w:themeFill="accent1"/>
            <w:vAlign w:val="center"/>
            <w:tcPrChange w:id="4233" w:author="Smullen, Lizz" w:date="2016-02-11T09:13:00Z">
              <w:tcPr>
                <w:tcW w:w="7961" w:type="dxa"/>
                <w:shd w:val="clear" w:color="auto" w:fill="4F81BD" w:themeFill="accent1"/>
              </w:tcPr>
            </w:tcPrChange>
          </w:tcPr>
          <w:p w14:paraId="16E406C1" w14:textId="77777777" w:rsidR="00263915" w:rsidRPr="00523818" w:rsidRDefault="00263915" w:rsidP="00356035">
            <w:pPr>
              <w:pStyle w:val="TableHead1"/>
            </w:pPr>
            <w:r w:rsidRPr="00523818">
              <w:t>Action</w:t>
            </w:r>
          </w:p>
        </w:tc>
      </w:tr>
      <w:tr w:rsidR="00263915" w14:paraId="6D31F2E3" w14:textId="77777777" w:rsidTr="0088531C">
        <w:trPr>
          <w:cantSplit/>
          <w:trHeight w:val="1223"/>
          <w:jc w:val="center"/>
        </w:trPr>
        <w:tc>
          <w:tcPr>
            <w:tcW w:w="773" w:type="dxa"/>
          </w:tcPr>
          <w:p w14:paraId="74B72FFA" w14:textId="77777777" w:rsidR="00263915" w:rsidRPr="00680970" w:rsidRDefault="00263915">
            <w:pPr>
              <w:pStyle w:val="Index"/>
              <w:suppressLineNumbers w:val="0"/>
              <w:spacing w:before="0"/>
              <w:jc w:val="center"/>
              <w:pPrChange w:id="4234" w:author="Smullen, Lizz" w:date="2016-02-10T22:16:00Z">
                <w:pPr>
                  <w:spacing w:before="0"/>
                </w:pPr>
              </w:pPrChange>
            </w:pPr>
            <w:r>
              <w:t>1.</w:t>
            </w:r>
          </w:p>
        </w:tc>
        <w:tc>
          <w:tcPr>
            <w:tcW w:w="7961" w:type="dxa"/>
          </w:tcPr>
          <w:p w14:paraId="57E94E10" w14:textId="77777777" w:rsidR="00E13F26" w:rsidRDefault="00263915">
            <w:pPr>
              <w:spacing w:before="0" w:after="60" w:line="240" w:lineRule="auto"/>
              <w:pPrChange w:id="4235" w:author="Smullen, Lizz" w:date="2016-02-10T13:03:00Z">
                <w:pPr>
                  <w:ind w:left="360"/>
                </w:pPr>
              </w:pPrChange>
            </w:pPr>
            <w:r>
              <w:t xml:space="preserve">Verify that communication with the ACMU is established by </w:t>
            </w:r>
            <w:r w:rsidRPr="00263915">
              <w:rPr>
                <w:b/>
                <w:bCs/>
              </w:rPr>
              <w:t>running the ping command</w:t>
            </w:r>
            <w:r>
              <w:t xml:space="preserve"> at the command prompt.</w:t>
            </w:r>
          </w:p>
          <w:p w14:paraId="32B88E25" w14:textId="7B61E29D" w:rsidR="00263915" w:rsidRDefault="00E13F26" w:rsidP="0088531C">
            <w:pPr>
              <w:spacing w:before="0" w:after="60" w:line="240" w:lineRule="auto"/>
            </w:pPr>
            <w:r>
              <w:t>For instructions on how to run the Ping command, see section</w:t>
            </w:r>
            <w:r w:rsidRPr="0088531C">
              <w:rPr>
                <w:b/>
                <w:color w:val="4F81BD" w:themeColor="accent1"/>
                <w:rPrChange w:id="4236" w:author="Smullen, Lizz" w:date="2016-02-11T09:13:00Z">
                  <w:rPr/>
                </w:rPrChange>
              </w:rPr>
              <w:t xml:space="preserve"> </w:t>
            </w:r>
            <w:r w:rsidRPr="0088531C">
              <w:rPr>
                <w:b/>
                <w:color w:val="4F81BD" w:themeColor="accent1"/>
                <w:rPrChange w:id="4237" w:author="Smullen, Lizz" w:date="2016-02-11T09:13:00Z">
                  <w:rPr>
                    <w:b/>
                    <w:color w:val="0000FF"/>
                  </w:rPr>
                </w:rPrChange>
              </w:rPr>
              <w:fldChar w:fldCharType="begin"/>
            </w:r>
            <w:r w:rsidRPr="0088531C">
              <w:rPr>
                <w:b/>
                <w:color w:val="4F81BD" w:themeColor="accent1"/>
                <w:rPrChange w:id="4238" w:author="Smullen, Lizz" w:date="2016-02-11T09:13:00Z">
                  <w:rPr>
                    <w:b/>
                    <w:color w:val="0000FF"/>
                  </w:rPr>
                </w:rPrChange>
              </w:rPr>
              <w:instrText xml:space="preserve"> REF _Ref435091866 \w \h  \* MERGEFORMAT </w:instrText>
            </w:r>
            <w:r w:rsidRPr="0088531C">
              <w:rPr>
                <w:b/>
                <w:color w:val="4F81BD" w:themeColor="accent1"/>
                <w:rPrChange w:id="4239" w:author="Smullen, Lizz" w:date="2016-02-11T09:13:00Z">
                  <w:rPr>
                    <w:b/>
                    <w:color w:val="4F81BD" w:themeColor="accent1"/>
                  </w:rPr>
                </w:rPrChange>
              </w:rPr>
            </w:r>
            <w:r w:rsidRPr="0088531C">
              <w:rPr>
                <w:b/>
                <w:color w:val="4F81BD" w:themeColor="accent1"/>
                <w:rPrChange w:id="4240" w:author="Smullen, Lizz" w:date="2016-02-11T09:13:00Z">
                  <w:rPr>
                    <w:b/>
                    <w:color w:val="0000FF"/>
                  </w:rPr>
                </w:rPrChange>
              </w:rPr>
              <w:fldChar w:fldCharType="separate"/>
            </w:r>
            <w:ins w:id="4241" w:author="Smullen, Lizz" w:date="2016-02-11T09:16:00Z">
              <w:r w:rsidR="0088531C">
                <w:rPr>
                  <w:b/>
                  <w:color w:val="4F81BD" w:themeColor="accent1"/>
                </w:rPr>
                <w:t>4.6.1</w:t>
              </w:r>
            </w:ins>
            <w:del w:id="4242" w:author="Smullen, Lizz" w:date="2016-02-11T09:16:00Z">
              <w:r w:rsidR="00805FE1" w:rsidRPr="0088531C" w:rsidDel="0088531C">
                <w:rPr>
                  <w:b/>
                  <w:color w:val="4F81BD" w:themeColor="accent1"/>
                  <w:rPrChange w:id="4243" w:author="Smullen, Lizz" w:date="2016-02-11T09:13:00Z">
                    <w:rPr>
                      <w:b/>
                      <w:color w:val="0000FF"/>
                    </w:rPr>
                  </w:rPrChange>
                </w:rPr>
                <w:delText>4.6.1</w:delText>
              </w:r>
            </w:del>
            <w:r w:rsidRPr="0088531C">
              <w:rPr>
                <w:b/>
                <w:color w:val="4F81BD" w:themeColor="accent1"/>
                <w:rPrChange w:id="4244" w:author="Smullen, Lizz" w:date="2016-02-11T09:13:00Z">
                  <w:rPr>
                    <w:b/>
                    <w:color w:val="0000FF"/>
                  </w:rPr>
                </w:rPrChange>
              </w:rPr>
              <w:fldChar w:fldCharType="end"/>
            </w:r>
            <w:r w:rsidRPr="0088531C">
              <w:rPr>
                <w:b/>
                <w:color w:val="4F81BD" w:themeColor="accent1"/>
                <w:rPrChange w:id="4245" w:author="Smullen, Lizz" w:date="2016-02-11T09:13:00Z">
                  <w:rPr>
                    <w:b/>
                    <w:color w:val="0000FF"/>
                  </w:rPr>
                </w:rPrChange>
              </w:rPr>
              <w:t xml:space="preserve"> </w:t>
            </w:r>
            <w:r w:rsidRPr="0088531C">
              <w:rPr>
                <w:rFonts w:cs="Calibri"/>
                <w:b/>
                <w:color w:val="4F81BD" w:themeColor="accent1"/>
                <w:rPrChange w:id="4246" w:author="Smullen, Lizz" w:date="2016-02-11T09:13:00Z">
                  <w:rPr>
                    <w:rFonts w:cs="Calibri"/>
                    <w:b/>
                    <w:color w:val="0000FF"/>
                  </w:rPr>
                </w:rPrChange>
              </w:rPr>
              <w:t>—</w:t>
            </w:r>
            <w:r w:rsidRPr="0088531C">
              <w:rPr>
                <w:b/>
                <w:color w:val="4F81BD" w:themeColor="accent1"/>
                <w:rPrChange w:id="4247" w:author="Smullen, Lizz" w:date="2016-02-11T09:13:00Z">
                  <w:rPr>
                    <w:b/>
                    <w:color w:val="0000FF"/>
                  </w:rPr>
                </w:rPrChange>
              </w:rPr>
              <w:t xml:space="preserve"> </w:t>
            </w:r>
            <w:r w:rsidRPr="0088531C">
              <w:rPr>
                <w:b/>
                <w:color w:val="4F81BD" w:themeColor="accent1"/>
                <w:rPrChange w:id="4248" w:author="Smullen, Lizz" w:date="2016-02-11T09:13:00Z">
                  <w:rPr>
                    <w:b/>
                    <w:color w:val="0000FF"/>
                  </w:rPr>
                </w:rPrChange>
              </w:rPr>
              <w:fldChar w:fldCharType="begin"/>
            </w:r>
            <w:r w:rsidRPr="0088531C">
              <w:rPr>
                <w:b/>
                <w:color w:val="4F81BD" w:themeColor="accent1"/>
                <w:rPrChange w:id="4249" w:author="Smullen, Lizz" w:date="2016-02-11T09:13:00Z">
                  <w:rPr>
                    <w:b/>
                    <w:color w:val="0000FF"/>
                  </w:rPr>
                </w:rPrChange>
              </w:rPr>
              <w:instrText xml:space="preserve"> REF _Ref435091866 \h  \* MERGEFORMAT </w:instrText>
            </w:r>
            <w:r w:rsidRPr="0088531C">
              <w:rPr>
                <w:b/>
                <w:color w:val="4F81BD" w:themeColor="accent1"/>
                <w:rPrChange w:id="4250" w:author="Smullen, Lizz" w:date="2016-02-11T09:13:00Z">
                  <w:rPr>
                    <w:b/>
                    <w:color w:val="4F81BD" w:themeColor="accent1"/>
                  </w:rPr>
                </w:rPrChange>
              </w:rPr>
            </w:r>
            <w:r w:rsidRPr="0088531C">
              <w:rPr>
                <w:b/>
                <w:color w:val="4F81BD" w:themeColor="accent1"/>
                <w:rPrChange w:id="4251" w:author="Smullen, Lizz" w:date="2016-02-11T09:13:00Z">
                  <w:rPr>
                    <w:b/>
                    <w:color w:val="0000FF"/>
                  </w:rPr>
                </w:rPrChange>
              </w:rPr>
              <w:fldChar w:fldCharType="separate"/>
            </w:r>
            <w:ins w:id="4252" w:author="Smullen, Lizz" w:date="2016-02-11T09:16:00Z">
              <w:r w:rsidR="0088531C" w:rsidRPr="0088531C">
                <w:rPr>
                  <w:b/>
                  <w:color w:val="4F81BD" w:themeColor="accent1"/>
                  <w:rPrChange w:id="4253" w:author="Smullen, Lizz" w:date="2016-02-11T09:16:00Z">
                    <w:rPr/>
                  </w:rPrChange>
                </w:rPr>
                <w:t>[B] Ping the ACMU to Verify Connectivity</w:t>
              </w:r>
            </w:ins>
            <w:del w:id="4254" w:author="Smullen, Lizz" w:date="2016-02-11T09:16:00Z">
              <w:r w:rsidR="0088531C" w:rsidRPr="0088531C" w:rsidDel="0088531C">
                <w:rPr>
                  <w:b/>
                  <w:color w:val="4F81BD" w:themeColor="accent1"/>
                </w:rPr>
                <w:delText>[B] Ping the ACMU to Verify Connectivity</w:delText>
              </w:r>
            </w:del>
            <w:r w:rsidRPr="0088531C">
              <w:rPr>
                <w:b/>
                <w:color w:val="4F81BD" w:themeColor="accent1"/>
                <w:rPrChange w:id="4255" w:author="Smullen, Lizz" w:date="2016-02-11T09:13:00Z">
                  <w:rPr>
                    <w:b/>
                    <w:color w:val="0000FF"/>
                  </w:rPr>
                </w:rPrChange>
              </w:rPr>
              <w:fldChar w:fldCharType="end"/>
            </w:r>
            <w:r w:rsidRPr="0088531C">
              <w:rPr>
                <w:b/>
                <w:color w:val="4F81BD" w:themeColor="accent1"/>
                <w:rPrChange w:id="4256" w:author="Smullen, Lizz" w:date="2016-02-11T09:13:00Z">
                  <w:rPr>
                    <w:b/>
                  </w:rPr>
                </w:rPrChange>
              </w:rPr>
              <w:t>.</w:t>
            </w:r>
          </w:p>
        </w:tc>
      </w:tr>
      <w:tr w:rsidR="00263915" w14:paraId="0F720D0B" w14:textId="77777777" w:rsidTr="00FF10A1">
        <w:trPr>
          <w:cantSplit/>
          <w:trHeight w:val="575"/>
          <w:jc w:val="center"/>
          <w:trPrChange w:id="4257" w:author="Smullen, Lizz" w:date="2016-02-10T22:16:00Z">
            <w:trPr>
              <w:cantSplit/>
              <w:trHeight w:val="746"/>
              <w:jc w:val="center"/>
            </w:trPr>
          </w:trPrChange>
        </w:trPr>
        <w:tc>
          <w:tcPr>
            <w:tcW w:w="773" w:type="dxa"/>
            <w:tcPrChange w:id="4258" w:author="Smullen, Lizz" w:date="2016-02-10T22:16:00Z">
              <w:tcPr>
                <w:tcW w:w="773" w:type="dxa"/>
              </w:tcPr>
            </w:tcPrChange>
          </w:tcPr>
          <w:p w14:paraId="303FD950" w14:textId="77777777" w:rsidR="00263915" w:rsidRPr="00680970" w:rsidRDefault="00263915">
            <w:pPr>
              <w:pStyle w:val="Index"/>
              <w:suppressLineNumbers w:val="0"/>
              <w:spacing w:before="0"/>
              <w:jc w:val="center"/>
              <w:pPrChange w:id="4259" w:author="Smullen, Lizz" w:date="2016-02-10T22:16:00Z">
                <w:pPr>
                  <w:ind w:left="360"/>
                </w:pPr>
              </w:pPrChange>
            </w:pPr>
            <w:r w:rsidRPr="00680970">
              <w:t>2</w:t>
            </w:r>
            <w:r>
              <w:t>.</w:t>
            </w:r>
          </w:p>
        </w:tc>
        <w:tc>
          <w:tcPr>
            <w:tcW w:w="7961" w:type="dxa"/>
            <w:tcPrChange w:id="4260" w:author="Smullen, Lizz" w:date="2016-02-10T22:16:00Z">
              <w:tcPr>
                <w:tcW w:w="7961" w:type="dxa"/>
              </w:tcPr>
            </w:tcPrChange>
          </w:tcPr>
          <w:p w14:paraId="74C934EA" w14:textId="74BB0DF5" w:rsidR="00F355E2" w:rsidDel="00470AF3" w:rsidRDefault="00F355E2">
            <w:pPr>
              <w:pStyle w:val="Index"/>
              <w:suppressLineNumbers w:val="0"/>
              <w:spacing w:before="0"/>
              <w:rPr>
                <w:del w:id="4261" w:author="Smullen, Lizz" w:date="2016-02-10T13:01:00Z"/>
              </w:rPr>
              <w:pPrChange w:id="4262" w:author="Smullen, Lizz" w:date="2016-02-10T13:53:00Z">
                <w:pPr>
                  <w:ind w:left="360"/>
                </w:pPr>
              </w:pPrChange>
            </w:pPr>
            <w:r>
              <w:t xml:space="preserve">Open a Mozilla Firefox, Google Chrome or Safari web browser. </w:t>
            </w:r>
          </w:p>
          <w:p w14:paraId="1C80ACCE" w14:textId="26C1D2A7" w:rsidR="00263915" w:rsidRDefault="00F355E2">
            <w:pPr>
              <w:pStyle w:val="Index"/>
              <w:spacing w:before="0"/>
              <w:pPrChange w:id="4263" w:author="Smullen, Lizz" w:date="2016-02-10T13:53:00Z">
                <w:pPr>
                  <w:ind w:left="360"/>
                </w:pPr>
              </w:pPrChange>
            </w:pPr>
            <w:del w:id="4264" w:author="Smullen, Lizz" w:date="2016-02-10T13:01:00Z">
              <w:r w:rsidRPr="005C0D93" w:rsidDel="00470AF3">
                <w:rPr>
                  <w:b/>
                </w:rPr>
                <w:delText>NOTE:</w:delText>
              </w:r>
              <w:r w:rsidDel="00470AF3">
                <w:delText xml:space="preserve"> Internet Explorer is not supported for this application.</w:delText>
              </w:r>
            </w:del>
          </w:p>
        </w:tc>
      </w:tr>
      <w:tr w:rsidR="00263915" w14:paraId="6C7E022C" w14:textId="77777777" w:rsidTr="00FF10A1">
        <w:trPr>
          <w:cantSplit/>
          <w:trHeight w:val="5327"/>
          <w:jc w:val="center"/>
          <w:trPrChange w:id="4265" w:author="Smullen, Lizz" w:date="2016-02-10T22:15:00Z">
            <w:trPr>
              <w:cantSplit/>
              <w:trHeight w:val="5786"/>
              <w:jc w:val="center"/>
            </w:trPr>
          </w:trPrChange>
        </w:trPr>
        <w:tc>
          <w:tcPr>
            <w:tcW w:w="773" w:type="dxa"/>
            <w:tcPrChange w:id="4266" w:author="Smullen, Lizz" w:date="2016-02-10T22:15:00Z">
              <w:tcPr>
                <w:tcW w:w="773" w:type="dxa"/>
              </w:tcPr>
            </w:tcPrChange>
          </w:tcPr>
          <w:p w14:paraId="256B06EF" w14:textId="2C0008F9" w:rsidR="00263915" w:rsidRPr="00680970" w:rsidRDefault="00263915">
            <w:pPr>
              <w:pStyle w:val="Index1"/>
              <w:keepLines/>
              <w:spacing w:before="0"/>
              <w:pPrChange w:id="4267" w:author="Smullen, Lizz" w:date="2016-02-10T22:15:00Z">
                <w:pPr/>
              </w:pPrChange>
            </w:pPr>
            <w:r w:rsidRPr="00680970">
              <w:lastRenderedPageBreak/>
              <w:t>3</w:t>
            </w:r>
            <w:r>
              <w:t>.</w:t>
            </w:r>
          </w:p>
        </w:tc>
        <w:tc>
          <w:tcPr>
            <w:tcW w:w="7961" w:type="dxa"/>
            <w:tcPrChange w:id="4268" w:author="Smullen, Lizz" w:date="2016-02-10T22:15:00Z">
              <w:tcPr>
                <w:tcW w:w="7961" w:type="dxa"/>
              </w:tcPr>
            </w:tcPrChange>
          </w:tcPr>
          <w:p w14:paraId="15F5D18C" w14:textId="34711DF7" w:rsidR="00263915" w:rsidRDefault="00F836D6">
            <w:pPr>
              <w:keepLines/>
              <w:spacing w:before="0" w:after="60" w:line="240" w:lineRule="auto"/>
              <w:pPrChange w:id="4269" w:author="Smullen, Lizz" w:date="2016-02-10T13:07:00Z">
                <w:pPr>
                  <w:ind w:left="360"/>
                </w:pPr>
              </w:pPrChange>
            </w:pPr>
            <w:r>
              <w:t xml:space="preserve">Enter the following IP address in the web browser to go to the </w:t>
            </w:r>
            <w:del w:id="4270" w:author="Smullen, Lizz" w:date="2016-02-11T13:49:00Z">
              <w:r w:rsidDel="0040231A">
                <w:delText xml:space="preserve">AeroSat </w:delText>
              </w:r>
            </w:del>
            <w:r>
              <w:t xml:space="preserve">SATCOM </w:t>
            </w:r>
            <w:ins w:id="4271" w:author="Smullen, Lizz" w:date="2016-02-11T13:49:00Z">
              <w:r w:rsidR="0040231A">
                <w:t xml:space="preserve">System </w:t>
              </w:r>
            </w:ins>
            <w:r>
              <w:t>Home Page:</w:t>
            </w:r>
          </w:p>
          <w:p w14:paraId="1274AFB8" w14:textId="081B0BD5" w:rsidR="00F836D6" w:rsidRDefault="00F836D6">
            <w:pPr>
              <w:keepLines/>
              <w:spacing w:before="0" w:after="60" w:line="240" w:lineRule="auto"/>
              <w:pPrChange w:id="4272" w:author="Smullen, Lizz" w:date="2016-02-10T13:07:00Z">
                <w:pPr>
                  <w:ind w:left="360"/>
                </w:pPr>
              </w:pPrChange>
            </w:pPr>
            <w:r w:rsidRPr="00E13F26">
              <w:rPr>
                <w:rStyle w:val="HTMLCode"/>
                <w:b/>
                <w:bCs/>
              </w:rPr>
              <w:t>192.168.64.10</w:t>
            </w:r>
          </w:p>
          <w:p w14:paraId="5BC3EE64" w14:textId="46A83426" w:rsidR="004D047B" w:rsidRDefault="00F836D6">
            <w:pPr>
              <w:keepLines/>
              <w:spacing w:before="0" w:after="60" w:line="240" w:lineRule="auto"/>
              <w:pPrChange w:id="4273" w:author="Smullen, Lizz" w:date="2016-02-10T13:07:00Z">
                <w:pPr>
                  <w:ind w:left="360"/>
                </w:pPr>
              </w:pPrChange>
            </w:pPr>
            <w:r>
              <w:t xml:space="preserve">The </w:t>
            </w:r>
            <w:r>
              <w:rPr>
                <w:b/>
                <w:bCs/>
              </w:rPr>
              <w:t>SATCOM System Home Page</w:t>
            </w:r>
            <w:r>
              <w:t xml:space="preserve"> appears.</w:t>
            </w:r>
          </w:p>
          <w:p w14:paraId="5CC6AB6E" w14:textId="768D7BA3" w:rsidR="008071BB" w:rsidRDefault="008071BB">
            <w:pPr>
              <w:pStyle w:val="Caption"/>
              <w:keepLines/>
              <w:spacing w:before="0"/>
              <w:pPrChange w:id="4274" w:author="Smullen, Lizz" w:date="2016-02-10T13:07:00Z">
                <w:pPr>
                  <w:pStyle w:val="Caption"/>
                  <w:ind w:left="360"/>
                </w:pPr>
              </w:pPrChange>
            </w:pPr>
            <w:bookmarkStart w:id="4275" w:name="_Toc442899380"/>
            <w:r>
              <w:t xml:space="preserve">Figure </w:t>
            </w:r>
            <w:ins w:id="4276" w:author="Smullen, Lizz" w:date="2016-02-10T18:08:00Z">
              <w:r w:rsidR="009104E1">
                <w:fldChar w:fldCharType="begin"/>
              </w:r>
              <w:r w:rsidR="009104E1">
                <w:instrText xml:space="preserve"> STYLEREF 1 \s </w:instrText>
              </w:r>
            </w:ins>
            <w:r w:rsidR="009104E1">
              <w:fldChar w:fldCharType="separate"/>
            </w:r>
            <w:r w:rsidR="0088531C">
              <w:rPr>
                <w:noProof/>
              </w:rPr>
              <w:t>6</w:t>
            </w:r>
            <w:ins w:id="4277"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278" w:author="Smullen, Lizz" w:date="2016-02-11T09:16:00Z">
              <w:r w:rsidR="0088531C">
                <w:rPr>
                  <w:noProof/>
                </w:rPr>
                <w:t>6</w:t>
              </w:r>
            </w:ins>
            <w:ins w:id="4279" w:author="Smullen, Lizz" w:date="2016-02-10T18:08:00Z">
              <w:r w:rsidR="009104E1">
                <w:fldChar w:fldCharType="end"/>
              </w:r>
            </w:ins>
            <w:del w:id="4280"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5</w:delText>
              </w:r>
              <w:r w:rsidR="00484E5B" w:rsidDel="00961F73">
                <w:rPr>
                  <w:noProof/>
                </w:rPr>
                <w:fldChar w:fldCharType="end"/>
              </w:r>
            </w:del>
            <w:r>
              <w:t xml:space="preserve"> — SATCOM System</w:t>
            </w:r>
            <w:r w:rsidR="000D0E0F">
              <w:t xml:space="preserve"> Home Page</w:t>
            </w:r>
            <w:bookmarkEnd w:id="4275"/>
          </w:p>
          <w:p w14:paraId="4CAB8E46" w14:textId="587B43C4" w:rsidR="00F836D6" w:rsidRDefault="00E459EB">
            <w:pPr>
              <w:keepLines/>
              <w:spacing w:before="0"/>
              <w:jc w:val="center"/>
              <w:pPrChange w:id="4281" w:author="Smullen, Lizz" w:date="2016-02-10T13:07:00Z">
                <w:pPr>
                  <w:jc w:val="center"/>
                </w:pPr>
              </w:pPrChange>
            </w:pPr>
            <w:r>
              <w:rPr>
                <w:noProof/>
              </w:rPr>
              <w:drawing>
                <wp:inline distT="0" distB="0" distL="0" distR="0" wp14:anchorId="44EBF018" wp14:editId="77244975">
                  <wp:extent cx="3666744" cy="2606040"/>
                  <wp:effectExtent l="19050" t="19050" r="10160"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66744" cy="2606040"/>
                          </a:xfrm>
                          <a:prstGeom prst="rect">
                            <a:avLst/>
                          </a:prstGeom>
                          <a:ln w="19050">
                            <a:solidFill>
                              <a:srgbClr val="1F497D">
                                <a:lumMod val="60000"/>
                                <a:lumOff val="40000"/>
                              </a:srgbClr>
                            </a:solidFill>
                          </a:ln>
                          <a:extLst>
                            <a:ext uri="{53640926-AAD7-44D8-BBD7-CCE9431645EC}">
                              <a14:shadowObscured xmlns:a14="http://schemas.microsoft.com/office/drawing/2010/main"/>
                            </a:ext>
                          </a:extLst>
                        </pic:spPr>
                      </pic:pic>
                    </a:graphicData>
                  </a:graphic>
                </wp:inline>
              </w:drawing>
            </w:r>
          </w:p>
        </w:tc>
      </w:tr>
      <w:tr w:rsidR="00263915" w14:paraId="7FFE8671" w14:textId="77777777" w:rsidTr="00FF10A1">
        <w:trPr>
          <w:cantSplit/>
          <w:trHeight w:val="2960"/>
          <w:jc w:val="center"/>
          <w:trPrChange w:id="4282" w:author="Smullen, Lizz" w:date="2016-02-10T22:16:00Z">
            <w:trPr>
              <w:cantSplit/>
              <w:trHeight w:val="2960"/>
              <w:jc w:val="center"/>
            </w:trPr>
          </w:trPrChange>
        </w:trPr>
        <w:tc>
          <w:tcPr>
            <w:tcW w:w="773" w:type="dxa"/>
            <w:tcPrChange w:id="4283" w:author="Smullen, Lizz" w:date="2016-02-10T22:16:00Z">
              <w:tcPr>
                <w:tcW w:w="773" w:type="dxa"/>
              </w:tcPr>
            </w:tcPrChange>
          </w:tcPr>
          <w:p w14:paraId="39263DA8" w14:textId="77777777" w:rsidR="00263915" w:rsidRPr="00680970" w:rsidRDefault="00263915">
            <w:pPr>
              <w:pStyle w:val="Index1"/>
              <w:spacing w:before="0"/>
              <w:pPrChange w:id="4284" w:author="Smullen, Lizz" w:date="2016-02-10T22:16:00Z">
                <w:pPr>
                  <w:spacing w:before="0"/>
                </w:pPr>
              </w:pPrChange>
            </w:pPr>
            <w:r w:rsidRPr="00680970">
              <w:t>4</w:t>
            </w:r>
            <w:r>
              <w:t>.</w:t>
            </w:r>
          </w:p>
        </w:tc>
        <w:tc>
          <w:tcPr>
            <w:tcW w:w="7961" w:type="dxa"/>
            <w:tcPrChange w:id="4285" w:author="Smullen, Lizz" w:date="2016-02-10T22:16:00Z">
              <w:tcPr>
                <w:tcW w:w="7961" w:type="dxa"/>
              </w:tcPr>
            </w:tcPrChange>
          </w:tcPr>
          <w:p w14:paraId="0B1830A0" w14:textId="2DDC89BB" w:rsidR="008071BB" w:rsidRDefault="008071BB" w:rsidP="00356035">
            <w:pPr>
              <w:spacing w:before="0"/>
            </w:pPr>
            <w:r>
              <w:t xml:space="preserve">Click </w:t>
            </w:r>
            <w:r>
              <w:rPr>
                <w:b/>
                <w:bCs/>
              </w:rPr>
              <w:t>[Utility Functions]</w:t>
            </w:r>
            <w:r>
              <w:t xml:space="preserve"> </w:t>
            </w:r>
            <w:ins w:id="4286" w:author="Smullen, Lizz" w:date="2016-02-11T13:59:00Z">
              <w:r w:rsidR="00975485">
                <w:t>from</w:t>
              </w:r>
            </w:ins>
            <w:ins w:id="4287" w:author="Smullen, Lizz" w:date="2016-02-11T13:52:00Z">
              <w:r w:rsidR="0040231A">
                <w:t xml:space="preserve"> the menu bar at</w:t>
              </w:r>
            </w:ins>
            <w:del w:id="4288" w:author="Smullen, Lizz" w:date="2016-02-11T13:52:00Z">
              <w:r w:rsidDel="0040231A">
                <w:delText>in</w:delText>
              </w:r>
            </w:del>
            <w:r>
              <w:t xml:space="preserve"> the top</w:t>
            </w:r>
            <w:del w:id="4289" w:author="Smullen, Lizz" w:date="2016-02-11T13:52:00Z">
              <w:r w:rsidDel="0040231A">
                <w:delText>, right corner</w:delText>
              </w:r>
            </w:del>
            <w:ins w:id="4290" w:author="Smullen, Lizz" w:date="2016-02-11T13:52:00Z">
              <w:r w:rsidR="0040231A">
                <w:t xml:space="preserve"> </w:t>
              </w:r>
            </w:ins>
            <w:del w:id="4291" w:author="Smullen, Lizz" w:date="2016-02-11T13:59:00Z">
              <w:r w:rsidDel="00975485">
                <w:delText xml:space="preserve"> </w:delText>
              </w:r>
            </w:del>
            <w:r>
              <w:t xml:space="preserve">of the home page. </w:t>
            </w:r>
          </w:p>
          <w:p w14:paraId="0E9FFF24" w14:textId="59100115" w:rsidR="009C60CF" w:rsidDel="0040231A" w:rsidRDefault="009C60CF" w:rsidP="00356035">
            <w:pPr>
              <w:pStyle w:val="Caption"/>
              <w:spacing w:before="0"/>
              <w:rPr>
                <w:del w:id="4292" w:author="Smullen, Lizz" w:date="2016-02-11T13:52:00Z"/>
              </w:rPr>
            </w:pPr>
            <w:bookmarkStart w:id="4293" w:name="_Toc442899381"/>
            <w:del w:id="4294" w:author="Smullen, Lizz" w:date="2016-02-11T13:52:00Z">
              <w:r w:rsidDel="0040231A">
                <w:delText xml:space="preserve">Figure </w:delText>
              </w:r>
            </w:del>
            <w:del w:id="4295" w:author="Smullen, Lizz" w:date="2016-02-10T15:58:00Z">
              <w:r w:rsidR="00484E5B" w:rsidDel="00961F73">
                <w:rPr>
                  <w:b w:val="0"/>
                  <w:bCs w:val="0"/>
                </w:rPr>
                <w:fldChar w:fldCharType="begin"/>
              </w:r>
              <w:r w:rsidR="00484E5B" w:rsidDel="00961F73">
                <w:delInstrText xml:space="preserve"> STYLEREF 1 \s </w:delInstrText>
              </w:r>
              <w:r w:rsidR="00484E5B" w:rsidDel="00961F73">
                <w:rPr>
                  <w:b w:val="0"/>
                  <w:bCs w:val="0"/>
                </w:rPr>
                <w:fldChar w:fldCharType="separate"/>
              </w:r>
              <w:r w:rsidR="009567AE" w:rsidDel="00961F73">
                <w:rPr>
                  <w:noProof/>
                </w:rPr>
                <w:delText>6</w:delText>
              </w:r>
              <w:r w:rsidR="00484E5B" w:rsidDel="00961F73">
                <w:rPr>
                  <w:b w:val="0"/>
                  <w:bCs w:val="0"/>
                  <w:noProof/>
                </w:rPr>
                <w:fldChar w:fldCharType="end"/>
              </w:r>
              <w:r w:rsidR="009567AE" w:rsidDel="00961F73">
                <w:delText>.</w:delText>
              </w:r>
              <w:r w:rsidR="00484E5B" w:rsidDel="00961F73">
                <w:rPr>
                  <w:b w:val="0"/>
                  <w:bCs w:val="0"/>
                </w:rPr>
                <w:fldChar w:fldCharType="begin"/>
              </w:r>
              <w:r w:rsidR="00484E5B" w:rsidDel="00961F73">
                <w:delInstrText xml:space="preserve"> SEQ Figure \* ARABIC \s 1 </w:delInstrText>
              </w:r>
              <w:r w:rsidR="00484E5B" w:rsidDel="00961F73">
                <w:rPr>
                  <w:b w:val="0"/>
                  <w:bCs w:val="0"/>
                </w:rPr>
                <w:fldChar w:fldCharType="separate"/>
              </w:r>
              <w:r w:rsidR="009567AE" w:rsidDel="00961F73">
                <w:rPr>
                  <w:noProof/>
                </w:rPr>
                <w:delText>6</w:delText>
              </w:r>
              <w:r w:rsidR="00484E5B" w:rsidDel="00961F73">
                <w:rPr>
                  <w:b w:val="0"/>
                  <w:bCs w:val="0"/>
                  <w:noProof/>
                </w:rPr>
                <w:fldChar w:fldCharType="end"/>
              </w:r>
            </w:del>
            <w:del w:id="4296" w:author="Smullen, Lizz" w:date="2016-02-11T13:52:00Z">
              <w:r w:rsidDel="0040231A">
                <w:delText xml:space="preserve"> — ACMU Control Application Main Menu Bar</w:delText>
              </w:r>
              <w:bookmarkEnd w:id="4293"/>
            </w:del>
          </w:p>
          <w:p w14:paraId="09FCBD8C" w14:textId="5154C861" w:rsidR="00F142CA" w:rsidDel="0040231A" w:rsidRDefault="00F142CA" w:rsidP="00356035">
            <w:pPr>
              <w:spacing w:before="0"/>
              <w:jc w:val="center"/>
              <w:rPr>
                <w:del w:id="4297" w:author="Smullen, Lizz" w:date="2016-02-11T13:52:00Z"/>
              </w:rPr>
            </w:pPr>
            <w:del w:id="4298" w:author="Smullen, Lizz" w:date="2016-02-11T13:52:00Z">
              <w:r w:rsidRPr="002573CE" w:rsidDel="0040231A">
                <w:rPr>
                  <w:noProof/>
                  <w:color w:val="0000FF"/>
                  <w:rPrChange w:id="4299" w:author="Unknown">
                    <w:rPr>
                      <w:noProof/>
                    </w:rPr>
                  </w:rPrChange>
                </w:rPr>
                <w:drawing>
                  <wp:inline distT="0" distB="0" distL="0" distR="0" wp14:anchorId="0CA1DDF0" wp14:editId="6B67D09E">
                    <wp:extent cx="3703320" cy="1216152"/>
                    <wp:effectExtent l="19050" t="19050" r="1143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erowiki/aerodiags/images/thumb/5/57/Website_home_page.JPG/500px-Website_home_page.JPG">
                              <a:hlinkClick r:id="rId54"/>
                            </pic:cNvPr>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l="-1" t="1" r="-927" b="56358"/>
                            <a:stretch/>
                          </pic:blipFill>
                          <pic:spPr bwMode="auto">
                            <a:xfrm>
                              <a:off x="0" y="0"/>
                              <a:ext cx="3703320" cy="1216152"/>
                            </a:xfrm>
                            <a:prstGeom prst="rect">
                              <a:avLst/>
                            </a:prstGeom>
                            <a:noFill/>
                            <a:ln w="19050"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26510520" w14:textId="77777777" w:rsidR="00263915" w:rsidRDefault="008071BB" w:rsidP="00356035">
            <w:pPr>
              <w:spacing w:before="0"/>
              <w:rPr>
                <w:ins w:id="4300" w:author="Smullen, Lizz" w:date="2016-02-11T13:53:00Z"/>
              </w:rPr>
            </w:pPr>
            <w:r>
              <w:t xml:space="preserve">The </w:t>
            </w:r>
            <w:r>
              <w:rPr>
                <w:b/>
                <w:bCs/>
              </w:rPr>
              <w:t>Utility Functions</w:t>
            </w:r>
            <w:r>
              <w:t xml:space="preserve"> page appears.</w:t>
            </w:r>
          </w:p>
          <w:p w14:paraId="0D3E5606" w14:textId="77777777" w:rsidR="00782F4B" w:rsidRPr="002573CE" w:rsidRDefault="00782F4B" w:rsidP="00782F4B">
            <w:pPr>
              <w:pStyle w:val="Caption"/>
              <w:spacing w:before="0"/>
              <w:rPr>
                <w:ins w:id="4301" w:author="Smullen, Lizz" w:date="2016-02-11T13:53:00Z"/>
              </w:rPr>
            </w:pPr>
            <w:ins w:id="4302" w:author="Smullen, Lizz" w:date="2016-02-11T13:53:00Z">
              <w:r w:rsidRPr="00507E9D">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8</w:t>
              </w:r>
              <w:r>
                <w:fldChar w:fldCharType="end"/>
              </w:r>
              <w:r w:rsidRPr="006966FF">
                <w:t xml:space="preserve"> — Utility Functions</w:t>
              </w:r>
            </w:ins>
          </w:p>
          <w:p w14:paraId="7CD484FB" w14:textId="2B76DCE7" w:rsidR="00782F4B" w:rsidRDefault="00782F4B">
            <w:pPr>
              <w:pStyle w:val="Index1"/>
              <w:spacing w:before="0"/>
              <w:rPr>
                <w:noProof/>
              </w:rPr>
              <w:pPrChange w:id="4303" w:author="Smullen, Lizz" w:date="2016-02-11T13:53:00Z">
                <w:pPr>
                  <w:spacing w:before="0"/>
                </w:pPr>
              </w:pPrChange>
            </w:pPr>
            <w:ins w:id="4304" w:author="Smullen, Lizz" w:date="2016-02-11T13:53:00Z">
              <w:r>
                <w:rPr>
                  <w:noProof/>
                </w:rPr>
                <w:drawing>
                  <wp:inline distT="0" distB="0" distL="0" distR="0" wp14:anchorId="0A0550A7" wp14:editId="08F3DC21">
                    <wp:extent cx="3657600" cy="2807208"/>
                    <wp:effectExtent l="95250" t="76200" r="114300" b="1270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ty Functions Page.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807208"/>
                            </a:xfrm>
                            <a:prstGeom prst="rect">
                              <a:avLst/>
                            </a:prstGeom>
                            <a:solidFill>
                              <a:srgbClr val="FFFFFF">
                                <a:shade val="85000"/>
                              </a:srgbClr>
                            </a:solidFill>
                            <a:ln w="19050" cap="sq" cmpd="sng">
                              <a:solidFill>
                                <a:schemeClr val="tx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tc>
      </w:tr>
      <w:tr w:rsidR="004F34D1" w14:paraId="3B4B88D6" w14:textId="77777777" w:rsidTr="00782F4B">
        <w:trPr>
          <w:cantSplit/>
          <w:trHeight w:val="5777"/>
          <w:jc w:val="center"/>
          <w:trPrChange w:id="4305" w:author="Smullen, Lizz" w:date="2016-02-11T13:55:00Z">
            <w:trPr>
              <w:cantSplit/>
              <w:trHeight w:val="2160"/>
              <w:jc w:val="center"/>
            </w:trPr>
          </w:trPrChange>
        </w:trPr>
        <w:tc>
          <w:tcPr>
            <w:tcW w:w="773" w:type="dxa"/>
            <w:tcPrChange w:id="4306" w:author="Smullen, Lizz" w:date="2016-02-11T13:55:00Z">
              <w:tcPr>
                <w:tcW w:w="773" w:type="dxa"/>
              </w:tcPr>
            </w:tcPrChange>
          </w:tcPr>
          <w:p w14:paraId="39C6E5AB" w14:textId="2F717100" w:rsidR="004F34D1" w:rsidRPr="00680970" w:rsidRDefault="00150451">
            <w:pPr>
              <w:pStyle w:val="Index1"/>
              <w:spacing w:before="0"/>
              <w:pPrChange w:id="4307" w:author="Smullen, Lizz" w:date="2016-02-10T22:16:00Z">
                <w:pPr>
                  <w:spacing w:before="0"/>
                </w:pPr>
              </w:pPrChange>
            </w:pPr>
            <w:r>
              <w:lastRenderedPageBreak/>
              <w:t>5</w:t>
            </w:r>
            <w:r w:rsidR="004F34D1">
              <w:t>.</w:t>
            </w:r>
          </w:p>
        </w:tc>
        <w:tc>
          <w:tcPr>
            <w:tcW w:w="7961" w:type="dxa"/>
            <w:tcPrChange w:id="4308" w:author="Smullen, Lizz" w:date="2016-02-11T13:55:00Z">
              <w:tcPr>
                <w:tcW w:w="7961" w:type="dxa"/>
              </w:tcPr>
            </w:tcPrChange>
          </w:tcPr>
          <w:p w14:paraId="288425B0" w14:textId="20CA9C6A" w:rsidR="004F34D1" w:rsidRDefault="004F34D1" w:rsidP="00356035">
            <w:pPr>
              <w:spacing w:before="0"/>
              <w:rPr>
                <w:ins w:id="4309" w:author="Smullen, Lizz" w:date="2016-02-11T13:54:00Z"/>
              </w:rPr>
            </w:pPr>
            <w:r>
              <w:t xml:space="preserve">Click the </w:t>
            </w:r>
            <w:r>
              <w:rPr>
                <w:b/>
                <w:bCs/>
              </w:rPr>
              <w:t>Update Software</w:t>
            </w:r>
            <w:r>
              <w:t xml:space="preserve"> button </w:t>
            </w:r>
            <w:ins w:id="4310" w:author="Smullen, Lizz" w:date="2016-02-11T13:55:00Z">
              <w:r w:rsidR="00782F4B">
                <w:t xml:space="preserve">from the </w:t>
              </w:r>
            </w:ins>
            <w:ins w:id="4311" w:author="Smullen, Lizz" w:date="2016-02-11T14:00:00Z">
              <w:r w:rsidR="00975485">
                <w:t xml:space="preserve">left </w:t>
              </w:r>
            </w:ins>
            <w:ins w:id="4312" w:author="Smullen, Lizz" w:date="2016-02-11T13:55:00Z">
              <w:r w:rsidR="00782F4B">
                <w:t>side bar</w:t>
              </w:r>
            </w:ins>
            <w:ins w:id="4313" w:author="Smullen, Lizz" w:date="2016-02-11T14:00:00Z">
              <w:r w:rsidR="00975485">
                <w:t xml:space="preserve"> panel</w:t>
              </w:r>
            </w:ins>
            <w:del w:id="4314" w:author="Smullen, Lizz" w:date="2016-02-11T13:55:00Z">
              <w:r w:rsidDel="00782F4B">
                <w:delText>on the left side of</w:delText>
              </w:r>
            </w:del>
            <w:del w:id="4315" w:author="Smullen, Lizz" w:date="2016-02-11T14:00:00Z">
              <w:r w:rsidDel="00975485">
                <w:delText xml:space="preserve"> the page</w:delText>
              </w:r>
            </w:del>
            <w:r>
              <w:t xml:space="preserve">. </w:t>
            </w:r>
          </w:p>
          <w:p w14:paraId="385AE092" w14:textId="77777777" w:rsidR="00782F4B" w:rsidRDefault="00782F4B" w:rsidP="00782F4B">
            <w:pPr>
              <w:spacing w:before="0"/>
              <w:rPr>
                <w:ins w:id="4316" w:author="Smullen, Lizz" w:date="2016-02-11T13:54:00Z"/>
              </w:rPr>
            </w:pPr>
            <w:ins w:id="4317" w:author="Smullen, Lizz" w:date="2016-02-11T13:54:00Z">
              <w:r>
                <w:t xml:space="preserve">The </w:t>
              </w:r>
              <w:r>
                <w:rPr>
                  <w:b/>
                  <w:bCs/>
                </w:rPr>
                <w:t>Software Update</w:t>
              </w:r>
              <w:r>
                <w:t xml:space="preserve"> page appears.</w:t>
              </w:r>
            </w:ins>
          </w:p>
          <w:p w14:paraId="116621C6" w14:textId="77777777" w:rsidR="00782F4B" w:rsidRDefault="00782F4B" w:rsidP="00782F4B">
            <w:pPr>
              <w:pStyle w:val="Caption"/>
              <w:spacing w:before="0"/>
              <w:rPr>
                <w:ins w:id="4318" w:author="Smullen, Lizz" w:date="2016-02-11T13:54:00Z"/>
              </w:rPr>
            </w:pPr>
            <w:ins w:id="4319" w:author="Smullen, Lizz" w:date="2016-02-11T13:54:00Z">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9</w:t>
              </w:r>
              <w:r>
                <w:fldChar w:fldCharType="end"/>
              </w:r>
              <w:r>
                <w:t xml:space="preserve"> — Software Update</w:t>
              </w:r>
            </w:ins>
          </w:p>
          <w:p w14:paraId="6B9B1AAA" w14:textId="2FEE2D57" w:rsidR="00782F4B" w:rsidDel="00782F4B" w:rsidRDefault="00782F4B">
            <w:pPr>
              <w:pStyle w:val="Index1"/>
              <w:spacing w:before="0"/>
              <w:rPr>
                <w:del w:id="4320" w:author="Smullen, Lizz" w:date="2016-02-11T13:54:00Z"/>
                <w:noProof/>
              </w:rPr>
              <w:pPrChange w:id="4321" w:author="Smullen, Lizz" w:date="2016-02-11T13:55:00Z">
                <w:pPr>
                  <w:spacing w:before="0"/>
                </w:pPr>
              </w:pPrChange>
            </w:pPr>
            <w:ins w:id="4322" w:author="Smullen, Lizz" w:date="2016-02-11T13:54:00Z">
              <w:r>
                <w:rPr>
                  <w:noProof/>
                </w:rPr>
                <w:drawing>
                  <wp:inline distT="0" distB="0" distL="0" distR="0" wp14:anchorId="7504D279" wp14:editId="550B5CA6">
                    <wp:extent cx="3730752" cy="2862072"/>
                    <wp:effectExtent l="95250" t="76200" r="117475"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Update Page.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0752" cy="2862072"/>
                            </a:xfrm>
                            <a:prstGeom prst="rect">
                              <a:avLst/>
                            </a:prstGeom>
                            <a:solidFill>
                              <a:srgbClr val="FFFFFF">
                                <a:shade val="85000"/>
                              </a:srgbClr>
                            </a:solidFill>
                            <a:ln w="19050" cap="sq">
                              <a:solidFill>
                                <a:schemeClr val="tx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0A6A1DB" w14:textId="7DC055FB" w:rsidR="004F34D1" w:rsidRPr="002573CE" w:rsidDel="00782F4B" w:rsidRDefault="004F34D1">
            <w:pPr>
              <w:pStyle w:val="Index1"/>
              <w:spacing w:before="0"/>
              <w:rPr>
                <w:del w:id="4323" w:author="Smullen, Lizz" w:date="2016-02-11T13:53:00Z"/>
              </w:rPr>
              <w:pPrChange w:id="4324" w:author="Smullen, Lizz" w:date="2016-02-11T13:55:00Z">
                <w:pPr>
                  <w:pStyle w:val="Caption"/>
                  <w:spacing w:before="0"/>
                </w:pPr>
              </w:pPrChange>
            </w:pPr>
            <w:bookmarkStart w:id="4325" w:name="_Toc442899382"/>
            <w:del w:id="4326" w:author="Smullen, Lizz" w:date="2016-02-11T13:53:00Z">
              <w:r w:rsidRPr="00507E9D" w:rsidDel="00782F4B">
                <w:delText xml:space="preserve">Figure </w:delText>
              </w:r>
            </w:del>
            <w:del w:id="4327"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7</w:delText>
              </w:r>
              <w:r w:rsidR="00484E5B" w:rsidDel="00961F73">
                <w:rPr>
                  <w:noProof/>
                </w:rPr>
                <w:fldChar w:fldCharType="end"/>
              </w:r>
            </w:del>
            <w:del w:id="4328" w:author="Smullen, Lizz" w:date="2016-02-11T13:53:00Z">
              <w:r w:rsidRPr="006966FF" w:rsidDel="00782F4B">
                <w:delText xml:space="preserve"> — Utility Functions</w:delText>
              </w:r>
              <w:bookmarkEnd w:id="4325"/>
            </w:del>
          </w:p>
          <w:p w14:paraId="1E659D2D" w14:textId="56AF8368" w:rsidR="004F34D1" w:rsidRDefault="004F34D1">
            <w:pPr>
              <w:pStyle w:val="Index1"/>
              <w:spacing w:before="0"/>
              <w:pPrChange w:id="4329" w:author="Smullen, Lizz" w:date="2016-02-11T13:55:00Z">
                <w:pPr>
                  <w:spacing w:before="0"/>
                  <w:jc w:val="center"/>
                </w:pPr>
              </w:pPrChange>
            </w:pPr>
            <w:del w:id="4330" w:author="Smullen, Lizz" w:date="2016-02-11T13:53:00Z">
              <w:r w:rsidDel="00782F4B">
                <w:rPr>
                  <w:noProof/>
                </w:rPr>
                <w:drawing>
                  <wp:inline distT="0" distB="0" distL="0" distR="0" wp14:anchorId="5F835534" wp14:editId="368F080C">
                    <wp:extent cx="3657600" cy="2807208"/>
                    <wp:effectExtent l="95250" t="76200" r="114300" b="1270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ty Functions Page.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807208"/>
                            </a:xfrm>
                            <a:prstGeom prst="rect">
                              <a:avLst/>
                            </a:prstGeom>
                            <a:solidFill>
                              <a:srgbClr val="FFFFFF">
                                <a:shade val="85000"/>
                              </a:srgbClr>
                            </a:solidFill>
                            <a:ln w="19050" cap="sq" cmpd="sng">
                              <a:solidFill>
                                <a:schemeClr val="tx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tc>
      </w:tr>
      <w:tr w:rsidR="00782F4B" w14:paraId="0B702EA4" w14:textId="77777777" w:rsidTr="00FF10A1">
        <w:trPr>
          <w:cantSplit/>
          <w:trHeight w:val="143"/>
          <w:jc w:val="center"/>
          <w:trPrChange w:id="4331" w:author="Smullen, Lizz" w:date="2016-02-10T22:16:00Z">
            <w:trPr>
              <w:cantSplit/>
              <w:trHeight w:val="143"/>
              <w:jc w:val="center"/>
            </w:trPr>
          </w:trPrChange>
        </w:trPr>
        <w:tc>
          <w:tcPr>
            <w:tcW w:w="773" w:type="dxa"/>
            <w:tcPrChange w:id="4332" w:author="Smullen, Lizz" w:date="2016-02-10T22:16:00Z">
              <w:tcPr>
                <w:tcW w:w="773" w:type="dxa"/>
              </w:tcPr>
            </w:tcPrChange>
          </w:tcPr>
          <w:p w14:paraId="6278A797" w14:textId="1F93F578" w:rsidR="00782F4B" w:rsidRPr="00680970" w:rsidRDefault="00782F4B">
            <w:pPr>
              <w:spacing w:before="0"/>
              <w:jc w:val="center"/>
              <w:pPrChange w:id="4333" w:author="Smullen, Lizz" w:date="2016-02-10T22:16:00Z">
                <w:pPr>
                  <w:spacing w:before="0"/>
                </w:pPr>
              </w:pPrChange>
            </w:pPr>
            <w:r>
              <w:t>6.</w:t>
            </w:r>
          </w:p>
        </w:tc>
        <w:tc>
          <w:tcPr>
            <w:tcW w:w="7961" w:type="dxa"/>
            <w:tcPrChange w:id="4334" w:author="Smullen, Lizz" w:date="2016-02-10T22:16:00Z">
              <w:tcPr>
                <w:tcW w:w="7961" w:type="dxa"/>
              </w:tcPr>
            </w:tcPrChange>
          </w:tcPr>
          <w:p w14:paraId="4442B18A" w14:textId="77777777" w:rsidR="00782F4B" w:rsidRDefault="00782F4B" w:rsidP="00356035">
            <w:pPr>
              <w:spacing w:before="0"/>
              <w:rPr>
                <w:ins w:id="4335" w:author="Smullen, Lizz" w:date="2016-02-11T13:57:00Z"/>
              </w:rPr>
            </w:pPr>
            <w:ins w:id="4336" w:author="Smullen, Lizz" w:date="2016-02-11T13:57:00Z">
              <w:r>
                <w:t>Upload the software update file using one of the methods below:</w:t>
              </w:r>
            </w:ins>
          </w:p>
          <w:p w14:paraId="4DA1CA42" w14:textId="77777777" w:rsidR="00782F4B" w:rsidRDefault="00782F4B" w:rsidP="00356035">
            <w:pPr>
              <w:numPr>
                <w:ilvl w:val="0"/>
                <w:numId w:val="124"/>
              </w:numPr>
              <w:spacing w:before="0"/>
              <w:rPr>
                <w:ins w:id="4337" w:author="Smullen, Lizz" w:date="2016-02-11T13:57:00Z"/>
              </w:rPr>
            </w:pPr>
            <w:ins w:id="4338" w:author="Smullen, Lizz" w:date="2016-02-11T13:57:00Z">
              <w:r>
                <w:t xml:space="preserve">Click the </w:t>
              </w:r>
              <w:r w:rsidRPr="009B1461">
                <w:rPr>
                  <w:b/>
                  <w:bCs/>
                </w:rPr>
                <w:t>Browse</w:t>
              </w:r>
              <w:r>
                <w:t xml:space="preserve"> button next to the </w:t>
              </w:r>
              <w:r w:rsidRPr="009B1461">
                <w:rPr>
                  <w:b/>
                  <w:bCs/>
                </w:rPr>
                <w:t>localfile</w:t>
              </w:r>
              <w:r>
                <w:t xml:space="preserve"> field to navigate to the location on your hard drive containing the software update package </w:t>
              </w:r>
              <w:r>
                <w:rPr>
                  <w:rStyle w:val="HTMLCode"/>
                </w:rPr>
                <w:t>(.pkg)</w:t>
              </w:r>
              <w:r>
                <w:t xml:space="preserve"> file. Click the </w:t>
              </w:r>
              <w:r w:rsidRPr="009B1461">
                <w:rPr>
                  <w:b/>
                  <w:bCs/>
                </w:rPr>
                <w:t>Open</w:t>
              </w:r>
              <w:r>
                <w:t xml:space="preserve"> button.</w:t>
              </w:r>
            </w:ins>
          </w:p>
          <w:p w14:paraId="52D9189F" w14:textId="77777777" w:rsidR="00782F4B" w:rsidRDefault="00782F4B" w:rsidP="00356035">
            <w:pPr>
              <w:numPr>
                <w:ilvl w:val="0"/>
                <w:numId w:val="124"/>
              </w:numPr>
              <w:spacing w:before="0"/>
              <w:rPr>
                <w:ins w:id="4339" w:author="Smullen, Lizz" w:date="2016-02-11T13:57:00Z"/>
              </w:rPr>
            </w:pPr>
            <w:ins w:id="4340" w:author="Smullen, Lizz" w:date="2016-02-11T13:57:00Z">
              <w:r w:rsidRPr="00047298">
                <w:rPr>
                  <w:i/>
                  <w:iCs/>
                </w:rPr>
                <w:t>(For Linux and Mac systems only.)</w:t>
              </w:r>
              <w:r>
                <w:t xml:space="preserve"> Enter the URL for the location on your hard drive containing the software update </w:t>
              </w:r>
              <w:r>
                <w:rPr>
                  <w:rStyle w:val="HTMLCode"/>
                </w:rPr>
                <w:t>(.pkg)</w:t>
              </w:r>
              <w:r>
                <w:t xml:space="preserve"> in the </w:t>
              </w:r>
              <w:r>
                <w:rPr>
                  <w:b/>
                  <w:bCs/>
                </w:rPr>
                <w:t>-or-</w:t>
              </w:r>
              <w:r w:rsidRPr="009B1461">
                <w:rPr>
                  <w:b/>
                  <w:bCs/>
                </w:rPr>
                <w:t xml:space="preserve"> URL</w:t>
              </w:r>
              <w:r>
                <w:t xml:space="preserve"> field. Enter your username in the </w:t>
              </w:r>
              <w:r>
                <w:rPr>
                  <w:b/>
                  <w:bCs/>
                </w:rPr>
                <w:t>u</w:t>
              </w:r>
              <w:r w:rsidRPr="009B1461">
                <w:rPr>
                  <w:b/>
                  <w:bCs/>
                </w:rPr>
                <w:t>sername</w:t>
              </w:r>
              <w:r>
                <w:t xml:space="preserve"> field. Enter your password in the </w:t>
              </w:r>
              <w:r>
                <w:rPr>
                  <w:b/>
                  <w:bCs/>
                </w:rPr>
                <w:t>p</w:t>
              </w:r>
              <w:r w:rsidRPr="009B1461">
                <w:rPr>
                  <w:b/>
                  <w:bCs/>
                </w:rPr>
                <w:t>assword</w:t>
              </w:r>
              <w:r>
                <w:t xml:space="preserve"> field.</w:t>
              </w:r>
            </w:ins>
          </w:p>
          <w:p w14:paraId="3D17F6B1" w14:textId="6D927303" w:rsidR="00782F4B" w:rsidDel="00782F4B" w:rsidRDefault="00782F4B">
            <w:pPr>
              <w:spacing w:before="0"/>
              <w:ind w:left="696" w:hanging="696"/>
              <w:rPr>
                <w:del w:id="4341" w:author="Smullen, Lizz" w:date="2016-02-11T13:54:00Z"/>
              </w:rPr>
              <w:pPrChange w:id="4342" w:author="Smullen, Lizz" w:date="2016-02-11T13:57:00Z">
                <w:pPr>
                  <w:spacing w:before="0"/>
                  <w:ind w:left="360"/>
                </w:pPr>
              </w:pPrChange>
            </w:pPr>
            <w:ins w:id="4343" w:author="Smullen, Lizz" w:date="2016-02-11T13:57:00Z">
              <w:r w:rsidRPr="00837C11">
                <w:rPr>
                  <w:b/>
                  <w:bCs/>
                  <w:color w:val="4F81BD" w:themeColor="accent1"/>
                </w:rPr>
                <w:t>NOTE:</w:t>
              </w:r>
              <w:r w:rsidRPr="00837C11">
                <w:rPr>
                  <w:color w:val="4F81BD" w:themeColor="accent1"/>
                </w:rPr>
                <w:t xml:space="preserve"> </w:t>
              </w:r>
              <w:r>
                <w:tab/>
                <w: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t>
              </w:r>
            </w:ins>
            <w:del w:id="4344" w:author="Smullen, Lizz" w:date="2016-02-11T13:54:00Z">
              <w:r w:rsidDel="00782F4B">
                <w:delText xml:space="preserve">The </w:delText>
              </w:r>
              <w:r w:rsidDel="00782F4B">
                <w:rPr>
                  <w:b/>
                  <w:bCs/>
                </w:rPr>
                <w:delText>Software Update</w:delText>
              </w:r>
              <w:r w:rsidDel="00782F4B">
                <w:delText xml:space="preserve"> page appears.</w:delText>
              </w:r>
            </w:del>
          </w:p>
          <w:p w14:paraId="5B5FBBBE" w14:textId="2191B66A" w:rsidR="00782F4B" w:rsidDel="00782F4B" w:rsidRDefault="00782F4B">
            <w:pPr>
              <w:pStyle w:val="Caption"/>
              <w:spacing w:before="0"/>
              <w:ind w:left="696" w:hanging="696"/>
              <w:jc w:val="left"/>
              <w:rPr>
                <w:del w:id="4345" w:author="Smullen, Lizz" w:date="2016-02-11T13:54:00Z"/>
              </w:rPr>
              <w:pPrChange w:id="4346" w:author="Smullen, Lizz" w:date="2016-02-11T13:57:00Z">
                <w:pPr>
                  <w:pStyle w:val="Caption"/>
                  <w:spacing w:before="0"/>
                  <w:ind w:left="360"/>
                </w:pPr>
              </w:pPrChange>
            </w:pPr>
            <w:bookmarkStart w:id="4347" w:name="_Toc442899383"/>
            <w:del w:id="4348" w:author="Smullen, Lizz" w:date="2016-02-11T13:54:00Z">
              <w:r w:rsidDel="00782F4B">
                <w:delText xml:space="preserve">Figure </w:delText>
              </w:r>
            </w:del>
            <w:del w:id="4349" w:author="Smullen, Lizz" w:date="2016-02-10T15:58:00Z">
              <w:r w:rsidDel="00961F73">
                <w:rPr>
                  <w:b w:val="0"/>
                  <w:bCs w:val="0"/>
                </w:rPr>
                <w:fldChar w:fldCharType="begin"/>
              </w:r>
              <w:r w:rsidDel="00961F73">
                <w:delInstrText xml:space="preserve"> STYLEREF 1 \s </w:delInstrText>
              </w:r>
              <w:r w:rsidDel="00961F73">
                <w:rPr>
                  <w:b w:val="0"/>
                  <w:bCs w:val="0"/>
                </w:rPr>
                <w:fldChar w:fldCharType="separate"/>
              </w:r>
              <w:r w:rsidDel="00961F73">
                <w:rPr>
                  <w:noProof/>
                </w:rPr>
                <w:delText>6</w:delText>
              </w:r>
              <w:r w:rsidDel="00961F73">
                <w:rPr>
                  <w:b w:val="0"/>
                  <w:bCs w:val="0"/>
                  <w:noProof/>
                </w:rPr>
                <w:fldChar w:fldCharType="end"/>
              </w:r>
              <w:r w:rsidDel="00961F73">
                <w:delText>.</w:delText>
              </w:r>
              <w:r w:rsidDel="00961F73">
                <w:rPr>
                  <w:b w:val="0"/>
                  <w:bCs w:val="0"/>
                </w:rPr>
                <w:fldChar w:fldCharType="begin"/>
              </w:r>
              <w:r w:rsidDel="00961F73">
                <w:delInstrText xml:space="preserve"> SEQ Figure \* ARABIC \s 1 </w:delInstrText>
              </w:r>
              <w:r w:rsidDel="00961F73">
                <w:rPr>
                  <w:b w:val="0"/>
                  <w:bCs w:val="0"/>
                </w:rPr>
                <w:fldChar w:fldCharType="separate"/>
              </w:r>
              <w:r w:rsidDel="00961F73">
                <w:rPr>
                  <w:noProof/>
                </w:rPr>
                <w:delText>8</w:delText>
              </w:r>
              <w:r w:rsidDel="00961F73">
                <w:rPr>
                  <w:b w:val="0"/>
                  <w:bCs w:val="0"/>
                  <w:noProof/>
                </w:rPr>
                <w:fldChar w:fldCharType="end"/>
              </w:r>
            </w:del>
            <w:del w:id="4350" w:author="Smullen, Lizz" w:date="2016-02-11T13:54:00Z">
              <w:r w:rsidDel="00782F4B">
                <w:delText xml:space="preserve"> — Software Update</w:delText>
              </w:r>
              <w:bookmarkEnd w:id="4347"/>
            </w:del>
          </w:p>
          <w:p w14:paraId="02B240E4" w14:textId="6E0FB4E1" w:rsidR="00782F4B" w:rsidRDefault="00782F4B">
            <w:pPr>
              <w:pStyle w:val="Index1"/>
              <w:spacing w:before="0"/>
              <w:ind w:left="696" w:hanging="696"/>
              <w:jc w:val="left"/>
              <w:rPr>
                <w:noProof/>
              </w:rPr>
              <w:pPrChange w:id="4351" w:author="Smullen, Lizz" w:date="2016-02-11T13:57:00Z">
                <w:pPr>
                  <w:jc w:val="center"/>
                </w:pPr>
              </w:pPrChange>
            </w:pPr>
            <w:del w:id="4352" w:author="Smullen, Lizz" w:date="2016-02-11T13:54:00Z">
              <w:r w:rsidDel="00782F4B">
                <w:rPr>
                  <w:noProof/>
                </w:rPr>
                <w:drawing>
                  <wp:inline distT="0" distB="0" distL="0" distR="0" wp14:anchorId="06482B3D" wp14:editId="66DB404C">
                    <wp:extent cx="3730752" cy="2862072"/>
                    <wp:effectExtent l="95250" t="76200" r="117475" b="128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Update Page.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0752" cy="2862072"/>
                            </a:xfrm>
                            <a:prstGeom prst="rect">
                              <a:avLst/>
                            </a:prstGeom>
                            <a:solidFill>
                              <a:srgbClr val="FFFFFF">
                                <a:shade val="85000"/>
                              </a:srgbClr>
                            </a:solidFill>
                            <a:ln w="19050" cap="sq">
                              <a:solidFill>
                                <a:schemeClr val="tx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tc>
      </w:tr>
      <w:tr w:rsidR="00782F4B" w14:paraId="39688CD2" w14:textId="77777777" w:rsidTr="00FF10A1">
        <w:trPr>
          <w:cantSplit/>
          <w:trHeight w:val="143"/>
          <w:jc w:val="center"/>
          <w:trPrChange w:id="4353" w:author="Smullen, Lizz" w:date="2016-02-10T22:16:00Z">
            <w:trPr>
              <w:cantSplit/>
              <w:trHeight w:val="143"/>
              <w:jc w:val="center"/>
            </w:trPr>
          </w:trPrChange>
        </w:trPr>
        <w:tc>
          <w:tcPr>
            <w:tcW w:w="773" w:type="dxa"/>
            <w:tcPrChange w:id="4354" w:author="Smullen, Lizz" w:date="2016-02-10T22:16:00Z">
              <w:tcPr>
                <w:tcW w:w="773" w:type="dxa"/>
              </w:tcPr>
            </w:tcPrChange>
          </w:tcPr>
          <w:p w14:paraId="69BA0BD1" w14:textId="6DD821E2" w:rsidR="00782F4B" w:rsidRDefault="00782F4B">
            <w:pPr>
              <w:pStyle w:val="Index1"/>
              <w:spacing w:before="0"/>
              <w:pPrChange w:id="4355" w:author="Smullen, Lizz" w:date="2016-02-10T22:16:00Z">
                <w:pPr>
                  <w:spacing w:before="0"/>
                </w:pPr>
              </w:pPrChange>
            </w:pPr>
            <w:r>
              <w:t>7.</w:t>
            </w:r>
          </w:p>
        </w:tc>
        <w:tc>
          <w:tcPr>
            <w:tcW w:w="7961" w:type="dxa"/>
            <w:tcPrChange w:id="4356" w:author="Smullen, Lizz" w:date="2016-02-10T22:16:00Z">
              <w:tcPr>
                <w:tcW w:w="7961" w:type="dxa"/>
              </w:tcPr>
            </w:tcPrChange>
          </w:tcPr>
          <w:p w14:paraId="21643147" w14:textId="6A6C20A7" w:rsidR="00782F4B" w:rsidDel="00CA5D7D" w:rsidRDefault="00782F4B">
            <w:pPr>
              <w:spacing w:before="0"/>
              <w:rPr>
                <w:del w:id="4357" w:author="Smullen, Lizz" w:date="2016-02-11T13:57:00Z"/>
              </w:rPr>
              <w:pPrChange w:id="4358" w:author="Smullen, Lizz" w:date="2016-02-11T13:57:00Z">
                <w:pPr>
                  <w:spacing w:before="0"/>
                  <w:ind w:left="360"/>
                </w:pPr>
              </w:pPrChange>
            </w:pPr>
            <w:ins w:id="4359" w:author="Smullen, Lizz" w:date="2016-02-11T13:57:00Z">
              <w:r>
                <w:t xml:space="preserve">Click the </w:t>
              </w:r>
              <w:r>
                <w:rPr>
                  <w:b/>
                </w:rPr>
                <w:t xml:space="preserve">Reboot ACMU </w:t>
              </w:r>
              <w:r w:rsidRPr="0017639A">
                <w:t>checkbox</w:t>
              </w:r>
              <w:r>
                <w:t>.</w:t>
              </w:r>
            </w:ins>
            <w:del w:id="4360" w:author="Smullen, Lizz" w:date="2016-02-11T13:57:00Z">
              <w:r w:rsidDel="00CA5D7D">
                <w:delText>Upload the software update file using one of the methods below:</w:delText>
              </w:r>
            </w:del>
          </w:p>
          <w:p w14:paraId="1BC32B9D" w14:textId="317D3EB0" w:rsidR="00782F4B" w:rsidDel="00CA5D7D" w:rsidRDefault="00782F4B">
            <w:pPr>
              <w:spacing w:before="0"/>
              <w:rPr>
                <w:del w:id="4361" w:author="Smullen, Lizz" w:date="2016-02-11T13:57:00Z"/>
              </w:rPr>
              <w:pPrChange w:id="4362" w:author="Smullen, Lizz" w:date="2016-02-11T13:57:00Z">
                <w:pPr>
                  <w:numPr>
                    <w:numId w:val="124"/>
                  </w:numPr>
                  <w:spacing w:before="0"/>
                  <w:ind w:left="720" w:hanging="360"/>
                </w:pPr>
              </w:pPrChange>
            </w:pPr>
            <w:del w:id="4363" w:author="Smullen, Lizz" w:date="2016-02-11T13:57:00Z">
              <w:r w:rsidDel="00CA5D7D">
                <w:delText xml:space="preserve">Click the </w:delText>
              </w:r>
              <w:r w:rsidRPr="009B1461" w:rsidDel="00CA5D7D">
                <w:rPr>
                  <w:b/>
                  <w:bCs/>
                </w:rPr>
                <w:delText>Browse</w:delText>
              </w:r>
              <w:r w:rsidDel="00CA5D7D">
                <w:delText xml:space="preserve"> button next to the </w:delText>
              </w:r>
              <w:r w:rsidRPr="009B1461" w:rsidDel="00CA5D7D">
                <w:rPr>
                  <w:b/>
                  <w:bCs/>
                </w:rPr>
                <w:delText>localfile</w:delText>
              </w:r>
              <w:r w:rsidDel="00CA5D7D">
                <w:delText xml:space="preserve"> field to navigate to the location on your hard drive containing the software update package </w:delText>
              </w:r>
              <w:r w:rsidDel="00CA5D7D">
                <w:rPr>
                  <w:rStyle w:val="HTMLCode"/>
                </w:rPr>
                <w:delText>(.pkg)</w:delText>
              </w:r>
              <w:r w:rsidDel="00CA5D7D">
                <w:delText xml:space="preserve"> file. Click the </w:delText>
              </w:r>
              <w:r w:rsidRPr="009B1461" w:rsidDel="00CA5D7D">
                <w:rPr>
                  <w:b/>
                  <w:bCs/>
                </w:rPr>
                <w:delText>Open</w:delText>
              </w:r>
              <w:r w:rsidDel="00CA5D7D">
                <w:delText xml:space="preserve"> button.</w:delText>
              </w:r>
            </w:del>
          </w:p>
          <w:p w14:paraId="296CF011" w14:textId="44A7929C" w:rsidR="00782F4B" w:rsidDel="00CA5D7D" w:rsidRDefault="00782F4B">
            <w:pPr>
              <w:spacing w:before="0"/>
              <w:rPr>
                <w:del w:id="4364" w:author="Smullen, Lizz" w:date="2016-02-11T13:57:00Z"/>
              </w:rPr>
              <w:pPrChange w:id="4365" w:author="Smullen, Lizz" w:date="2016-02-11T13:57:00Z">
                <w:pPr>
                  <w:numPr>
                    <w:numId w:val="124"/>
                  </w:numPr>
                  <w:spacing w:before="0"/>
                  <w:ind w:left="720" w:hanging="360"/>
                </w:pPr>
              </w:pPrChange>
            </w:pPr>
            <w:del w:id="4366" w:author="Smullen, Lizz" w:date="2016-02-11T13:57:00Z">
              <w:r w:rsidRPr="00047298" w:rsidDel="00CA5D7D">
                <w:rPr>
                  <w:i/>
                  <w:iCs/>
                </w:rPr>
                <w:delText>(For Linux and Mac systems only.)</w:delText>
              </w:r>
              <w:r w:rsidDel="00CA5D7D">
                <w:delText xml:space="preserve"> Enter the URL for the location on your hard drive containing the software update </w:delText>
              </w:r>
              <w:r w:rsidDel="00CA5D7D">
                <w:rPr>
                  <w:rStyle w:val="HTMLCode"/>
                </w:rPr>
                <w:delText>(.pkg)</w:delText>
              </w:r>
              <w:r w:rsidDel="00CA5D7D">
                <w:delText xml:space="preserve"> in the </w:delText>
              </w:r>
              <w:r w:rsidDel="00CA5D7D">
                <w:rPr>
                  <w:b/>
                  <w:bCs/>
                </w:rPr>
                <w:delText>-or-</w:delText>
              </w:r>
              <w:r w:rsidRPr="009B1461" w:rsidDel="00CA5D7D">
                <w:rPr>
                  <w:b/>
                  <w:bCs/>
                </w:rPr>
                <w:delText xml:space="preserve"> URL</w:delText>
              </w:r>
              <w:r w:rsidDel="00CA5D7D">
                <w:delText xml:space="preserve"> field. Enter your username in the </w:delText>
              </w:r>
              <w:r w:rsidDel="00CA5D7D">
                <w:rPr>
                  <w:b/>
                  <w:bCs/>
                </w:rPr>
                <w:delText>u</w:delText>
              </w:r>
              <w:r w:rsidRPr="009B1461" w:rsidDel="00CA5D7D">
                <w:rPr>
                  <w:b/>
                  <w:bCs/>
                </w:rPr>
                <w:delText>sername</w:delText>
              </w:r>
              <w:r w:rsidDel="00CA5D7D">
                <w:delText xml:space="preserve"> field. Enter your password in the </w:delText>
              </w:r>
              <w:r w:rsidDel="00CA5D7D">
                <w:rPr>
                  <w:b/>
                  <w:bCs/>
                </w:rPr>
                <w:delText>p</w:delText>
              </w:r>
              <w:r w:rsidRPr="009B1461" w:rsidDel="00CA5D7D">
                <w:rPr>
                  <w:b/>
                  <w:bCs/>
                </w:rPr>
                <w:delText>assword</w:delText>
              </w:r>
              <w:r w:rsidDel="00CA5D7D">
                <w:delText xml:space="preserve"> field.</w:delText>
              </w:r>
            </w:del>
          </w:p>
          <w:p w14:paraId="53428155" w14:textId="7D5614E2" w:rsidR="00782F4B" w:rsidRDefault="00782F4B">
            <w:pPr>
              <w:spacing w:before="0"/>
              <w:pPrChange w:id="4367" w:author="Smullen, Lizz" w:date="2016-02-11T13:57:00Z">
                <w:pPr>
                  <w:ind w:left="720"/>
                </w:pPr>
              </w:pPrChange>
            </w:pPr>
            <w:del w:id="4368" w:author="Smullen, Lizz" w:date="2016-02-11T13:57:00Z">
              <w:r w:rsidRPr="00837C11" w:rsidDel="00CA5D7D">
                <w:rPr>
                  <w:b/>
                  <w:bCs/>
                  <w:color w:val="4F81BD" w:themeColor="accent1"/>
                </w:rPr>
                <w:delText>NOTE:</w:delText>
              </w:r>
              <w:r w:rsidRPr="00837C11" w:rsidDel="00CA5D7D">
                <w:rPr>
                  <w:color w:val="4F81BD" w:themeColor="accent1"/>
                </w:rPr>
                <w:delText xml:space="preserve"> </w:delText>
              </w:r>
              <w:r w:rsidDel="00CA5D7D">
                <w:tab/>
                <w:delTex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delText>
              </w:r>
            </w:del>
          </w:p>
        </w:tc>
      </w:tr>
      <w:tr w:rsidR="00782F4B" w14:paraId="6124321E" w14:textId="77777777" w:rsidTr="00FF10A1">
        <w:trPr>
          <w:cantSplit/>
          <w:trHeight w:val="143"/>
          <w:jc w:val="center"/>
          <w:trPrChange w:id="4369" w:author="Smullen, Lizz" w:date="2016-02-10T22:16:00Z">
            <w:trPr>
              <w:cantSplit/>
              <w:trHeight w:val="143"/>
              <w:jc w:val="center"/>
            </w:trPr>
          </w:trPrChange>
        </w:trPr>
        <w:tc>
          <w:tcPr>
            <w:tcW w:w="773" w:type="dxa"/>
            <w:tcPrChange w:id="4370" w:author="Smullen, Lizz" w:date="2016-02-10T22:16:00Z">
              <w:tcPr>
                <w:tcW w:w="773" w:type="dxa"/>
              </w:tcPr>
            </w:tcPrChange>
          </w:tcPr>
          <w:p w14:paraId="7AEF2030" w14:textId="1798D6BC" w:rsidR="00782F4B" w:rsidRDefault="00782F4B">
            <w:pPr>
              <w:spacing w:before="0"/>
              <w:jc w:val="center"/>
              <w:pPrChange w:id="4371" w:author="Smullen, Lizz" w:date="2016-02-10T22:16:00Z">
                <w:pPr>
                  <w:spacing w:before="0"/>
                </w:pPr>
              </w:pPrChange>
            </w:pPr>
            <w:r>
              <w:lastRenderedPageBreak/>
              <w:t>8.</w:t>
            </w:r>
          </w:p>
        </w:tc>
        <w:tc>
          <w:tcPr>
            <w:tcW w:w="7961" w:type="dxa"/>
            <w:tcPrChange w:id="4372" w:author="Smullen, Lizz" w:date="2016-02-10T22:16:00Z">
              <w:tcPr>
                <w:tcW w:w="7961" w:type="dxa"/>
              </w:tcPr>
            </w:tcPrChange>
          </w:tcPr>
          <w:p w14:paraId="398416CB" w14:textId="77777777" w:rsidR="00782F4B" w:rsidRDefault="00782F4B" w:rsidP="00356035">
            <w:pPr>
              <w:keepNext/>
              <w:keepLines/>
              <w:spacing w:before="0"/>
              <w:rPr>
                <w:ins w:id="4373" w:author="Smullen, Lizz" w:date="2016-02-11T13:57:00Z"/>
              </w:rPr>
            </w:pPr>
            <w:ins w:id="4374" w:author="Smullen, Lizz" w:date="2016-02-11T13:57:00Z">
              <w:r>
                <w:t xml:space="preserve">Click the </w:t>
              </w:r>
              <w:r>
                <w:rPr>
                  <w:b/>
                </w:rPr>
                <w:t xml:space="preserve">Update software </w:t>
              </w:r>
              <w:r>
                <w:t xml:space="preserve">button next to the </w:t>
              </w:r>
              <w:r>
                <w:rPr>
                  <w:b/>
                </w:rPr>
                <w:t xml:space="preserve">action </w:t>
              </w:r>
              <w:r>
                <w:t>field.</w:t>
              </w:r>
            </w:ins>
          </w:p>
          <w:p w14:paraId="1B6B411D" w14:textId="77777777" w:rsidR="00782F4B" w:rsidRDefault="00782F4B" w:rsidP="00356035">
            <w:pPr>
              <w:keepNext/>
              <w:keepLines/>
              <w:spacing w:before="0"/>
              <w:rPr>
                <w:ins w:id="4375" w:author="Smullen, Lizz" w:date="2016-02-11T13:57:00Z"/>
              </w:rPr>
            </w:pPr>
            <w:ins w:id="4376" w:author="Smullen, Lizz" w:date="2016-02-11T13:57:00Z">
              <w:r>
                <w:t xml:space="preserve">The </w:t>
              </w:r>
              <w:r>
                <w:rPr>
                  <w:b/>
                </w:rPr>
                <w:t>Software Update Status</w:t>
              </w:r>
              <w:r w:rsidRPr="00047298">
                <w:t xml:space="preserve"> page</w:t>
              </w:r>
              <w:r w:rsidRPr="009B1461">
                <w:t xml:space="preserve"> </w:t>
              </w:r>
              <w:r>
                <w:t>appears.</w:t>
              </w:r>
            </w:ins>
          </w:p>
          <w:p w14:paraId="7CADC76E" w14:textId="357FCA8C" w:rsidR="00782F4B" w:rsidRDefault="00782F4B" w:rsidP="00356035">
            <w:pPr>
              <w:pStyle w:val="Caption"/>
              <w:spacing w:before="0"/>
              <w:rPr>
                <w:ins w:id="4377" w:author="Smullen, Lizz" w:date="2016-02-11T13:57:00Z"/>
              </w:rPr>
            </w:pPr>
            <w:bookmarkStart w:id="4378" w:name="_Toc442899384"/>
            <w:ins w:id="4379" w:author="Smullen, Lizz" w:date="2016-02-11T13:57:00Z">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10</w:t>
              </w:r>
              <w:r>
                <w:fldChar w:fldCharType="end"/>
              </w:r>
              <w:r>
                <w:t xml:space="preserve"> — Software Update Status</w:t>
              </w:r>
              <w:bookmarkEnd w:id="4378"/>
            </w:ins>
          </w:p>
          <w:p w14:paraId="31C8B542" w14:textId="77777777" w:rsidR="00782F4B" w:rsidRDefault="00782F4B" w:rsidP="00356035">
            <w:pPr>
              <w:keepNext/>
              <w:keepLines/>
              <w:spacing w:before="0"/>
              <w:jc w:val="center"/>
              <w:rPr>
                <w:ins w:id="4380" w:author="Smullen, Lizz" w:date="2016-02-11T13:57:00Z"/>
              </w:rPr>
            </w:pPr>
            <w:ins w:id="4381" w:author="Smullen, Lizz" w:date="2016-02-11T13:57:00Z">
              <w:r>
                <w:rPr>
                  <w:noProof/>
                </w:rPr>
                <w:drawing>
                  <wp:inline distT="0" distB="0" distL="0" distR="0" wp14:anchorId="1E1C12FC" wp14:editId="36110F1C">
                    <wp:extent cx="3675888" cy="2002536"/>
                    <wp:effectExtent l="19050" t="19050" r="2032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UpdateOKStart2.tiff"/>
                            <pic:cNvPicPr/>
                          </pic:nvPicPr>
                          <pic:blipFill>
                            <a:blip r:embed="rId61">
                              <a:extLst>
                                <a:ext uri="{28A0092B-C50C-407E-A947-70E740481C1C}">
                                  <a14:useLocalDpi xmlns:a14="http://schemas.microsoft.com/office/drawing/2010/main" val="0"/>
                                </a:ext>
                              </a:extLst>
                            </a:blip>
                            <a:stretch>
                              <a:fillRect/>
                            </a:stretch>
                          </pic:blipFill>
                          <pic:spPr bwMode="auto">
                            <a:xfrm>
                              <a:off x="0" y="0"/>
                              <a:ext cx="3675888" cy="2002536"/>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ins>
          </w:p>
          <w:p w14:paraId="42B2D1B7" w14:textId="7BDE66D6" w:rsidR="00782F4B" w:rsidRPr="0017639A" w:rsidRDefault="00782F4B" w:rsidP="00356035">
            <w:pPr>
              <w:spacing w:before="0"/>
              <w:rPr>
                <w:b/>
              </w:rPr>
            </w:pPr>
            <w:ins w:id="4382" w:author="Smullen, Lizz" w:date="2016-02-11T13:57:00Z">
              <w:r>
                <w:t xml:space="preserve">Once </w:t>
              </w:r>
              <w:r w:rsidRPr="00775FED">
                <w:t xml:space="preserve">the software successfully uploads and installs, the Software Update Status will indicate </w:t>
              </w:r>
              <w:r w:rsidRPr="00740841">
                <w:rPr>
                  <w:rFonts w:ascii="Courier New" w:hAnsi="Courier New" w:cs="Courier New"/>
                  <w:b/>
                  <w:rPrChange w:id="4383" w:author="Smullen, Lizz" w:date="2016-02-10T15:29:00Z">
                    <w:rPr>
                      <w:rFonts w:ascii="Courier New" w:hAnsi="Courier New" w:cs="Courier New"/>
                    </w:rPr>
                  </w:rPrChange>
                </w:rPr>
                <w:t>[task completed]</w:t>
              </w:r>
              <w:r w:rsidRPr="00775FED">
                <w:t xml:space="preserve"> at the bottom of the page, and the ACMU will reboot.</w:t>
              </w:r>
            </w:ins>
            <w:del w:id="4384" w:author="Smullen, Lizz" w:date="2016-02-11T13:57:00Z">
              <w:r w:rsidDel="00CA5D7D">
                <w:delText xml:space="preserve">Click the </w:delText>
              </w:r>
              <w:r w:rsidDel="00CA5D7D">
                <w:rPr>
                  <w:b/>
                </w:rPr>
                <w:delText xml:space="preserve">Reboot ACMU </w:delText>
              </w:r>
              <w:r w:rsidRPr="0017639A" w:rsidDel="00CA5D7D">
                <w:delText>checkbox</w:delText>
              </w:r>
              <w:r w:rsidDel="00CA5D7D">
                <w:delText>.</w:delText>
              </w:r>
            </w:del>
          </w:p>
        </w:tc>
      </w:tr>
      <w:tr w:rsidR="00782F4B" w14:paraId="060A4C42" w14:textId="77777777" w:rsidTr="00FF10A1">
        <w:trPr>
          <w:cantSplit/>
          <w:trHeight w:val="143"/>
          <w:jc w:val="center"/>
          <w:trPrChange w:id="4385" w:author="Smullen, Lizz" w:date="2016-02-10T22:16:00Z">
            <w:trPr>
              <w:cantSplit/>
              <w:trHeight w:val="143"/>
              <w:jc w:val="center"/>
            </w:trPr>
          </w:trPrChange>
        </w:trPr>
        <w:tc>
          <w:tcPr>
            <w:tcW w:w="773" w:type="dxa"/>
            <w:tcPrChange w:id="4386" w:author="Smullen, Lizz" w:date="2016-02-10T22:16:00Z">
              <w:tcPr>
                <w:tcW w:w="773" w:type="dxa"/>
              </w:tcPr>
            </w:tcPrChange>
          </w:tcPr>
          <w:p w14:paraId="44A3A488" w14:textId="5D72B90C" w:rsidR="00782F4B" w:rsidRDefault="00782F4B">
            <w:pPr>
              <w:keepNext/>
              <w:keepLines/>
              <w:spacing w:before="0"/>
              <w:jc w:val="center"/>
            </w:pPr>
            <w:r>
              <w:t>9.</w:t>
            </w:r>
          </w:p>
        </w:tc>
        <w:tc>
          <w:tcPr>
            <w:tcW w:w="7961" w:type="dxa"/>
            <w:tcPrChange w:id="4387" w:author="Smullen, Lizz" w:date="2016-02-10T22:16:00Z">
              <w:tcPr>
                <w:tcW w:w="7961" w:type="dxa"/>
              </w:tcPr>
            </w:tcPrChange>
          </w:tcPr>
          <w:p w14:paraId="54EBC401" w14:textId="42D993F4" w:rsidR="00782F4B" w:rsidDel="00CA5D7D" w:rsidRDefault="00782F4B" w:rsidP="00356035">
            <w:pPr>
              <w:keepNext/>
              <w:keepLines/>
              <w:spacing w:before="0"/>
              <w:rPr>
                <w:del w:id="4388" w:author="Smullen, Lizz" w:date="2016-02-11T13:57:00Z"/>
              </w:rPr>
            </w:pPr>
            <w:ins w:id="4389" w:author="Smullen, Lizz" w:date="2016-02-11T13:57:00Z">
              <w:r>
                <w:t xml:space="preserve">Verify that </w:t>
              </w:r>
              <w:r w:rsidRPr="00356035">
                <w:rPr>
                  <w:rStyle w:val="HTMLCode"/>
                  <w:b/>
                  <w:rPrChange w:id="4390" w:author="Smullen, Lizz" w:date="2016-02-10T14:09:00Z">
                    <w:rPr>
                      <w:rStyle w:val="HTMLCode"/>
                    </w:rPr>
                  </w:rPrChange>
                </w:rPr>
                <w:t>[task completed]</w:t>
              </w:r>
              <w:r>
                <w:t xml:space="preserve"> is displayed at the bottom of the </w:t>
              </w:r>
              <w:r w:rsidRPr="00775FED">
                <w:rPr>
                  <w:b/>
                  <w:bCs/>
                </w:rPr>
                <w:t>Software Update Status</w:t>
              </w:r>
              <w:r>
                <w:t xml:space="preserve"> page.</w:t>
              </w:r>
            </w:ins>
            <w:del w:id="4391" w:author="Smullen, Lizz" w:date="2016-02-11T13:57:00Z">
              <w:r w:rsidDel="00CA5D7D">
                <w:delText xml:space="preserve">Click the </w:delText>
              </w:r>
              <w:r w:rsidDel="00CA5D7D">
                <w:rPr>
                  <w:b/>
                </w:rPr>
                <w:delText xml:space="preserve">Update software </w:delText>
              </w:r>
              <w:r w:rsidDel="00CA5D7D">
                <w:delText xml:space="preserve">button next to the </w:delText>
              </w:r>
              <w:r w:rsidDel="00CA5D7D">
                <w:rPr>
                  <w:b/>
                </w:rPr>
                <w:delText xml:space="preserve">action </w:delText>
              </w:r>
              <w:r w:rsidDel="00CA5D7D">
                <w:delText>field.</w:delText>
              </w:r>
            </w:del>
          </w:p>
          <w:p w14:paraId="73CB48F4" w14:textId="67210920" w:rsidR="00782F4B" w:rsidDel="00CA5D7D" w:rsidRDefault="00782F4B" w:rsidP="00356035">
            <w:pPr>
              <w:keepNext/>
              <w:keepLines/>
              <w:spacing w:before="0"/>
              <w:rPr>
                <w:del w:id="4392" w:author="Smullen, Lizz" w:date="2016-02-11T13:57:00Z"/>
              </w:rPr>
            </w:pPr>
            <w:del w:id="4393" w:author="Smullen, Lizz" w:date="2016-02-11T13:57:00Z">
              <w:r w:rsidDel="00CA5D7D">
                <w:delText xml:space="preserve">The </w:delText>
              </w:r>
              <w:r w:rsidDel="00CA5D7D">
                <w:rPr>
                  <w:b/>
                </w:rPr>
                <w:delText>Software Update Status</w:delText>
              </w:r>
              <w:r w:rsidRPr="00047298" w:rsidDel="00CA5D7D">
                <w:delText xml:space="preserve"> page</w:delText>
              </w:r>
              <w:r w:rsidRPr="009B1461" w:rsidDel="00CA5D7D">
                <w:delText xml:space="preserve"> </w:delText>
              </w:r>
              <w:r w:rsidDel="00CA5D7D">
                <w:delText>appears.</w:delText>
              </w:r>
            </w:del>
          </w:p>
          <w:p w14:paraId="58BABCBD" w14:textId="4600B177" w:rsidR="00782F4B" w:rsidDel="00CA5D7D" w:rsidRDefault="00782F4B" w:rsidP="00356035">
            <w:pPr>
              <w:pStyle w:val="Caption"/>
              <w:spacing w:before="0"/>
              <w:rPr>
                <w:del w:id="4394" w:author="Smullen, Lizz" w:date="2016-02-11T13:57:00Z"/>
              </w:rPr>
            </w:pPr>
            <w:del w:id="4395" w:author="Smullen, Lizz" w:date="2016-02-11T13:57:00Z">
              <w:r w:rsidDel="00CA5D7D">
                <w:delText xml:space="preserve">Figure </w:delText>
              </w:r>
            </w:del>
            <w:del w:id="4396" w:author="Smullen, Lizz" w:date="2016-02-10T15:58:00Z">
              <w:r w:rsidDel="00961F73">
                <w:rPr>
                  <w:b w:val="0"/>
                  <w:bCs w:val="0"/>
                </w:rPr>
                <w:fldChar w:fldCharType="begin"/>
              </w:r>
              <w:r w:rsidDel="00961F73">
                <w:delInstrText xml:space="preserve"> STYLEREF 1 \s </w:delInstrText>
              </w:r>
              <w:r w:rsidDel="00961F73">
                <w:rPr>
                  <w:b w:val="0"/>
                  <w:bCs w:val="0"/>
                </w:rPr>
                <w:fldChar w:fldCharType="separate"/>
              </w:r>
              <w:r w:rsidDel="00961F73">
                <w:rPr>
                  <w:noProof/>
                </w:rPr>
                <w:delText>6</w:delText>
              </w:r>
              <w:r w:rsidDel="00961F73">
                <w:rPr>
                  <w:b w:val="0"/>
                  <w:bCs w:val="0"/>
                  <w:noProof/>
                </w:rPr>
                <w:fldChar w:fldCharType="end"/>
              </w:r>
              <w:r w:rsidDel="00961F73">
                <w:delText>.</w:delText>
              </w:r>
              <w:r w:rsidDel="00961F73">
                <w:rPr>
                  <w:b w:val="0"/>
                  <w:bCs w:val="0"/>
                </w:rPr>
                <w:fldChar w:fldCharType="begin"/>
              </w:r>
              <w:r w:rsidDel="00961F73">
                <w:delInstrText xml:space="preserve"> SEQ Figure \* ARABIC \s 1 </w:delInstrText>
              </w:r>
              <w:r w:rsidDel="00961F73">
                <w:rPr>
                  <w:b w:val="0"/>
                  <w:bCs w:val="0"/>
                </w:rPr>
                <w:fldChar w:fldCharType="separate"/>
              </w:r>
              <w:r w:rsidDel="00961F73">
                <w:rPr>
                  <w:noProof/>
                </w:rPr>
                <w:delText>9</w:delText>
              </w:r>
              <w:r w:rsidDel="00961F73">
                <w:rPr>
                  <w:b w:val="0"/>
                  <w:bCs w:val="0"/>
                  <w:noProof/>
                </w:rPr>
                <w:fldChar w:fldCharType="end"/>
              </w:r>
            </w:del>
            <w:del w:id="4397" w:author="Smullen, Lizz" w:date="2016-02-11T13:57:00Z">
              <w:r w:rsidDel="00CA5D7D">
                <w:delText xml:space="preserve"> — Software Update Status</w:delText>
              </w:r>
            </w:del>
          </w:p>
          <w:p w14:paraId="0EE7817E" w14:textId="097E6633" w:rsidR="00782F4B" w:rsidDel="00CA5D7D" w:rsidRDefault="00782F4B" w:rsidP="00356035">
            <w:pPr>
              <w:keepNext/>
              <w:keepLines/>
              <w:spacing w:before="0"/>
              <w:jc w:val="center"/>
              <w:rPr>
                <w:del w:id="4398" w:author="Smullen, Lizz" w:date="2016-02-11T13:57:00Z"/>
              </w:rPr>
            </w:pPr>
            <w:del w:id="4399" w:author="Smullen, Lizz" w:date="2016-02-11T13:57:00Z">
              <w:r w:rsidDel="00CA5D7D">
                <w:rPr>
                  <w:noProof/>
                </w:rPr>
                <w:drawing>
                  <wp:inline distT="0" distB="0" distL="0" distR="0" wp14:anchorId="7CDFABF1" wp14:editId="0C5D9733">
                    <wp:extent cx="3675888" cy="2002536"/>
                    <wp:effectExtent l="19050" t="19050" r="2032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UpdateOKStart2.tiff"/>
                            <pic:cNvPicPr/>
                          </pic:nvPicPr>
                          <pic:blipFill>
                            <a:blip r:embed="rId61">
                              <a:extLst>
                                <a:ext uri="{28A0092B-C50C-407E-A947-70E740481C1C}">
                                  <a14:useLocalDpi xmlns:a14="http://schemas.microsoft.com/office/drawing/2010/main" val="0"/>
                                </a:ext>
                              </a:extLst>
                            </a:blip>
                            <a:stretch>
                              <a:fillRect/>
                            </a:stretch>
                          </pic:blipFill>
                          <pic:spPr bwMode="auto">
                            <a:xfrm>
                              <a:off x="0" y="0"/>
                              <a:ext cx="3675888" cy="2002536"/>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del>
          </w:p>
          <w:p w14:paraId="625F88A7" w14:textId="4550ABBF" w:rsidR="00782F4B" w:rsidRPr="0017639A" w:rsidRDefault="00782F4B" w:rsidP="00356035">
            <w:pPr>
              <w:keepNext/>
              <w:keepLines/>
              <w:spacing w:before="0"/>
            </w:pPr>
            <w:del w:id="4400" w:author="Smullen, Lizz" w:date="2016-02-11T13:57:00Z">
              <w:r w:rsidDel="00CA5D7D">
                <w:delText xml:space="preserve">Once </w:delText>
              </w:r>
              <w:r w:rsidRPr="00775FED" w:rsidDel="00CA5D7D">
                <w:delText xml:space="preserve">the software successfully uploads and installs, the Software Update Status will indicate </w:delText>
              </w:r>
              <w:r w:rsidRPr="00740841" w:rsidDel="00CA5D7D">
                <w:rPr>
                  <w:rFonts w:ascii="Courier New" w:hAnsi="Courier New" w:cs="Courier New"/>
                  <w:b/>
                  <w:rPrChange w:id="4401" w:author="Smullen, Lizz" w:date="2016-02-10T15:29:00Z">
                    <w:rPr>
                      <w:rFonts w:ascii="Courier New" w:hAnsi="Courier New" w:cs="Courier New"/>
                    </w:rPr>
                  </w:rPrChange>
                </w:rPr>
                <w:delText>[task completed]</w:delText>
              </w:r>
              <w:r w:rsidRPr="00775FED" w:rsidDel="00CA5D7D">
                <w:delText xml:space="preserve"> at the bottom of the page, and the ACMU will reboot.</w:delText>
              </w:r>
            </w:del>
          </w:p>
        </w:tc>
      </w:tr>
      <w:tr w:rsidR="00782F4B" w14:paraId="7D13E046" w14:textId="77777777" w:rsidTr="002573CE">
        <w:trPr>
          <w:cantSplit/>
          <w:trHeight w:val="143"/>
          <w:jc w:val="center"/>
        </w:trPr>
        <w:tc>
          <w:tcPr>
            <w:tcW w:w="773" w:type="dxa"/>
          </w:tcPr>
          <w:p w14:paraId="541C2E6E" w14:textId="20D401AA" w:rsidR="00782F4B" w:rsidRDefault="00782F4B" w:rsidP="00356035">
            <w:pPr>
              <w:keepNext/>
              <w:keepLines/>
              <w:spacing w:before="0"/>
              <w:jc w:val="center"/>
            </w:pPr>
            <w:r>
              <w:t>10.</w:t>
            </w:r>
          </w:p>
        </w:tc>
        <w:tc>
          <w:tcPr>
            <w:tcW w:w="7961" w:type="dxa"/>
          </w:tcPr>
          <w:p w14:paraId="65453D1B" w14:textId="77777777" w:rsidR="00782F4B" w:rsidRDefault="00782F4B" w:rsidP="00356035">
            <w:pPr>
              <w:keepNext/>
              <w:keepLines/>
              <w:spacing w:before="0"/>
              <w:rPr>
                <w:ins w:id="4402" w:author="Smullen, Lizz" w:date="2016-02-11T13:57:00Z"/>
              </w:rPr>
            </w:pPr>
            <w:ins w:id="4403" w:author="Smullen, Lizz" w:date="2016-02-11T13:57:00Z">
              <w:r>
                <w:t>Verify that the ping performed in Step 1 is successfully replying.</w:t>
              </w:r>
            </w:ins>
          </w:p>
          <w:p w14:paraId="4C81BA43" w14:textId="77777777" w:rsidR="00572CDF" w:rsidRDefault="00782F4B">
            <w:pPr>
              <w:pStyle w:val="ListParagraph"/>
              <w:keepNext/>
              <w:keepLines/>
              <w:numPr>
                <w:ilvl w:val="0"/>
                <w:numId w:val="152"/>
              </w:numPr>
              <w:spacing w:before="0"/>
              <w:rPr>
                <w:ins w:id="4404" w:author="Smullen, Lizz" w:date="2016-02-11T14:03:00Z"/>
              </w:rPr>
              <w:pPrChange w:id="4405" w:author="Smullen, Lizz" w:date="2016-02-11T14:03:00Z">
                <w:pPr>
                  <w:keepNext/>
                  <w:keepLines/>
                  <w:spacing w:before="0"/>
                  <w:ind w:left="360"/>
                </w:pPr>
              </w:pPrChange>
            </w:pPr>
            <w:ins w:id="4406" w:author="Smullen, Lizz" w:date="2016-02-11T13:57:00Z">
              <w:r>
                <w:t>The ping responses will timeout during the software update reboot, but will resume once the system is back online.</w:t>
              </w:r>
            </w:ins>
          </w:p>
          <w:p w14:paraId="582E237A" w14:textId="2ACBC628" w:rsidR="00782F4B" w:rsidRDefault="00782F4B">
            <w:pPr>
              <w:pStyle w:val="ListParagraph"/>
              <w:keepNext/>
              <w:keepLines/>
              <w:numPr>
                <w:ilvl w:val="0"/>
                <w:numId w:val="152"/>
              </w:numPr>
              <w:spacing w:before="0"/>
              <w:pPrChange w:id="4407" w:author="Smullen, Lizz" w:date="2016-02-11T14:05:00Z">
                <w:pPr>
                  <w:keepNext/>
                  <w:keepLines/>
                  <w:spacing w:before="0"/>
                  <w:ind w:left="360"/>
                </w:pPr>
              </w:pPrChange>
            </w:pPr>
            <w:ins w:id="4408" w:author="Smullen, Lizz" w:date="2016-02-11T13:57:00Z">
              <w:r>
                <w:t>System Check will run during the first boot following a software update. If an outdated version of firmware is detected, System Check will automatically install the latest version</w:t>
              </w:r>
              <w:r w:rsidDel="00356035">
                <w:t>.</w:t>
              </w:r>
            </w:ins>
            <w:del w:id="4409" w:author="Smullen, Lizz" w:date="2016-02-11T13:57:00Z">
              <w:r w:rsidDel="00CA5D7D">
                <w:delText xml:space="preserve">Verify that </w:delText>
              </w:r>
              <w:r w:rsidRPr="00356035" w:rsidDel="00CA5D7D">
                <w:rPr>
                  <w:rStyle w:val="HTMLCode"/>
                  <w:b/>
                  <w:rPrChange w:id="4410" w:author="Smullen, Lizz" w:date="2016-02-10T14:09:00Z">
                    <w:rPr>
                      <w:rStyle w:val="HTMLCode"/>
                    </w:rPr>
                  </w:rPrChange>
                </w:rPr>
                <w:delText>[task completed]</w:delText>
              </w:r>
              <w:r w:rsidDel="00CA5D7D">
                <w:delText xml:space="preserve"> is displayed at the bottom of the </w:delText>
              </w:r>
              <w:r w:rsidRPr="00775FED" w:rsidDel="00CA5D7D">
                <w:rPr>
                  <w:b/>
                  <w:bCs/>
                </w:rPr>
                <w:delText>Software Update Status</w:delText>
              </w:r>
              <w:r w:rsidDel="00CA5D7D">
                <w:delText xml:space="preserve"> page.</w:delText>
              </w:r>
            </w:del>
          </w:p>
        </w:tc>
      </w:tr>
      <w:tr w:rsidR="00782F4B" w14:paraId="2F814E10" w14:textId="77777777" w:rsidTr="002573CE">
        <w:trPr>
          <w:cantSplit/>
          <w:trHeight w:val="143"/>
          <w:jc w:val="center"/>
        </w:trPr>
        <w:tc>
          <w:tcPr>
            <w:tcW w:w="773" w:type="dxa"/>
          </w:tcPr>
          <w:p w14:paraId="7E8FDF47" w14:textId="00508F42" w:rsidR="00782F4B" w:rsidRDefault="00782F4B" w:rsidP="00356035">
            <w:pPr>
              <w:keepNext/>
              <w:keepLines/>
              <w:spacing w:before="0"/>
              <w:jc w:val="center"/>
            </w:pPr>
            <w:r>
              <w:t>11.</w:t>
            </w:r>
          </w:p>
        </w:tc>
        <w:tc>
          <w:tcPr>
            <w:tcW w:w="7961" w:type="dxa"/>
          </w:tcPr>
          <w:p w14:paraId="3D0F4DE6" w14:textId="667DBF53" w:rsidR="00782F4B" w:rsidRDefault="00782F4B">
            <w:pPr>
              <w:spacing w:before="0"/>
              <w:rPr>
                <w:ins w:id="4411" w:author="Smullen, Lizz" w:date="2016-02-11T13:57:00Z"/>
              </w:rPr>
              <w:pPrChange w:id="4412" w:author="Smullen, Lizz" w:date="2016-02-10T14:19:00Z">
                <w:pPr>
                  <w:pStyle w:val="ListParagraph"/>
                </w:pPr>
              </w:pPrChange>
            </w:pPr>
            <w:ins w:id="4413" w:author="Smullen, Lizz" w:date="2016-02-11T13:57:00Z">
              <w:r>
                <w:t>Wait a minimum of ten minutes before power</w:t>
              </w:r>
              <w:r w:rsidDel="00EB1CB1">
                <w:t>-</w:t>
              </w:r>
              <w:r>
                <w:t xml:space="preserve">cycling the SATCOM System. </w:t>
              </w:r>
            </w:ins>
          </w:p>
          <w:p w14:paraId="70759EC0" w14:textId="06F87E3B" w:rsidR="00782F4B" w:rsidDel="00CA5D7D" w:rsidRDefault="00782F4B">
            <w:pPr>
              <w:spacing w:before="0"/>
              <w:ind w:left="786"/>
              <w:rPr>
                <w:del w:id="4414" w:author="Smullen, Lizz" w:date="2016-02-11T13:57:00Z"/>
              </w:rPr>
              <w:pPrChange w:id="4415" w:author="Smullen, Lizz" w:date="2016-02-11T15:10:00Z">
                <w:pPr>
                  <w:keepNext/>
                  <w:keepLines/>
                  <w:spacing w:before="0"/>
                  <w:ind w:left="360"/>
                </w:pPr>
              </w:pPrChange>
            </w:pPr>
            <w:ins w:id="4416" w:author="Smullen, Lizz" w:date="2016-02-11T13:57:00Z">
              <w:r>
                <w:rPr>
                  <w:noProof/>
                </w:rPr>
                <w:drawing>
                  <wp:anchor distT="0" distB="0" distL="114300" distR="114300" simplePos="0" relativeHeight="251764736" behindDoc="0" locked="0" layoutInCell="1" allowOverlap="1" wp14:anchorId="6F90B186" wp14:editId="1CF75D64">
                    <wp:simplePos x="0" y="0"/>
                    <wp:positionH relativeFrom="column">
                      <wp:posOffset>-2540</wp:posOffset>
                    </wp:positionH>
                    <wp:positionV relativeFrom="paragraph">
                      <wp:posOffset>0</wp:posOffset>
                    </wp:positionV>
                    <wp:extent cx="502920" cy="5029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jpg"/>
                            <pic:cNvPicPr/>
                          </pic:nvPicPr>
                          <pic:blipFill>
                            <a:blip r:embed="rId13">
                              <a:extLst>
                                <a:ext uri="{28A0092B-C50C-407E-A947-70E740481C1C}">
                                  <a14:useLocalDpi xmlns:a14="http://schemas.microsoft.com/office/drawing/2010/main" val="0"/>
                                </a:ext>
                              </a:extLst>
                            </a:blip>
                            <a:stretch>
                              <a:fillRect/>
                            </a:stretch>
                          </pic:blipFill>
                          <pic:spPr>
                            <a:xfrm>
                              <a:off x="0" y="0"/>
                              <a:ext cx="502920" cy="502920"/>
                            </a:xfrm>
                            <a:prstGeom prst="rect">
                              <a:avLst/>
                            </a:prstGeom>
                          </pic:spPr>
                        </pic:pic>
                      </a:graphicData>
                    </a:graphic>
                  </wp:anchor>
                </w:drawing>
              </w:r>
              <w:r>
                <w:t xml:space="preserve">To avoid potentially disabling the ACMU, you must wait the full ten minutes before power-cycling the SATCOM System even if the </w:t>
              </w:r>
              <w:r w:rsidRPr="003F5ACD">
                <w:rPr>
                  <w:rStyle w:val="HTMLCode"/>
                  <w:b/>
                </w:rPr>
                <w:t>[task completed]</w:t>
              </w:r>
              <w:r>
                <w:t xml:space="preserve"> message displays </w:t>
              </w:r>
            </w:ins>
            <w:ins w:id="4417" w:author="Smullen, Lizz" w:date="2016-02-11T15:09:00Z">
              <w:r w:rsidR="00591F02">
                <w:t>sooner</w:t>
              </w:r>
            </w:ins>
            <w:ins w:id="4418" w:author="Smullen, Lizz" w:date="2016-02-11T13:57:00Z">
              <w:r>
                <w:t>. The purpose of the wait time is to allow the ACMU to unpack the software package.</w:t>
              </w:r>
            </w:ins>
            <w:del w:id="4419" w:author="Smullen, Lizz" w:date="2016-02-11T13:57:00Z">
              <w:r w:rsidDel="00CA5D7D">
                <w:delText>Verify that the ping performed in Step 1 is successfully replying.</w:delText>
              </w:r>
            </w:del>
          </w:p>
          <w:p w14:paraId="5F84C143" w14:textId="3A64CEFD" w:rsidR="00782F4B" w:rsidDel="00356035" w:rsidRDefault="00782F4B">
            <w:pPr>
              <w:ind w:left="786"/>
              <w:rPr>
                <w:del w:id="4420" w:author="Smullen, Lizz" w:date="2016-02-10T14:15:00Z"/>
              </w:rPr>
              <w:pPrChange w:id="4421" w:author="Smullen, Lizz" w:date="2016-02-11T15:10:00Z">
                <w:pPr>
                  <w:keepNext/>
                  <w:keepLines/>
                  <w:spacing w:before="0"/>
                  <w:ind w:left="360"/>
                </w:pPr>
              </w:pPrChange>
            </w:pPr>
            <w:del w:id="4422" w:author="Smullen, Lizz" w:date="2016-02-10T14:13:00Z">
              <w:r w:rsidDel="00356035">
                <w:delText>D, t</w:delText>
              </w:r>
            </w:del>
            <w:del w:id="4423" w:author="Smullen, Lizz" w:date="2016-02-11T13:57:00Z">
              <w:r w:rsidDel="00CA5D7D">
                <w:delText>h</w:delText>
              </w:r>
            </w:del>
            <w:del w:id="4424" w:author="Smullen, Lizz" w:date="2016-02-10T14:19:00Z">
              <w:r w:rsidDel="00B50445">
                <w:delText xml:space="preserve">e ping responses will </w:delText>
              </w:r>
            </w:del>
            <w:del w:id="4425" w:author="Smullen, Lizz" w:date="2016-02-11T13:57:00Z">
              <w:r w:rsidDel="00CA5D7D">
                <w:delText>timeout during the software update reboot</w:delText>
              </w:r>
            </w:del>
            <w:del w:id="4426" w:author="Smullen, Lizz" w:date="2016-02-10T14:13:00Z">
              <w:r w:rsidDel="00356035">
                <w:delText>.  The ping responses</w:delText>
              </w:r>
            </w:del>
            <w:del w:id="4427" w:author="Smullen, Lizz" w:date="2016-02-11T13:57:00Z">
              <w:r w:rsidDel="00CA5D7D">
                <w:delText xml:space="preserve"> will resume once the system is back online.</w:delText>
              </w:r>
            </w:del>
          </w:p>
          <w:p w14:paraId="6B58249B" w14:textId="168D129A" w:rsidR="00782F4B" w:rsidRDefault="00782F4B">
            <w:pPr>
              <w:ind w:left="786"/>
              <w:pPrChange w:id="4428" w:author="Smullen, Lizz" w:date="2016-02-11T15:10:00Z">
                <w:pPr>
                  <w:keepNext/>
                  <w:keepLines/>
                  <w:spacing w:before="0"/>
                </w:pPr>
              </w:pPrChange>
            </w:pPr>
            <w:del w:id="4429" w:author="Smullen, Lizz" w:date="2016-02-11T13:57:00Z">
              <w:r w:rsidDel="00CA5D7D">
                <w:delText>System Check will run during th</w:delText>
              </w:r>
            </w:del>
            <w:del w:id="4430" w:author="Smullen, Lizz" w:date="2016-02-10T14:15:00Z">
              <w:r w:rsidDel="00356035">
                <w:delText xml:space="preserve">is </w:delText>
              </w:r>
            </w:del>
            <w:del w:id="4431" w:author="Smullen, Lizz" w:date="2016-02-11T13:57:00Z">
              <w:r w:rsidDel="00CA5D7D">
                <w:delText xml:space="preserve">first boot </w:delText>
              </w:r>
            </w:del>
            <w:del w:id="4432" w:author="Smullen, Lizz" w:date="2016-02-10T14:15:00Z">
              <w:r w:rsidDel="00356035">
                <w:delText>after</w:delText>
              </w:r>
            </w:del>
            <w:del w:id="4433" w:author="Smullen, Lizz" w:date="2016-02-11T13:57:00Z">
              <w:r w:rsidDel="00CA5D7D">
                <w:delText xml:space="preserve"> a software update</w:delText>
              </w:r>
            </w:del>
            <w:del w:id="4434" w:author="Smullen, Lizz" w:date="2016-02-10T14:13:00Z">
              <w:r w:rsidDel="00356035">
                <w:delText>,</w:delText>
              </w:r>
            </w:del>
            <w:del w:id="4435" w:author="Smullen, Lizz" w:date="2016-02-11T13:57:00Z">
              <w:r w:rsidDel="00CA5D7D">
                <w:delText xml:space="preserve">. If </w:delText>
              </w:r>
            </w:del>
            <w:del w:id="4436" w:author="Smullen, Lizz" w:date="2016-02-10T14:14:00Z">
              <w:r w:rsidDel="00356035">
                <w:delText xml:space="preserve">an older version of </w:delText>
              </w:r>
            </w:del>
            <w:del w:id="4437" w:author="Smullen, Lizz" w:date="2016-02-10T14:13:00Z">
              <w:r w:rsidDel="00356035">
                <w:delText>F</w:delText>
              </w:r>
            </w:del>
            <w:del w:id="4438" w:author="Smullen, Lizz" w:date="2016-02-10T14:14:00Z">
              <w:r w:rsidDel="00356035">
                <w:delText>irmware is detected, System Check will install the correct firmware.</w:delText>
              </w:r>
            </w:del>
          </w:p>
        </w:tc>
      </w:tr>
      <w:tr w:rsidR="00782F4B" w14:paraId="733CA4C2" w14:textId="77777777" w:rsidTr="001721E5">
        <w:trPr>
          <w:cantSplit/>
          <w:trHeight w:val="1097"/>
          <w:jc w:val="center"/>
          <w:trPrChange w:id="4439" w:author="Smullen, Lizz" w:date="2016-02-11T15:10:00Z">
            <w:trPr>
              <w:cantSplit/>
              <w:trHeight w:val="2328"/>
              <w:jc w:val="center"/>
            </w:trPr>
          </w:trPrChange>
        </w:trPr>
        <w:tc>
          <w:tcPr>
            <w:tcW w:w="773" w:type="dxa"/>
            <w:tcPrChange w:id="4440" w:author="Smullen, Lizz" w:date="2016-02-11T15:10:00Z">
              <w:tcPr>
                <w:tcW w:w="773" w:type="dxa"/>
              </w:tcPr>
            </w:tcPrChange>
          </w:tcPr>
          <w:p w14:paraId="0E9C8A1E" w14:textId="1532A6BA" w:rsidR="00782F4B" w:rsidRDefault="00782F4B" w:rsidP="00356035">
            <w:pPr>
              <w:spacing w:before="0"/>
              <w:jc w:val="center"/>
            </w:pPr>
            <w:r>
              <w:t>12.</w:t>
            </w:r>
          </w:p>
        </w:tc>
        <w:tc>
          <w:tcPr>
            <w:tcW w:w="7961" w:type="dxa"/>
            <w:tcPrChange w:id="4441" w:author="Smullen, Lizz" w:date="2016-02-11T15:10:00Z">
              <w:tcPr>
                <w:tcW w:w="7961" w:type="dxa"/>
              </w:tcPr>
            </w:tcPrChange>
          </w:tcPr>
          <w:p w14:paraId="6EFEF4A9" w14:textId="77777777" w:rsidR="00782F4B" w:rsidRDefault="00782F4B">
            <w:pPr>
              <w:spacing w:before="0"/>
              <w:rPr>
                <w:ins w:id="4442" w:author="Smullen, Lizz" w:date="2016-02-11T13:57:00Z"/>
              </w:rPr>
              <w:pPrChange w:id="4443" w:author="Smullen, Lizz" w:date="2016-02-10T14:37:00Z">
                <w:pPr>
                  <w:pStyle w:val="ListParagraph"/>
                  <w:numPr>
                    <w:numId w:val="66"/>
                  </w:numPr>
                  <w:spacing w:before="0"/>
                </w:pPr>
              </w:pPrChange>
            </w:pPr>
            <w:ins w:id="4444" w:author="Smullen, Lizz" w:date="2016-02-11T13:57:00Z">
              <w:r>
                <w:rPr>
                  <w:noProof/>
                </w:rPr>
                <w:drawing>
                  <wp:anchor distT="0" distB="0" distL="114300" distR="114300" simplePos="0" relativeHeight="251765760" behindDoc="0" locked="0" layoutInCell="1" allowOverlap="1" wp14:anchorId="1282F37A" wp14:editId="44C34053">
                    <wp:simplePos x="0" y="0"/>
                    <wp:positionH relativeFrom="column">
                      <wp:posOffset>-40640</wp:posOffset>
                    </wp:positionH>
                    <wp:positionV relativeFrom="paragraph">
                      <wp:posOffset>139065</wp:posOffset>
                    </wp:positionV>
                    <wp:extent cx="502920" cy="50292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jpg"/>
                            <pic:cNvPicPr/>
                          </pic:nvPicPr>
                          <pic:blipFill>
                            <a:blip r:embed="rId14">
                              <a:extLst>
                                <a:ext uri="{28A0092B-C50C-407E-A947-70E740481C1C}">
                                  <a14:useLocalDpi xmlns:a14="http://schemas.microsoft.com/office/drawing/2010/main" val="0"/>
                                </a:ext>
                              </a:extLst>
                            </a:blip>
                            <a:stretch>
                              <a:fillRect/>
                            </a:stretch>
                          </pic:blipFill>
                          <pic:spPr>
                            <a:xfrm>
                              <a:off x="0" y="0"/>
                              <a:ext cx="502920" cy="502920"/>
                            </a:xfrm>
                            <a:prstGeom prst="rect">
                              <a:avLst/>
                            </a:prstGeom>
                          </pic:spPr>
                        </pic:pic>
                      </a:graphicData>
                    </a:graphic>
                  </wp:anchor>
                </w:drawing>
              </w:r>
              <w:r>
                <w:t>Pow</w:t>
              </w:r>
              <w:r w:rsidRPr="00167758">
                <w:t>er-cycle the SATCOM System to ensure that all of the configuration settings are updated.</w:t>
              </w:r>
            </w:ins>
          </w:p>
          <w:p w14:paraId="2126E7D9" w14:textId="45FCE8FC" w:rsidR="00782F4B" w:rsidDel="00CA5D7D" w:rsidRDefault="00782F4B">
            <w:pPr>
              <w:spacing w:before="0"/>
              <w:rPr>
                <w:del w:id="4445" w:author="Smullen, Lizz" w:date="2016-02-11T13:57:00Z"/>
              </w:rPr>
              <w:pPrChange w:id="4446" w:author="Smullen, Lizz" w:date="2016-02-10T14:19:00Z">
                <w:pPr>
                  <w:pStyle w:val="ListParagraph"/>
                </w:pPr>
              </w:pPrChange>
            </w:pPr>
            <w:ins w:id="4447" w:author="Smullen, Lizz" w:date="2016-02-11T13:57:00Z">
              <w:r>
                <w:t>Do not skip this step. Although the system just rebooted, it still must go through a power-cycle.</w:t>
              </w:r>
            </w:ins>
            <w:del w:id="4448" w:author="Smullen, Lizz" w:date="2016-02-11T13:57:00Z">
              <w:r w:rsidDel="00CA5D7D">
                <w:delText>Wait a minimum of ten minutes before power</w:delText>
              </w:r>
            </w:del>
            <w:del w:id="4449" w:author="Smullen, Lizz" w:date="2016-02-10T14:20:00Z">
              <w:r w:rsidDel="00EB1CB1">
                <w:delText>-</w:delText>
              </w:r>
            </w:del>
            <w:del w:id="4450" w:author="Smullen, Lizz" w:date="2016-02-11T13:57:00Z">
              <w:r w:rsidDel="00CA5D7D">
                <w:delText xml:space="preserve">cycling the SATCOM System. </w:delText>
              </w:r>
            </w:del>
          </w:p>
          <w:p w14:paraId="7D7FA4D4" w14:textId="0437E2A8" w:rsidR="00782F4B" w:rsidDel="00167758" w:rsidRDefault="00782F4B">
            <w:pPr>
              <w:spacing w:before="0"/>
              <w:ind w:left="786"/>
              <w:rPr>
                <w:del w:id="4451" w:author="Smullen, Lizz" w:date="2016-02-10T14:34:00Z"/>
              </w:rPr>
              <w:pPrChange w:id="4452" w:author="Smullen, Lizz" w:date="2016-02-10T14:35:00Z">
                <w:pPr>
                  <w:spacing w:before="0"/>
                  <w:ind w:left="696" w:hanging="696"/>
                </w:pPr>
              </w:pPrChange>
            </w:pPr>
            <w:del w:id="4453" w:author="Smullen, Lizz" w:date="2016-02-10T14:21:00Z">
              <w:r w:rsidDel="00EB1CB1">
                <w:delText>CAUTI</w:delText>
              </w:r>
            </w:del>
            <w:del w:id="4454" w:author="Smullen, Lizz" w:date="2016-02-10T14:20:00Z">
              <w:r w:rsidDel="00EB1CB1">
                <w:delText xml:space="preserve">ON: </w:delText>
              </w:r>
              <w:r w:rsidRPr="002573CE" w:rsidDel="00EB1CB1">
                <w:delText xml:space="preserve"> </w:delText>
              </w:r>
            </w:del>
            <w:del w:id="4455" w:author="Smullen, Lizz" w:date="2016-02-10T14:34:00Z">
              <w:r w:rsidDel="00167758">
                <w:delText>Even if the “task completed” appears before ten minute time, continue to wait  the remainder of the ten minutes. This allows time for the ACMU to unpack the software it has just loaded. Power cycling too soon may disable the ACMU.</w:delText>
              </w:r>
            </w:del>
          </w:p>
          <w:p w14:paraId="24E360A3" w14:textId="2349D878" w:rsidR="00782F4B" w:rsidDel="00167758" w:rsidRDefault="00782F4B">
            <w:pPr>
              <w:pStyle w:val="ListParagraph"/>
              <w:numPr>
                <w:ilvl w:val="0"/>
                <w:numId w:val="66"/>
              </w:numPr>
              <w:spacing w:before="0"/>
              <w:ind w:left="786" w:firstLine="0"/>
              <w:rPr>
                <w:del w:id="4456" w:author="Smullen, Lizz" w:date="2016-02-10T14:34:00Z"/>
              </w:rPr>
              <w:pPrChange w:id="4457" w:author="Smullen, Lizz" w:date="2016-02-10T14:35:00Z">
                <w:pPr>
                  <w:pStyle w:val="ListParagraph"/>
                  <w:numPr>
                    <w:numId w:val="66"/>
                  </w:numPr>
                </w:pPr>
              </w:pPrChange>
            </w:pPr>
            <w:del w:id="4458" w:author="Smullen, Lizz" w:date="2016-02-10T14:34:00Z">
              <w:r w:rsidDel="00167758">
                <w:delText>Power-cycle the SATCOM System to ensure that all of the configuration settings are updated.</w:delText>
              </w:r>
            </w:del>
          </w:p>
          <w:p w14:paraId="41FF1E5D" w14:textId="15CDB284" w:rsidR="00782F4B" w:rsidRDefault="00782F4B">
            <w:pPr>
              <w:spacing w:before="0"/>
              <w:ind w:left="786"/>
              <w:pPrChange w:id="4459" w:author="Smullen, Lizz" w:date="2016-02-10T14:35:00Z">
                <w:pPr>
                  <w:spacing w:before="0"/>
                  <w:ind w:left="720" w:hanging="720"/>
                </w:pPr>
              </w:pPrChange>
            </w:pPr>
            <w:del w:id="4460" w:author="Smullen, Lizz" w:date="2016-02-10T14:34:00Z">
              <w:r w:rsidDel="00167758">
                <w:rPr>
                  <w:b/>
                  <w:color w:val="FF0000"/>
                </w:rPr>
                <w:delText>CAUTION:</w:delText>
              </w:r>
              <w:r w:rsidDel="00167758">
                <w:delText xml:space="preserve">  Do not skip this step. Although the system just rebooted, it still must go through a power-cycle.</w:delText>
              </w:r>
            </w:del>
          </w:p>
        </w:tc>
      </w:tr>
    </w:tbl>
    <w:p w14:paraId="5D80BE13" w14:textId="77777777" w:rsidR="00DD2C12" w:rsidRDefault="00DD2C12">
      <w:pPr>
        <w:spacing w:before="0" w:after="0" w:line="240" w:lineRule="auto"/>
        <w:rPr>
          <w:ins w:id="4461" w:author="Smullen, Lizz" w:date="2016-02-10T14:51:00Z"/>
          <w:rFonts w:ascii="Arial" w:eastAsiaTheme="majorEastAsia" w:hAnsi="Arial" w:cs="Arial"/>
          <w:b/>
          <w:bCs/>
        </w:rPr>
      </w:pPr>
      <w:bookmarkStart w:id="4462" w:name="_Toc442451897"/>
      <w:bookmarkStart w:id="4463" w:name="_Toc433022482"/>
      <w:bookmarkStart w:id="4464" w:name="_Toc270862600"/>
      <w:bookmarkStart w:id="4465" w:name="_Toc432418831"/>
      <w:bookmarkStart w:id="4466" w:name="_Ref442875394"/>
      <w:bookmarkStart w:id="4467" w:name="_Ref424838486"/>
      <w:bookmarkEnd w:id="4462"/>
      <w:ins w:id="4468" w:author="Smullen, Lizz" w:date="2016-02-10T14:51:00Z">
        <w:r>
          <w:br w:type="page"/>
        </w:r>
      </w:ins>
    </w:p>
    <w:p w14:paraId="43431DF5" w14:textId="35A6DD33" w:rsidR="001350DF" w:rsidRPr="007C7F49" w:rsidRDefault="00E01A4E" w:rsidP="00572CDF">
      <w:pPr>
        <w:pStyle w:val="Heading2"/>
      </w:pPr>
      <w:bookmarkStart w:id="4469" w:name="_Toc442905273"/>
      <w:r>
        <w:lastRenderedPageBreak/>
        <w:t>[</w:t>
      </w:r>
      <w:r w:rsidR="004E0BB7">
        <w:t>B</w:t>
      </w:r>
      <w:r w:rsidR="00227040">
        <w:t>]</w:t>
      </w:r>
      <w:r w:rsidR="00C903F2">
        <w:t xml:space="preserve"> </w:t>
      </w:r>
      <w:r w:rsidR="00CF0B13">
        <w:t xml:space="preserve">SATCOM System </w:t>
      </w:r>
      <w:r w:rsidR="001350DF" w:rsidRPr="007C7F49">
        <w:t xml:space="preserve">Configuration </w:t>
      </w:r>
      <w:r w:rsidR="001350DF">
        <w:t>File</w:t>
      </w:r>
      <w:bookmarkEnd w:id="4463"/>
      <w:r w:rsidR="001350DF">
        <w:t>s</w:t>
      </w:r>
      <w:bookmarkEnd w:id="4464"/>
      <w:bookmarkEnd w:id="4465"/>
      <w:bookmarkEnd w:id="4466"/>
      <w:bookmarkEnd w:id="4469"/>
    </w:p>
    <w:p w14:paraId="00E1126E" w14:textId="45516411" w:rsidR="001350DF" w:rsidRDefault="001350DF" w:rsidP="001350DF">
      <w:r>
        <w:t xml:space="preserve">There are </w:t>
      </w:r>
      <w:del w:id="4470" w:author="Smullen, Lizz" w:date="2016-02-10T13:35:00Z">
        <w:r w:rsidDel="00467D62">
          <w:delText xml:space="preserve">two </w:delText>
        </w:r>
      </w:del>
      <w:ins w:id="4471" w:author="Smullen, Lizz" w:date="2016-02-10T15:20:00Z">
        <w:r w:rsidR="00B851EE">
          <w:t>two</w:t>
        </w:r>
      </w:ins>
      <w:ins w:id="4472" w:author="Smullen, Lizz" w:date="2016-02-10T13:35:00Z">
        <w:r w:rsidR="00467D62">
          <w:t xml:space="preserve"> </w:t>
        </w:r>
      </w:ins>
      <w:r>
        <w:t>types of configuration files that you can upload onto the SATCOM system.</w:t>
      </w:r>
    </w:p>
    <w:p w14:paraId="0D969A01" w14:textId="6CBE78E2" w:rsidR="00F45C16" w:rsidRDefault="00F45C16">
      <w:pPr>
        <w:pStyle w:val="Heading3"/>
        <w:rPr>
          <w:ins w:id="4473" w:author="Smullen, Lizz" w:date="2016-02-11T10:49:00Z"/>
        </w:rPr>
        <w:pPrChange w:id="4474" w:author="Smullen, Lizz" w:date="2016-02-11T10:49:00Z">
          <w:pPr>
            <w:pStyle w:val="ListParagraph"/>
            <w:numPr>
              <w:numId w:val="42"/>
            </w:numPr>
          </w:pPr>
        </w:pPrChange>
      </w:pPr>
      <w:bookmarkStart w:id="4475" w:name="_Ref442951287"/>
      <w:ins w:id="4476" w:author="Smullen, Lizz" w:date="2016-02-11T10:51:00Z">
        <w:r>
          <w:t xml:space="preserve">[B] </w:t>
        </w:r>
      </w:ins>
      <w:r w:rsidR="001350DF" w:rsidRPr="00B851EE">
        <w:t>Base/Production Configuration File</w:t>
      </w:r>
      <w:bookmarkEnd w:id="4475"/>
      <w:r w:rsidR="001350DF">
        <w:t xml:space="preserve"> </w:t>
      </w:r>
    </w:p>
    <w:p w14:paraId="558CB1F1" w14:textId="1E1130F2" w:rsidR="001350DF" w:rsidRDefault="00F45C16">
      <w:pPr>
        <w:rPr>
          <w:ins w:id="4477" w:author="Smullen, Lizz" w:date="2016-02-10T14:51:00Z"/>
        </w:rPr>
        <w:pPrChange w:id="4478" w:author="Smullen, Lizz" w:date="2016-02-11T10:49:00Z">
          <w:pPr>
            <w:pStyle w:val="ListParagraph"/>
            <w:numPr>
              <w:numId w:val="42"/>
            </w:numPr>
          </w:pPr>
        </w:pPrChange>
      </w:pPr>
      <w:ins w:id="4479" w:author="Smullen, Lizz" w:date="2016-02-11T10:49:00Z">
        <w:r>
          <w:rPr>
            <w:rFonts w:cs="Calibri"/>
          </w:rPr>
          <w:t xml:space="preserve">This file </w:t>
        </w:r>
      </w:ins>
      <w:del w:id="4480" w:author="Smullen, Lizz" w:date="2016-02-11T10:49:00Z">
        <w:r w:rsidR="001350DF" w:rsidRPr="00B851EE" w:rsidDel="00F45C16">
          <w:rPr>
            <w:rFonts w:cs="Calibri"/>
          </w:rPr>
          <w:delText>—</w:delText>
        </w:r>
        <w:r w:rsidR="001350DF" w:rsidDel="00F45C16">
          <w:delText xml:space="preserve"> </w:delText>
        </w:r>
      </w:del>
      <w:ins w:id="4481" w:author="Smullen, Lizz" w:date="2016-02-11T10:49:00Z">
        <w:r>
          <w:t>c</w:t>
        </w:r>
      </w:ins>
      <w:del w:id="4482" w:author="Smullen, Lizz" w:date="2016-02-11T10:49:00Z">
        <w:r w:rsidR="001350DF" w:rsidDel="00F45C16">
          <w:delText>C</w:delText>
        </w:r>
      </w:del>
      <w:r w:rsidR="001350DF">
        <w:t xml:space="preserve">onfigures the </w:t>
      </w:r>
      <w:r w:rsidR="00C374AF">
        <w:t>s</w:t>
      </w:r>
      <w:r w:rsidR="001350DF">
        <w:t xml:space="preserve">ystem for ACMU production manipulation required in the manufacturing process. This file </w:t>
      </w:r>
      <w:r w:rsidR="00150451">
        <w:t>comes</w:t>
      </w:r>
      <w:r w:rsidR="001350DF">
        <w:t xml:space="preserve"> pre-configured and installed on your SATCOM System.</w:t>
      </w:r>
      <w:ins w:id="4483" w:author="Smullen, Lizz" w:date="2016-02-10T15:18:00Z">
        <w:r w:rsidR="00B851EE">
          <w:t xml:space="preserve"> </w:t>
        </w:r>
        <w:r w:rsidR="00B851EE" w:rsidRPr="003F5ACD">
          <w:t xml:space="preserve">The correct </w:t>
        </w:r>
      </w:ins>
      <w:ins w:id="4484" w:author="Smullen, Lizz" w:date="2016-02-10T15:30:00Z">
        <w:r w:rsidR="00D3256E">
          <w:t xml:space="preserve">configuration </w:t>
        </w:r>
      </w:ins>
      <w:ins w:id="4485" w:author="Smullen, Lizz" w:date="2016-02-10T15:19:00Z">
        <w:r w:rsidR="00B851EE">
          <w:t xml:space="preserve">file upload </w:t>
        </w:r>
      </w:ins>
      <w:ins w:id="4486" w:author="Smullen, Lizz" w:date="2016-02-10T15:18:00Z">
        <w:r w:rsidR="00B851EE">
          <w:t>sequence is</w:t>
        </w:r>
        <w:r w:rsidR="00B851EE" w:rsidRPr="003F5ACD">
          <w:t xml:space="preserve"> </w:t>
        </w:r>
        <w:r w:rsidR="00B851EE" w:rsidRPr="00B851EE">
          <w:rPr>
            <w:b/>
          </w:rPr>
          <w:t xml:space="preserve">Base/Production </w:t>
        </w:r>
      </w:ins>
      <w:ins w:id="4487" w:author="Smullen, Lizz" w:date="2016-02-10T15:19:00Z">
        <w:r w:rsidR="00B851EE">
          <w:rPr>
            <w:b/>
          </w:rPr>
          <w:t>Configuration F</w:t>
        </w:r>
      </w:ins>
      <w:ins w:id="4488" w:author="Smullen, Lizz" w:date="2016-02-10T15:18:00Z">
        <w:r w:rsidR="00B851EE" w:rsidRPr="00B851EE">
          <w:rPr>
            <w:b/>
          </w:rPr>
          <w:t xml:space="preserve">ile </w:t>
        </w:r>
        <w:r w:rsidR="00B851EE" w:rsidRPr="003F5ACD">
          <w:t>followed by the</w:t>
        </w:r>
        <w:r w:rsidR="00B851EE" w:rsidRPr="00B851EE">
          <w:rPr>
            <w:b/>
          </w:rPr>
          <w:t xml:space="preserve"> Customer </w:t>
        </w:r>
      </w:ins>
      <w:ins w:id="4489" w:author="Smullen, Lizz" w:date="2016-02-10T15:19:00Z">
        <w:r w:rsidR="00B851EE">
          <w:rPr>
            <w:b/>
          </w:rPr>
          <w:t>Configuration F</w:t>
        </w:r>
      </w:ins>
      <w:ins w:id="4490" w:author="Smullen, Lizz" w:date="2016-02-10T15:18:00Z">
        <w:r w:rsidR="00B851EE" w:rsidRPr="00B851EE">
          <w:rPr>
            <w:b/>
          </w:rPr>
          <w:t>ile</w:t>
        </w:r>
        <w:r w:rsidR="00B851EE" w:rsidRPr="003F5ACD">
          <w:t>.</w:t>
        </w:r>
      </w:ins>
    </w:p>
    <w:tbl>
      <w:tblPr>
        <w:tblStyle w:val="TableGrid"/>
        <w:tblW w:w="8460"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491" w:author="Smullen, Lizz" w:date="2016-02-11T10:49:00Z">
          <w:tblPr>
            <w:tblStyle w:val="TableGrid"/>
            <w:tblW w:w="8370" w:type="dxa"/>
            <w:tblInd w:w="82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80"/>
        <w:gridCol w:w="7380"/>
        <w:tblGridChange w:id="4492">
          <w:tblGrid>
            <w:gridCol w:w="846"/>
            <w:gridCol w:w="7524"/>
          </w:tblGrid>
        </w:tblGridChange>
      </w:tblGrid>
      <w:tr w:rsidR="00DD2C12" w:rsidRPr="00D4685F" w14:paraId="301E31B5" w14:textId="77777777" w:rsidTr="00F45C16">
        <w:trPr>
          <w:ins w:id="4493" w:author="Smullen, Lizz" w:date="2016-02-10T14:51:00Z"/>
        </w:trPr>
        <w:tc>
          <w:tcPr>
            <w:tcW w:w="1080" w:type="dxa"/>
            <w:tcPrChange w:id="4494" w:author="Smullen, Lizz" w:date="2016-02-11T10:49:00Z">
              <w:tcPr>
                <w:tcW w:w="846" w:type="dxa"/>
              </w:tcPr>
            </w:tcPrChange>
          </w:tcPr>
          <w:p w14:paraId="61DBAFC6" w14:textId="77777777" w:rsidR="00DD2C12" w:rsidRDefault="00DD2C12" w:rsidP="00484E5B">
            <w:pPr>
              <w:rPr>
                <w:ins w:id="4495" w:author="Smullen, Lizz" w:date="2016-02-10T14:51:00Z"/>
              </w:rPr>
            </w:pPr>
            <w:ins w:id="4496" w:author="Smullen, Lizz" w:date="2016-02-10T14:51:00Z">
              <w:r>
                <w:rPr>
                  <w:noProof/>
                </w:rPr>
                <w:drawing>
                  <wp:anchor distT="0" distB="0" distL="114300" distR="114300" simplePos="0" relativeHeight="251760640" behindDoc="0" locked="0" layoutInCell="1" allowOverlap="1" wp14:anchorId="1165C4B9" wp14:editId="0838AA21">
                    <wp:simplePos x="0" y="0"/>
                    <wp:positionH relativeFrom="column">
                      <wp:posOffset>-49530</wp:posOffset>
                    </wp:positionH>
                    <wp:positionV relativeFrom="paragraph">
                      <wp:posOffset>65405</wp:posOffset>
                    </wp:positionV>
                    <wp:extent cx="512064" cy="137160"/>
                    <wp:effectExtent l="0" t="0" r="254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 icon.JPG"/>
                            <pic:cNvPicPr/>
                          </pic:nvPicPr>
                          <pic:blipFill>
                            <a:blip r:embed="rId15">
                              <a:extLst>
                                <a:ext uri="{28A0092B-C50C-407E-A947-70E740481C1C}">
                                  <a14:useLocalDpi xmlns:a14="http://schemas.microsoft.com/office/drawing/2010/main" val="0"/>
                                </a:ext>
                              </a:extLst>
                            </a:blip>
                            <a:stretch>
                              <a:fillRect/>
                            </a:stretch>
                          </pic:blipFill>
                          <pic:spPr>
                            <a:xfrm>
                              <a:off x="0" y="0"/>
                              <a:ext cx="512064" cy="137160"/>
                            </a:xfrm>
                            <a:prstGeom prst="rect">
                              <a:avLst/>
                            </a:prstGeom>
                          </pic:spPr>
                        </pic:pic>
                      </a:graphicData>
                    </a:graphic>
                    <wp14:sizeRelH relativeFrom="margin">
                      <wp14:pctWidth>0</wp14:pctWidth>
                    </wp14:sizeRelH>
                  </wp:anchor>
                </w:drawing>
              </w:r>
            </w:ins>
          </w:p>
          <w:p w14:paraId="43F31AB8" w14:textId="77777777" w:rsidR="00DD2C12" w:rsidRPr="003F7B76" w:rsidRDefault="00DD2C12" w:rsidP="00484E5B">
            <w:pPr>
              <w:rPr>
                <w:ins w:id="4497" w:author="Smullen, Lizz" w:date="2016-02-10T14:51:00Z"/>
              </w:rPr>
            </w:pPr>
          </w:p>
        </w:tc>
        <w:tc>
          <w:tcPr>
            <w:tcW w:w="7380" w:type="dxa"/>
            <w:vAlign w:val="center"/>
            <w:tcPrChange w:id="4498" w:author="Smullen, Lizz" w:date="2016-02-11T10:49:00Z">
              <w:tcPr>
                <w:tcW w:w="7524" w:type="dxa"/>
                <w:vAlign w:val="center"/>
              </w:tcPr>
            </w:tcPrChange>
          </w:tcPr>
          <w:p w14:paraId="6054CBE0" w14:textId="1ED8AFD0" w:rsidR="00DD2C12" w:rsidRPr="002573CE" w:rsidRDefault="00876A26">
            <w:pPr>
              <w:pStyle w:val="Index"/>
              <w:suppressLineNumbers w:val="0"/>
              <w:spacing w:before="0" w:after="0"/>
              <w:rPr>
                <w:ins w:id="4499" w:author="Smullen, Lizz" w:date="2016-02-10T14:51:00Z"/>
                <w:color w:val="FF0000"/>
              </w:rPr>
              <w:pPrChange w:id="4500" w:author="Smullen, Lizz" w:date="2016-02-11T10:49:00Z">
                <w:pPr>
                  <w:spacing w:before="0" w:after="0"/>
                </w:pPr>
              </w:pPrChange>
            </w:pPr>
            <w:ins w:id="4501" w:author="Smullen, Lizz" w:date="2016-02-10T14:51:00Z">
              <w:r>
                <w:t xml:space="preserve">It is strongly recommended that you contact a member of the Astronics/AeroSat Support Team before uploading a Base/Production Configuration File. </w:t>
              </w:r>
            </w:ins>
            <w:ins w:id="4502" w:author="Smullen, Lizz" w:date="2016-02-10T17:01:00Z">
              <w:r>
                <w:t>If you upload the configuration files in the wrong sequence, the system will be rendered unusable.</w:t>
              </w:r>
            </w:ins>
          </w:p>
        </w:tc>
      </w:tr>
    </w:tbl>
    <w:p w14:paraId="1E7A55BF" w14:textId="1C3D0A3D" w:rsidR="00DD2C12" w:rsidDel="00DD2C12" w:rsidRDefault="00F45C16">
      <w:pPr>
        <w:ind w:left="720"/>
        <w:rPr>
          <w:del w:id="4503" w:author="Smullen, Lizz" w:date="2016-02-10T14:51:00Z"/>
        </w:rPr>
        <w:pPrChange w:id="4504" w:author="Smullen, Lizz" w:date="2016-02-10T14:51:00Z">
          <w:pPr>
            <w:pStyle w:val="ListParagraph"/>
            <w:numPr>
              <w:numId w:val="42"/>
            </w:numPr>
          </w:pPr>
        </w:pPrChange>
      </w:pPr>
      <w:ins w:id="4505" w:author="Smullen, Lizz" w:date="2016-02-11T10:51:00Z">
        <w:r>
          <w:t xml:space="preserve">[B] </w:t>
        </w:r>
      </w:ins>
    </w:p>
    <w:p w14:paraId="61973C6F" w14:textId="77777777" w:rsidR="00F45C16" w:rsidRDefault="009D50BA">
      <w:pPr>
        <w:pStyle w:val="Heading3"/>
        <w:rPr>
          <w:ins w:id="4506" w:author="Smullen, Lizz" w:date="2016-02-11T10:49:00Z"/>
        </w:rPr>
        <w:pPrChange w:id="4507" w:author="Smullen, Lizz" w:date="2016-02-11T10:49:00Z">
          <w:pPr/>
        </w:pPrChange>
      </w:pPr>
      <w:bookmarkStart w:id="4508" w:name="_Ref442951305"/>
      <w:r w:rsidRPr="00055A73">
        <w:t>Customer Configuration File</w:t>
      </w:r>
      <w:bookmarkEnd w:id="4508"/>
      <w:r>
        <w:t xml:space="preserve"> </w:t>
      </w:r>
      <w:del w:id="4509" w:author="Smullen, Lizz" w:date="2016-02-11T10:49:00Z">
        <w:r w:rsidDel="00F45C16">
          <w:delText xml:space="preserve">— </w:delText>
        </w:r>
      </w:del>
    </w:p>
    <w:p w14:paraId="46CBB27E" w14:textId="6F21B20E" w:rsidR="00055A73" w:rsidRDefault="00F45C16">
      <w:pPr>
        <w:rPr>
          <w:ins w:id="4510" w:author="Smullen, Lizz" w:date="2016-02-10T17:06:00Z"/>
        </w:rPr>
      </w:pPr>
      <w:ins w:id="4511" w:author="Smullen, Lizz" w:date="2016-02-11T10:49:00Z">
        <w:r>
          <w:t>This file c</w:t>
        </w:r>
      </w:ins>
      <w:del w:id="4512" w:author="Smullen, Lizz" w:date="2016-02-11T10:50:00Z">
        <w:r w:rsidR="009D50BA" w:rsidDel="00F45C16">
          <w:delText>C</w:delText>
        </w:r>
      </w:del>
      <w:r w:rsidR="009D50BA">
        <w:t xml:space="preserve">ontains the SATCOM System software configuration </w:t>
      </w:r>
      <w:del w:id="4513" w:author="Smullen, Lizz" w:date="2016-02-11T10:50:00Z">
        <w:r w:rsidR="009D50BA" w:rsidDel="00F45C16">
          <w:delText>specific to</w:delText>
        </w:r>
      </w:del>
      <w:ins w:id="4514" w:author="Smullen, Lizz" w:date="2016-02-11T10:50:00Z">
        <w:r>
          <w:t>that is specific to</w:t>
        </w:r>
      </w:ins>
      <w:r w:rsidR="009D50BA">
        <w:t xml:space="preserve"> a</w:t>
      </w:r>
      <w:r w:rsidR="00C413C9">
        <w:t xml:space="preserve"> customer’s</w:t>
      </w:r>
      <w:r w:rsidR="009D50BA">
        <w:t xml:space="preserve"> aircraft operation</w:t>
      </w:r>
      <w:r w:rsidR="00F87AD1">
        <w:t>al environment</w:t>
      </w:r>
      <w:r w:rsidR="009D50BA">
        <w:t>.</w:t>
      </w:r>
      <w:ins w:id="4515" w:author="Smullen, Lizz" w:date="2016-02-10T16:56:00Z">
        <w:r w:rsidR="00055A73">
          <w:t xml:space="preserve"> </w:t>
        </w:r>
      </w:ins>
      <w:ins w:id="4516" w:author="Smullen, Lizz" w:date="2016-02-10T16:57:00Z">
        <w:r w:rsidR="00055A73">
          <w:t xml:space="preserve"> When </w:t>
        </w:r>
      </w:ins>
      <w:ins w:id="4517" w:author="Smullen, Lizz" w:date="2016-02-10T16:56:00Z">
        <w:r w:rsidR="00055A73">
          <w:t>a</w:t>
        </w:r>
        <w:r w:rsidR="00055A73" w:rsidRPr="003F5ACD">
          <w:t xml:space="preserve"> new </w:t>
        </w:r>
        <w:r w:rsidR="00055A73" w:rsidRPr="00055A73">
          <w:rPr>
            <w:b/>
          </w:rPr>
          <w:t>Base/Production Configuration File</w:t>
        </w:r>
        <w:r w:rsidR="00055A73" w:rsidRPr="003F5ACD">
          <w:t xml:space="preserve"> </w:t>
        </w:r>
      </w:ins>
      <w:ins w:id="4518" w:author="Smullen, Lizz" w:date="2016-02-10T16:57:00Z">
        <w:r w:rsidR="00055A73">
          <w:t xml:space="preserve">is uploaded </w:t>
        </w:r>
      </w:ins>
      <w:ins w:id="4519" w:author="Smullen, Lizz" w:date="2016-02-10T16:56:00Z">
        <w:r w:rsidR="00055A73">
          <w:t xml:space="preserve">onto the SATCOM System, </w:t>
        </w:r>
      </w:ins>
      <w:ins w:id="4520" w:author="Smullen, Lizz" w:date="2016-02-10T16:57:00Z">
        <w:r w:rsidR="00055A73">
          <w:t>some of the data on</w:t>
        </w:r>
      </w:ins>
      <w:ins w:id="4521" w:author="Smullen, Lizz" w:date="2016-02-10T16:56:00Z">
        <w:r w:rsidR="00055A73">
          <w:t xml:space="preserve"> the </w:t>
        </w:r>
        <w:r w:rsidR="00055A73" w:rsidRPr="00055A73">
          <w:rPr>
            <w:b/>
          </w:rPr>
          <w:t>Customer Configuration</w:t>
        </w:r>
        <w:r w:rsidR="00055A73" w:rsidRPr="002A29BE">
          <w:t xml:space="preserve"> </w:t>
        </w:r>
        <w:r w:rsidR="00055A73" w:rsidRPr="00055A73">
          <w:rPr>
            <w:b/>
          </w:rPr>
          <w:t xml:space="preserve">File </w:t>
        </w:r>
      </w:ins>
      <w:ins w:id="4522" w:author="Smullen, Lizz" w:date="2016-02-10T16:58:00Z">
        <w:r w:rsidR="00055A73">
          <w:t>is</w:t>
        </w:r>
      </w:ins>
      <w:ins w:id="4523" w:author="Smullen, Lizz" w:date="2016-02-10T16:56:00Z">
        <w:r w:rsidR="00055A73">
          <w:t xml:space="preserve"> automatically overwritten. When this occurs, you must reload then verify the latest version of the </w:t>
        </w:r>
        <w:r w:rsidR="00055A73" w:rsidRPr="00055A73">
          <w:rPr>
            <w:b/>
          </w:rPr>
          <w:t>Customer Configuration File</w:t>
        </w:r>
        <w:r w:rsidR="00055A73">
          <w:t>.</w:t>
        </w:r>
      </w:ins>
    </w:p>
    <w:tbl>
      <w:tblPr>
        <w:tblStyle w:val="TableGrid"/>
        <w:tblW w:w="8460"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524" w:author="Smullen, Lizz" w:date="2016-02-11T10:50:00Z">
          <w:tblPr>
            <w:tblStyle w:val="TableGrid"/>
            <w:tblW w:w="8460" w:type="dxa"/>
            <w:tblInd w:w="82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80"/>
        <w:gridCol w:w="7380"/>
        <w:tblGridChange w:id="4525">
          <w:tblGrid>
            <w:gridCol w:w="1080"/>
            <w:gridCol w:w="7380"/>
          </w:tblGrid>
        </w:tblGridChange>
      </w:tblGrid>
      <w:tr w:rsidR="003C1C8E" w:rsidRPr="00D4685F" w14:paraId="7CBBC0AA" w14:textId="77777777" w:rsidTr="00F45C16">
        <w:trPr>
          <w:ins w:id="4526" w:author="Smullen, Lizz" w:date="2016-02-10T17:06:00Z"/>
        </w:trPr>
        <w:tc>
          <w:tcPr>
            <w:tcW w:w="1080" w:type="dxa"/>
            <w:tcPrChange w:id="4527" w:author="Smullen, Lizz" w:date="2016-02-11T10:50:00Z">
              <w:tcPr>
                <w:tcW w:w="1080" w:type="dxa"/>
              </w:tcPr>
            </w:tcPrChange>
          </w:tcPr>
          <w:p w14:paraId="3E7E93CE" w14:textId="77777777" w:rsidR="003C1C8E" w:rsidRDefault="003C1C8E" w:rsidP="00D90655">
            <w:pPr>
              <w:rPr>
                <w:ins w:id="4528" w:author="Smullen, Lizz" w:date="2016-02-10T17:06:00Z"/>
              </w:rPr>
            </w:pPr>
            <w:ins w:id="4529" w:author="Smullen, Lizz" w:date="2016-02-10T17:06:00Z">
              <w:r>
                <w:rPr>
                  <w:noProof/>
                </w:rPr>
                <w:drawing>
                  <wp:anchor distT="0" distB="0" distL="114300" distR="114300" simplePos="0" relativeHeight="251762688" behindDoc="0" locked="0" layoutInCell="1" allowOverlap="1" wp14:anchorId="49DB4460" wp14:editId="7BDAF236">
                    <wp:simplePos x="0" y="0"/>
                    <wp:positionH relativeFrom="column">
                      <wp:posOffset>-49530</wp:posOffset>
                    </wp:positionH>
                    <wp:positionV relativeFrom="paragraph">
                      <wp:posOffset>65405</wp:posOffset>
                    </wp:positionV>
                    <wp:extent cx="512064" cy="13716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 icon.JPG"/>
                            <pic:cNvPicPr/>
                          </pic:nvPicPr>
                          <pic:blipFill>
                            <a:blip r:embed="rId15">
                              <a:extLst>
                                <a:ext uri="{28A0092B-C50C-407E-A947-70E740481C1C}">
                                  <a14:useLocalDpi xmlns:a14="http://schemas.microsoft.com/office/drawing/2010/main" val="0"/>
                                </a:ext>
                              </a:extLst>
                            </a:blip>
                            <a:stretch>
                              <a:fillRect/>
                            </a:stretch>
                          </pic:blipFill>
                          <pic:spPr>
                            <a:xfrm>
                              <a:off x="0" y="0"/>
                              <a:ext cx="512064" cy="137160"/>
                            </a:xfrm>
                            <a:prstGeom prst="rect">
                              <a:avLst/>
                            </a:prstGeom>
                          </pic:spPr>
                        </pic:pic>
                      </a:graphicData>
                    </a:graphic>
                    <wp14:sizeRelH relativeFrom="margin">
                      <wp14:pctWidth>0</wp14:pctWidth>
                    </wp14:sizeRelH>
                  </wp:anchor>
                </w:drawing>
              </w:r>
            </w:ins>
          </w:p>
          <w:p w14:paraId="18F914BD" w14:textId="77777777" w:rsidR="003C1C8E" w:rsidRPr="003F7B76" w:rsidRDefault="003C1C8E">
            <w:pPr>
              <w:pStyle w:val="Index"/>
              <w:suppressLineNumbers w:val="0"/>
              <w:rPr>
                <w:ins w:id="4530" w:author="Smullen, Lizz" w:date="2016-02-10T17:06:00Z"/>
              </w:rPr>
              <w:pPrChange w:id="4531" w:author="Smullen, Lizz" w:date="2016-02-11T10:50:00Z">
                <w:pPr/>
              </w:pPrChange>
            </w:pPr>
          </w:p>
        </w:tc>
        <w:tc>
          <w:tcPr>
            <w:tcW w:w="7380" w:type="dxa"/>
            <w:vAlign w:val="center"/>
            <w:tcPrChange w:id="4532" w:author="Smullen, Lizz" w:date="2016-02-11T10:50:00Z">
              <w:tcPr>
                <w:tcW w:w="7380" w:type="dxa"/>
                <w:vAlign w:val="center"/>
              </w:tcPr>
            </w:tcPrChange>
          </w:tcPr>
          <w:p w14:paraId="269D5467" w14:textId="017BED86" w:rsidR="003C1C8E" w:rsidRPr="002573CE" w:rsidRDefault="003C1C8E">
            <w:pPr>
              <w:spacing w:before="0" w:after="0"/>
              <w:rPr>
                <w:ins w:id="4533" w:author="Smullen, Lizz" w:date="2016-02-10T17:06:00Z"/>
                <w:color w:val="FF0000"/>
              </w:rPr>
            </w:pPr>
            <w:ins w:id="4534" w:author="Smullen, Lizz" w:date="2016-02-10T17:06:00Z">
              <w:r>
                <w:t>It is strongly recommended that you contact a member of the Astronics/AeroSat Support Team before uploading the Customer Configuration File. If you upload the configuration files in the wrong sequence, the system will be rendered unusable.</w:t>
              </w:r>
            </w:ins>
          </w:p>
        </w:tc>
      </w:tr>
    </w:tbl>
    <w:p w14:paraId="6F00558E" w14:textId="156E6749" w:rsidR="00B851EE" w:rsidRPr="00F815EA" w:rsidDel="00B851EE" w:rsidRDefault="00B851EE">
      <w:pPr>
        <w:pStyle w:val="Heading3"/>
        <w:rPr>
          <w:del w:id="4535" w:author="Smullen, Lizz" w:date="2016-02-10T15:16:00Z"/>
        </w:rPr>
        <w:pPrChange w:id="4536" w:author="Smullen, Lizz" w:date="2016-02-11T09:09:00Z">
          <w:pPr>
            <w:pStyle w:val="ListParagraph"/>
            <w:numPr>
              <w:numId w:val="42"/>
            </w:numPr>
          </w:pPr>
        </w:pPrChange>
      </w:pPr>
      <w:bookmarkStart w:id="4537" w:name="_Toc442883617"/>
      <w:bookmarkStart w:id="4538" w:name="_Toc442899165"/>
      <w:bookmarkStart w:id="4539" w:name="_Toc442905274"/>
      <w:bookmarkEnd w:id="4537"/>
      <w:bookmarkEnd w:id="4538"/>
      <w:bookmarkEnd w:id="4539"/>
    </w:p>
    <w:p w14:paraId="0F522558" w14:textId="0482DF69" w:rsidR="003B6A1F" w:rsidDel="00B851EE" w:rsidRDefault="00CF0B13">
      <w:pPr>
        <w:pStyle w:val="Heading3"/>
        <w:rPr>
          <w:del w:id="4540" w:author="Smullen, Lizz" w:date="2016-02-10T15:20:00Z"/>
        </w:rPr>
        <w:pPrChange w:id="4541" w:author="Smullen, Lizz" w:date="2016-02-11T09:09:00Z">
          <w:pPr>
            <w:pStyle w:val="ListParagraph"/>
            <w:numPr>
              <w:numId w:val="42"/>
            </w:numPr>
          </w:pPr>
        </w:pPrChange>
      </w:pPr>
      <w:del w:id="4542" w:author="Smullen, Lizz" w:date="2016-02-10T15:20:00Z">
        <w:r w:rsidDel="00B851EE">
          <w:delText xml:space="preserve">EMS Blanking Zone File — </w:delText>
        </w:r>
      </w:del>
      <w:del w:id="4543" w:author="Smullen, Lizz" w:date="2016-02-10T13:56:00Z">
        <w:r w:rsidDel="00304A4F">
          <w:delText>C</w:delText>
        </w:r>
      </w:del>
      <w:del w:id="4544" w:author="Smullen, Lizz" w:date="2016-02-10T15:20:00Z">
        <w:r w:rsidDel="00B851EE">
          <w:delText>ontains the dimensional data that prevents the antenna from transmitting RF when the GAU is pointing at a blanking zone on the aircraft</w:delText>
        </w:r>
        <w:r w:rsidR="003B6A1F" w:rsidRPr="00F815EA" w:rsidDel="00B851EE">
          <w:delText>.</w:delText>
        </w:r>
        <w:bookmarkStart w:id="4545" w:name="_Toc442883618"/>
        <w:bookmarkStart w:id="4546" w:name="_Toc442899166"/>
        <w:bookmarkStart w:id="4547" w:name="_Toc442905275"/>
        <w:bookmarkEnd w:id="4545"/>
        <w:bookmarkEnd w:id="4546"/>
        <w:bookmarkEnd w:id="4547"/>
      </w:del>
    </w:p>
    <w:tbl>
      <w:tblPr>
        <w:tblStyle w:val="TableGrid"/>
        <w:tblW w:w="9198" w:type="dxa"/>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4548" w:author="Smullen, Lizz" w:date="2016-02-10T15:09:00Z">
          <w:tblPr>
            <w:tblStyle w:val="TableGrid"/>
            <w:tblW w:w="8370" w:type="dxa"/>
            <w:tblInd w:w="82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564"/>
        <w:gridCol w:w="7634"/>
        <w:tblGridChange w:id="4549">
          <w:tblGrid>
            <w:gridCol w:w="846"/>
            <w:gridCol w:w="7524"/>
          </w:tblGrid>
        </w:tblGridChange>
      </w:tblGrid>
      <w:tr w:rsidR="001350DF" w:rsidRPr="00D4685F" w:rsidDel="00DD2C12" w14:paraId="4204D2B9" w14:textId="3215A599" w:rsidTr="002A29BE">
        <w:trPr>
          <w:del w:id="4550" w:author="Smullen, Lizz" w:date="2016-02-10T14:51:00Z"/>
        </w:trPr>
        <w:tc>
          <w:tcPr>
            <w:tcW w:w="846" w:type="dxa"/>
            <w:tcPrChange w:id="4551" w:author="Smullen, Lizz" w:date="2016-02-10T15:09:00Z">
              <w:tcPr>
                <w:tcW w:w="846" w:type="dxa"/>
              </w:tcPr>
            </w:tcPrChange>
          </w:tcPr>
          <w:p w14:paraId="3F053EB3" w14:textId="1AB72A4B" w:rsidR="00764E49" w:rsidDel="00833B77" w:rsidRDefault="00764E49">
            <w:pPr>
              <w:pStyle w:val="Heading3"/>
              <w:rPr>
                <w:del w:id="4552" w:author="Smullen, Lizz" w:date="2016-02-10T14:49:00Z"/>
              </w:rPr>
              <w:pPrChange w:id="4553" w:author="Smullen, Lizz" w:date="2016-02-11T09:09:00Z">
                <w:pPr/>
              </w:pPrChange>
            </w:pPr>
            <w:bookmarkStart w:id="4554" w:name="_Toc442883619"/>
            <w:bookmarkStart w:id="4555" w:name="_Toc442899167"/>
            <w:bookmarkStart w:id="4556" w:name="_Toc442905276"/>
            <w:bookmarkEnd w:id="4554"/>
            <w:bookmarkEnd w:id="4555"/>
            <w:bookmarkEnd w:id="4556"/>
          </w:p>
          <w:p w14:paraId="11935C4C" w14:textId="7FDE2E39" w:rsidR="003F7B76" w:rsidDel="00DD2C12" w:rsidRDefault="001350DF">
            <w:pPr>
              <w:pStyle w:val="Heading3"/>
              <w:rPr>
                <w:del w:id="4557" w:author="Smullen, Lizz" w:date="2016-02-10T14:51:00Z"/>
              </w:rPr>
              <w:pPrChange w:id="4558" w:author="Smullen, Lizz" w:date="2016-02-11T09:09:00Z">
                <w:pPr/>
              </w:pPrChange>
            </w:pPr>
            <w:del w:id="4559" w:author="Smullen, Lizz" w:date="2016-02-10T14:39:00Z">
              <w:r w:rsidDel="000A66A6">
                <w:rPr>
                  <w:rPrChange w:id="4560" w:author="Unknown">
                    <w:rPr>
                      <w:noProof/>
                    </w:rPr>
                  </w:rPrChange>
                </w:rPr>
                <w:drawing>
                  <wp:anchor distT="0" distB="0" distL="114300" distR="114300" simplePos="0" relativeHeight="251670528" behindDoc="0" locked="0" layoutInCell="1" allowOverlap="1" wp14:anchorId="07AFEF5A" wp14:editId="18447B4C">
                    <wp:simplePos x="0" y="0"/>
                    <wp:positionH relativeFrom="margin">
                      <wp:posOffset>0</wp:posOffset>
                    </wp:positionH>
                    <wp:positionV relativeFrom="margin">
                      <wp:posOffset>0</wp:posOffset>
                    </wp:positionV>
                    <wp:extent cx="393065" cy="393065"/>
                    <wp:effectExtent l="0" t="0" r="6985"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blue.png"/>
                            <pic:cNvPicPr/>
                          </pic:nvPicPr>
                          <pic:blipFill>
                            <a:blip r:embed="rId14">
                              <a:extLst>
                                <a:ext uri="{28A0092B-C50C-407E-A947-70E740481C1C}">
                                  <a14:useLocalDpi xmlns:a14="http://schemas.microsoft.com/office/drawing/2010/main" val="0"/>
                                </a:ext>
                              </a:extLst>
                            </a:blip>
                            <a:stretch>
                              <a:fillRect/>
                            </a:stretch>
                          </pic:blipFill>
                          <pic:spPr>
                            <a:xfrm>
                              <a:off x="0" y="0"/>
                              <a:ext cx="393065" cy="393065"/>
                            </a:xfrm>
                            <a:prstGeom prst="rect">
                              <a:avLst/>
                            </a:prstGeom>
                          </pic:spPr>
                        </pic:pic>
                      </a:graphicData>
                    </a:graphic>
                    <wp14:sizeRelH relativeFrom="page">
                      <wp14:pctWidth>0</wp14:pctWidth>
                    </wp14:sizeRelH>
                    <wp14:sizeRelV relativeFrom="page">
                      <wp14:pctHeight>0</wp14:pctHeight>
                    </wp14:sizeRelV>
                  </wp:anchor>
                </w:drawing>
              </w:r>
            </w:del>
            <w:bookmarkStart w:id="4561" w:name="_Toc442883620"/>
            <w:bookmarkStart w:id="4562" w:name="_Toc442899168"/>
            <w:bookmarkStart w:id="4563" w:name="_Toc442905277"/>
            <w:bookmarkEnd w:id="4561"/>
            <w:bookmarkEnd w:id="4562"/>
            <w:bookmarkEnd w:id="4563"/>
          </w:p>
          <w:p w14:paraId="2F38D938" w14:textId="09A03CA4" w:rsidR="001350DF" w:rsidRPr="003F7B76" w:rsidDel="00DD2C12" w:rsidRDefault="003F7B76">
            <w:pPr>
              <w:pStyle w:val="Heading3"/>
              <w:rPr>
                <w:del w:id="4564" w:author="Smullen, Lizz" w:date="2016-02-10T14:51:00Z"/>
              </w:rPr>
              <w:pPrChange w:id="4565" w:author="Smullen, Lizz" w:date="2016-02-11T09:09:00Z">
                <w:pPr/>
              </w:pPrChange>
            </w:pPr>
            <w:del w:id="4566" w:author="Smullen, Lizz" w:date="2016-02-10T14:47:00Z">
              <w:r w:rsidDel="00833B77">
                <w:rPr>
                  <w:rPrChange w:id="4567" w:author="Unknown">
                    <w:rPr>
                      <w:noProof/>
                    </w:rPr>
                  </w:rPrChange>
                </w:rPr>
                <w:drawing>
                  <wp:inline distT="0" distB="0" distL="0" distR="0" wp14:anchorId="2DC4FD17" wp14:editId="76D0F0E7">
                    <wp:extent cx="384175" cy="3778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175" cy="377825"/>
                            </a:xfrm>
                            <a:prstGeom prst="rect">
                              <a:avLst/>
                            </a:prstGeom>
                            <a:noFill/>
                          </pic:spPr>
                        </pic:pic>
                      </a:graphicData>
                    </a:graphic>
                  </wp:inline>
                </w:drawing>
              </w:r>
            </w:del>
            <w:bookmarkStart w:id="4568" w:name="_Toc442883621"/>
            <w:bookmarkStart w:id="4569" w:name="_Toc442899169"/>
            <w:bookmarkStart w:id="4570" w:name="_Toc442905278"/>
            <w:bookmarkEnd w:id="4568"/>
            <w:bookmarkEnd w:id="4569"/>
            <w:bookmarkEnd w:id="4570"/>
          </w:p>
        </w:tc>
        <w:tc>
          <w:tcPr>
            <w:tcW w:w="7524" w:type="dxa"/>
            <w:vAlign w:val="center"/>
            <w:tcPrChange w:id="4571" w:author="Smullen, Lizz" w:date="2016-02-10T15:09:00Z">
              <w:tcPr>
                <w:tcW w:w="7524" w:type="dxa"/>
                <w:vAlign w:val="center"/>
              </w:tcPr>
            </w:tcPrChange>
          </w:tcPr>
          <w:p w14:paraId="5BBBE3A9" w14:textId="1A3CB460" w:rsidR="003F7B76" w:rsidRPr="000A66A6" w:rsidDel="000A66A6" w:rsidRDefault="00150451">
            <w:pPr>
              <w:pStyle w:val="Heading3"/>
              <w:rPr>
                <w:del w:id="4572" w:author="Smullen, Lizz" w:date="2016-02-10T14:46:00Z"/>
                <w:rPrChange w:id="4573" w:author="Smullen, Lizz" w:date="2016-02-10T14:40:00Z">
                  <w:rPr>
                    <w:del w:id="4574" w:author="Smullen, Lizz" w:date="2016-02-10T14:46:00Z"/>
                    <w:color w:val="FF0000"/>
                  </w:rPr>
                </w:rPrChange>
              </w:rPr>
              <w:pPrChange w:id="4575" w:author="Smullen, Lizz" w:date="2016-02-11T09:09:00Z">
                <w:pPr/>
              </w:pPrChange>
            </w:pPr>
            <w:del w:id="4576" w:author="Smullen, Lizz" w:date="2016-02-10T14:41:00Z">
              <w:r w:rsidRPr="000A66A6" w:rsidDel="000A66A6">
                <w:rPr>
                  <w:rPrChange w:id="4577" w:author="Smullen, Lizz" w:date="2016-02-10T14:40:00Z">
                    <w:rPr>
                      <w:color w:val="FF0000"/>
                    </w:rPr>
                  </w:rPrChange>
                </w:rPr>
                <w:delText>O</w:delText>
              </w:r>
            </w:del>
            <w:del w:id="4578" w:author="Smullen, Lizz" w:date="2016-02-10T14:46:00Z">
              <w:r w:rsidRPr="000A66A6" w:rsidDel="000A66A6">
                <w:rPr>
                  <w:rPrChange w:id="4579" w:author="Smullen, Lizz" w:date="2016-02-10T14:40:00Z">
                    <w:rPr>
                      <w:color w:val="FF0000"/>
                    </w:rPr>
                  </w:rPrChange>
                </w:rPr>
                <w:delText>n the rare occasion</w:delText>
              </w:r>
              <w:r w:rsidR="00C374AF" w:rsidRPr="000A66A6" w:rsidDel="000A66A6">
                <w:rPr>
                  <w:rPrChange w:id="4580" w:author="Smullen, Lizz" w:date="2016-02-10T14:40:00Z">
                    <w:rPr>
                      <w:color w:val="FF0000"/>
                    </w:rPr>
                  </w:rPrChange>
                </w:rPr>
                <w:delText xml:space="preserve"> where you need to update the Base/Production </w:delText>
              </w:r>
              <w:r w:rsidRPr="000A66A6" w:rsidDel="000A66A6">
                <w:rPr>
                  <w:b w:val="0"/>
                  <w:rPrChange w:id="4581" w:author="Smullen, Lizz" w:date="2016-02-10T14:40:00Z">
                    <w:rPr>
                      <w:b/>
                      <w:color w:val="FF0000"/>
                    </w:rPr>
                  </w:rPrChange>
                </w:rPr>
                <w:delText>C</w:delText>
              </w:r>
              <w:r w:rsidR="007E7B9D" w:rsidRPr="000A66A6" w:rsidDel="000A66A6">
                <w:rPr>
                  <w:b w:val="0"/>
                  <w:rPrChange w:id="4582" w:author="Smullen, Lizz" w:date="2016-02-10T14:40:00Z">
                    <w:rPr>
                      <w:b/>
                      <w:color w:val="FF0000"/>
                    </w:rPr>
                  </w:rPrChange>
                </w:rPr>
                <w:delText>onfiguration</w:delText>
              </w:r>
              <w:r w:rsidR="00C374AF" w:rsidRPr="000A66A6" w:rsidDel="000A66A6">
                <w:rPr>
                  <w:b w:val="0"/>
                  <w:rPrChange w:id="4583" w:author="Smullen, Lizz" w:date="2016-02-10T14:40:00Z">
                    <w:rPr>
                      <w:b/>
                      <w:color w:val="FF0000"/>
                    </w:rPr>
                  </w:rPrChange>
                </w:rPr>
                <w:delText xml:space="preserve"> </w:delText>
              </w:r>
              <w:r w:rsidRPr="000A66A6" w:rsidDel="000A66A6">
                <w:rPr>
                  <w:b w:val="0"/>
                  <w:rPrChange w:id="4584" w:author="Smullen, Lizz" w:date="2016-02-10T14:40:00Z">
                    <w:rPr>
                      <w:b/>
                      <w:color w:val="FF0000"/>
                    </w:rPr>
                  </w:rPrChange>
                </w:rPr>
                <w:delText>F</w:delText>
              </w:r>
              <w:r w:rsidR="00C374AF" w:rsidRPr="000A66A6" w:rsidDel="000A66A6">
                <w:rPr>
                  <w:b w:val="0"/>
                  <w:rPrChange w:id="4585" w:author="Smullen, Lizz" w:date="2016-02-10T14:40:00Z">
                    <w:rPr>
                      <w:b/>
                      <w:color w:val="FF0000"/>
                    </w:rPr>
                  </w:rPrChange>
                </w:rPr>
                <w:delText>ile, t</w:delText>
              </w:r>
              <w:r w:rsidR="001350DF" w:rsidRPr="000A66A6" w:rsidDel="000A66A6">
                <w:rPr>
                  <w:rPrChange w:id="4586" w:author="Smullen, Lizz" w:date="2016-02-10T14:40:00Z">
                    <w:rPr>
                      <w:color w:val="FF0000"/>
                    </w:rPr>
                  </w:rPrChange>
                </w:rPr>
                <w:delText>o avoid damaging the system with an incorrect file upload sequence</w:delText>
              </w:r>
            </w:del>
            <w:del w:id="4587" w:author="Smullen, Lizz" w:date="2016-02-10T14:40:00Z">
              <w:r w:rsidR="001350DF" w:rsidRPr="000A66A6" w:rsidDel="000A66A6">
                <w:rPr>
                  <w:rPrChange w:id="4588" w:author="Smullen, Lizz" w:date="2016-02-10T14:40:00Z">
                    <w:rPr>
                      <w:color w:val="FF0000"/>
                    </w:rPr>
                  </w:rPrChange>
                </w:rPr>
                <w:delText xml:space="preserve">, it is strongly recommended that you contact a member of the AeroSat team for guidance prior to uploading the Base/Production </w:delText>
              </w:r>
              <w:r w:rsidR="007E7B9D" w:rsidRPr="000A66A6" w:rsidDel="000A66A6">
                <w:rPr>
                  <w:b w:val="0"/>
                  <w:rPrChange w:id="4589" w:author="Smullen, Lizz" w:date="2016-02-10T14:40:00Z">
                    <w:rPr>
                      <w:b/>
                      <w:color w:val="FF0000"/>
                    </w:rPr>
                  </w:rPrChange>
                </w:rPr>
                <w:delText>c</w:delText>
              </w:r>
              <w:r w:rsidR="001350DF" w:rsidRPr="000A66A6" w:rsidDel="000A66A6">
                <w:rPr>
                  <w:b w:val="0"/>
                  <w:rPrChange w:id="4590" w:author="Smullen, Lizz" w:date="2016-02-10T14:40:00Z">
                    <w:rPr>
                      <w:b/>
                      <w:color w:val="FF0000"/>
                    </w:rPr>
                  </w:rPrChange>
                </w:rPr>
                <w:delText xml:space="preserve">onfiguration </w:delText>
              </w:r>
              <w:r w:rsidR="007E7B9D" w:rsidRPr="000A66A6" w:rsidDel="000A66A6">
                <w:rPr>
                  <w:b w:val="0"/>
                  <w:rPrChange w:id="4591" w:author="Smullen, Lizz" w:date="2016-02-10T14:40:00Z">
                    <w:rPr>
                      <w:b/>
                      <w:color w:val="FF0000"/>
                    </w:rPr>
                  </w:rPrChange>
                </w:rPr>
                <w:delText>f</w:delText>
              </w:r>
              <w:r w:rsidR="001350DF" w:rsidRPr="000A66A6" w:rsidDel="000A66A6">
                <w:rPr>
                  <w:b w:val="0"/>
                  <w:rPrChange w:id="4592" w:author="Smullen, Lizz" w:date="2016-02-10T14:40:00Z">
                    <w:rPr>
                      <w:b/>
                      <w:color w:val="FF0000"/>
                    </w:rPr>
                  </w:rPrChange>
                </w:rPr>
                <w:delText>ile.</w:delText>
              </w:r>
            </w:del>
            <w:del w:id="4593" w:author="Smullen, Lizz" w:date="2016-02-10T14:46:00Z">
              <w:r w:rsidR="001350DF" w:rsidRPr="000A66A6" w:rsidDel="000A66A6">
                <w:rPr>
                  <w:rPrChange w:id="4594" w:author="Smullen, Lizz" w:date="2016-02-10T14:40:00Z">
                    <w:rPr>
                      <w:color w:val="FF0000"/>
                    </w:rPr>
                  </w:rPrChange>
                </w:rPr>
                <w:delText xml:space="preserve"> </w:delText>
              </w:r>
              <w:bookmarkStart w:id="4595" w:name="_Toc442883622"/>
              <w:bookmarkStart w:id="4596" w:name="_Toc442899170"/>
              <w:bookmarkStart w:id="4597" w:name="_Toc442905279"/>
              <w:bookmarkEnd w:id="4595"/>
              <w:bookmarkEnd w:id="4596"/>
              <w:bookmarkEnd w:id="4597"/>
            </w:del>
          </w:p>
          <w:p w14:paraId="21ACDE41" w14:textId="7DDBE274" w:rsidR="00764E49" w:rsidRPr="002573CE" w:rsidDel="000A66A6" w:rsidRDefault="00764E49">
            <w:pPr>
              <w:pStyle w:val="Heading3"/>
              <w:rPr>
                <w:del w:id="4598" w:author="Smullen, Lizz" w:date="2016-02-10T14:46:00Z"/>
              </w:rPr>
              <w:pPrChange w:id="4599" w:author="Smullen, Lizz" w:date="2016-02-11T09:09:00Z">
                <w:pPr/>
              </w:pPrChange>
            </w:pPr>
            <w:bookmarkStart w:id="4600" w:name="_Toc442883623"/>
            <w:bookmarkStart w:id="4601" w:name="_Toc442899171"/>
            <w:bookmarkStart w:id="4602" w:name="_Toc442905280"/>
            <w:bookmarkEnd w:id="4600"/>
            <w:bookmarkEnd w:id="4601"/>
            <w:bookmarkEnd w:id="4602"/>
          </w:p>
          <w:p w14:paraId="653099D5" w14:textId="17483555" w:rsidR="001B329D" w:rsidRPr="002573CE" w:rsidDel="00833B77" w:rsidRDefault="001350DF">
            <w:pPr>
              <w:pStyle w:val="Heading3"/>
              <w:rPr>
                <w:del w:id="4603" w:author="Smullen, Lizz" w:date="2016-02-10T14:46:00Z"/>
              </w:rPr>
              <w:pPrChange w:id="4604" w:author="Smullen, Lizz" w:date="2016-02-11T09:09:00Z">
                <w:pPr/>
              </w:pPrChange>
            </w:pPr>
            <w:del w:id="4605" w:author="Smullen, Lizz" w:date="2016-02-10T14:46:00Z">
              <w:r w:rsidRPr="002573CE" w:rsidDel="00833B77">
                <w:delText>Once a new Base/Production File is uploaded onto the SATCOM System, the previous one is immediately overwritten.</w:delText>
              </w:r>
              <w:r w:rsidR="003F7B76" w:rsidRPr="002573CE" w:rsidDel="00833B77">
                <w:delText xml:space="preserve"> Loading a Base/Production Configuration file will also overwrite some elements of the Customer Configuration file, so </w:delText>
              </w:r>
              <w:r w:rsidR="004455CA" w:rsidRPr="002573CE" w:rsidDel="00833B77">
                <w:delText>the Customer Configuration</w:delText>
              </w:r>
              <w:r w:rsidR="003F7B76" w:rsidRPr="002573CE" w:rsidDel="00833B77">
                <w:delText xml:space="preserve"> will</w:delText>
              </w:r>
              <w:r w:rsidR="009D50BA" w:rsidRPr="002573CE" w:rsidDel="00833B77">
                <w:delText xml:space="preserve"> then</w:delText>
              </w:r>
              <w:r w:rsidR="004455CA" w:rsidRPr="002573CE" w:rsidDel="00833B77">
                <w:delText xml:space="preserve"> </w:delText>
              </w:r>
              <w:r w:rsidR="003F7B76" w:rsidRPr="002573CE" w:rsidDel="00833B77">
                <w:delText xml:space="preserve">need to </w:delText>
              </w:r>
              <w:r w:rsidR="001B329D" w:rsidRPr="002573CE" w:rsidDel="00833B77">
                <w:delText xml:space="preserve">be </w:delText>
              </w:r>
              <w:r w:rsidR="003F7B76" w:rsidRPr="002573CE" w:rsidDel="00833B77">
                <w:delText>re-loaded and verified after the Base/Production file.</w:delText>
              </w:r>
              <w:bookmarkStart w:id="4606" w:name="_Toc442883624"/>
              <w:bookmarkStart w:id="4607" w:name="_Toc442899172"/>
              <w:bookmarkStart w:id="4608" w:name="_Toc442905281"/>
              <w:bookmarkEnd w:id="4606"/>
              <w:bookmarkEnd w:id="4607"/>
              <w:bookmarkEnd w:id="4608"/>
            </w:del>
          </w:p>
          <w:p w14:paraId="441B1F05" w14:textId="121F05BF" w:rsidR="001350DF" w:rsidRPr="002573CE" w:rsidDel="00833B77" w:rsidRDefault="001B329D">
            <w:pPr>
              <w:pStyle w:val="Heading3"/>
              <w:rPr>
                <w:del w:id="4609" w:author="Smullen, Lizz" w:date="2016-02-10T14:46:00Z"/>
              </w:rPr>
              <w:pPrChange w:id="4610" w:author="Smullen, Lizz" w:date="2016-02-11T09:09:00Z">
                <w:pPr/>
              </w:pPrChange>
            </w:pPr>
            <w:del w:id="4611" w:author="Smullen, Lizz" w:date="2016-02-10T14:46:00Z">
              <w:r w:rsidRPr="002573CE" w:rsidDel="00833B77">
                <w:delText xml:space="preserve"> NOTE:  Doing this operation in the wrong sequence will render the system unusable.</w:delText>
              </w:r>
              <w:bookmarkStart w:id="4612" w:name="_Toc442883625"/>
              <w:bookmarkStart w:id="4613" w:name="_Toc442899173"/>
              <w:bookmarkStart w:id="4614" w:name="_Toc442905282"/>
              <w:bookmarkEnd w:id="4612"/>
              <w:bookmarkEnd w:id="4613"/>
              <w:bookmarkEnd w:id="4614"/>
            </w:del>
          </w:p>
          <w:p w14:paraId="5D488435" w14:textId="25E089DD" w:rsidR="009D50BA" w:rsidRPr="002573CE" w:rsidDel="00DD2C12" w:rsidRDefault="009D50BA">
            <w:pPr>
              <w:pStyle w:val="Heading3"/>
              <w:rPr>
                <w:del w:id="4615" w:author="Smullen, Lizz" w:date="2016-02-10T14:51:00Z"/>
              </w:rPr>
              <w:pPrChange w:id="4616" w:author="Smullen, Lizz" w:date="2016-02-11T09:09:00Z">
                <w:pPr>
                  <w:spacing w:before="0" w:after="0"/>
                </w:pPr>
              </w:pPrChange>
            </w:pPr>
            <w:del w:id="4617" w:author="Smullen, Lizz" w:date="2016-02-10T14:46:00Z">
              <w:r w:rsidRPr="002573CE" w:rsidDel="00833B77">
                <w:delText>The correct sequence is: Base/Production file followed by the Customer file.</w:delText>
              </w:r>
            </w:del>
            <w:bookmarkStart w:id="4618" w:name="_Toc442883626"/>
            <w:bookmarkStart w:id="4619" w:name="_Toc442899174"/>
            <w:bookmarkStart w:id="4620" w:name="_Toc442905283"/>
            <w:bookmarkEnd w:id="4618"/>
            <w:bookmarkEnd w:id="4619"/>
            <w:bookmarkEnd w:id="4620"/>
          </w:p>
        </w:tc>
        <w:bookmarkStart w:id="4621" w:name="_Toc442883627"/>
        <w:bookmarkStart w:id="4622" w:name="_Toc442899175"/>
        <w:bookmarkStart w:id="4623" w:name="_Toc442905284"/>
        <w:bookmarkEnd w:id="4621"/>
        <w:bookmarkEnd w:id="4622"/>
        <w:bookmarkEnd w:id="4623"/>
      </w:tr>
    </w:tbl>
    <w:p w14:paraId="5841DA0E" w14:textId="7AB8BD24" w:rsidR="001350DF" w:rsidRDefault="00E01A4E" w:rsidP="00572CDF">
      <w:pPr>
        <w:pStyle w:val="Heading3"/>
      </w:pPr>
      <w:bookmarkStart w:id="4624" w:name="_Toc442905285"/>
      <w:bookmarkStart w:id="4625" w:name="_Ref442963615"/>
      <w:bookmarkStart w:id="4626" w:name="_Ref442963631"/>
      <w:bookmarkStart w:id="4627" w:name="_Ref442963634"/>
      <w:r>
        <w:t>[</w:t>
      </w:r>
      <w:r w:rsidR="00227040">
        <w:t>B]</w:t>
      </w:r>
      <w:r w:rsidR="00C903F2">
        <w:t xml:space="preserve"> </w:t>
      </w:r>
      <w:r w:rsidR="001350DF">
        <w:t xml:space="preserve">Uploading a </w:t>
      </w:r>
      <w:ins w:id="4628" w:author="Smullen, Lizz" w:date="2016-02-10T17:06:00Z">
        <w:r w:rsidR="00961DD7">
          <w:t xml:space="preserve">SATCOM System </w:t>
        </w:r>
      </w:ins>
      <w:r w:rsidR="001350DF">
        <w:t>Configuration File</w:t>
      </w:r>
      <w:bookmarkEnd w:id="4624"/>
      <w:bookmarkEnd w:id="4625"/>
      <w:bookmarkEnd w:id="4626"/>
      <w:bookmarkEnd w:id="4627"/>
    </w:p>
    <w:p w14:paraId="71573C3A" w14:textId="6F4CB184" w:rsidR="001350DF" w:rsidRDefault="001350DF" w:rsidP="00047298">
      <w:pPr>
        <w:widowControl w:val="0"/>
      </w:pPr>
      <w:r>
        <w:t xml:space="preserve">Instructions on how to upload a </w:t>
      </w:r>
      <w:ins w:id="4629" w:author="Smullen, Lizz" w:date="2016-02-10T17:07:00Z">
        <w:r w:rsidR="00575414">
          <w:t>SATCOM System C</w:t>
        </w:r>
      </w:ins>
      <w:del w:id="4630" w:author="Smullen, Lizz" w:date="2016-02-10T17:07:00Z">
        <w:r w:rsidDel="00575414">
          <w:delText>c</w:delText>
        </w:r>
      </w:del>
      <w:r>
        <w:t xml:space="preserve">onfiguration </w:t>
      </w:r>
      <w:ins w:id="4631" w:author="Smullen, Lizz" w:date="2016-02-10T17:07:00Z">
        <w:r w:rsidR="00575414">
          <w:t>F</w:t>
        </w:r>
      </w:ins>
      <w:del w:id="4632" w:author="Smullen, Lizz" w:date="2016-02-10T17:07:00Z">
        <w:r w:rsidDel="00575414">
          <w:delText>f</w:delText>
        </w:r>
      </w:del>
      <w:r>
        <w:t>ile onto the SATCOM System are as follows:</w:t>
      </w:r>
    </w:p>
    <w:p w14:paraId="4EE12807" w14:textId="07C8C3B1" w:rsidR="00436356" w:rsidRDefault="00436356" w:rsidP="002573CE">
      <w:pPr>
        <w:pStyle w:val="Caption"/>
      </w:pPr>
      <w:bookmarkStart w:id="4633" w:name="_Toc442452060"/>
      <w:r>
        <w:t xml:space="preserve">Table </w:t>
      </w:r>
      <w:ins w:id="4634" w:author="Smullen, Lizz" w:date="2016-02-10T21:46:00Z">
        <w:r w:rsidR="00772D1E">
          <w:fldChar w:fldCharType="begin"/>
        </w:r>
        <w:r w:rsidR="00772D1E">
          <w:instrText xml:space="preserve"> STYLEREF 1 \s </w:instrText>
        </w:r>
      </w:ins>
      <w:r w:rsidR="00772D1E">
        <w:fldChar w:fldCharType="separate"/>
      </w:r>
      <w:r w:rsidR="0088531C">
        <w:rPr>
          <w:noProof/>
        </w:rPr>
        <w:t>6</w:t>
      </w:r>
      <w:ins w:id="4635"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4636" w:author="Smullen, Lizz" w:date="2016-02-11T09:16:00Z">
        <w:r w:rsidR="0088531C">
          <w:rPr>
            <w:noProof/>
          </w:rPr>
          <w:t>2</w:t>
        </w:r>
      </w:ins>
      <w:ins w:id="4637" w:author="Smullen, Lizz" w:date="2016-02-10T21:46:00Z">
        <w:r w:rsidR="00772D1E">
          <w:fldChar w:fldCharType="end"/>
        </w:r>
      </w:ins>
      <w:del w:id="4638"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6</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2</w:delText>
        </w:r>
        <w:r w:rsidR="004E3249" w:rsidDel="00772D1E">
          <w:rPr>
            <w:noProof/>
          </w:rPr>
          <w:fldChar w:fldCharType="end"/>
        </w:r>
      </w:del>
      <w:r>
        <w:t xml:space="preserve"> — Configuration File Upload Procedure</w:t>
      </w:r>
      <w:bookmarkEnd w:id="4633"/>
    </w:p>
    <w:tbl>
      <w:tblPr>
        <w:tblStyle w:val="TableGrid"/>
        <w:tblW w:w="0" w:type="auto"/>
        <w:jc w:val="center"/>
        <w:tblLook w:val="04A0" w:firstRow="1" w:lastRow="0" w:firstColumn="1" w:lastColumn="0" w:noHBand="0" w:noVBand="1"/>
        <w:tblPrChange w:id="4639" w:author="Smullen, Lizz" w:date="2016-02-11T09:13:00Z">
          <w:tblPr>
            <w:tblStyle w:val="TableGrid"/>
            <w:tblW w:w="0" w:type="auto"/>
            <w:jc w:val="center"/>
            <w:tblLook w:val="04A0" w:firstRow="1" w:lastRow="0" w:firstColumn="1" w:lastColumn="0" w:noHBand="0" w:noVBand="1"/>
          </w:tblPr>
        </w:tblPrChange>
      </w:tblPr>
      <w:tblGrid>
        <w:gridCol w:w="774"/>
        <w:gridCol w:w="7974"/>
        <w:tblGridChange w:id="4640">
          <w:tblGrid>
            <w:gridCol w:w="774"/>
            <w:gridCol w:w="7974"/>
          </w:tblGrid>
        </w:tblGridChange>
      </w:tblGrid>
      <w:tr w:rsidR="001350DF" w14:paraId="07C4C886" w14:textId="77777777" w:rsidTr="0088531C">
        <w:trPr>
          <w:cantSplit/>
          <w:trHeight w:val="314"/>
          <w:tblHeader/>
          <w:jc w:val="center"/>
          <w:trPrChange w:id="4641" w:author="Smullen, Lizz" w:date="2016-02-11T09:13:00Z">
            <w:trPr>
              <w:cantSplit/>
              <w:trHeight w:val="314"/>
              <w:tblHeader/>
              <w:jc w:val="center"/>
            </w:trPr>
          </w:trPrChange>
        </w:trPr>
        <w:tc>
          <w:tcPr>
            <w:tcW w:w="774" w:type="dxa"/>
            <w:shd w:val="clear" w:color="auto" w:fill="4F81BD" w:themeFill="accent1"/>
            <w:tcPrChange w:id="4642" w:author="Smullen, Lizz" w:date="2016-02-11T09:13:00Z">
              <w:tcPr>
                <w:tcW w:w="774" w:type="dxa"/>
                <w:shd w:val="clear" w:color="auto" w:fill="4F81BD" w:themeFill="accent1"/>
              </w:tcPr>
            </w:tcPrChange>
          </w:tcPr>
          <w:p w14:paraId="2EC96B29" w14:textId="77777777" w:rsidR="001350DF" w:rsidRPr="00523818" w:rsidRDefault="001350DF">
            <w:pPr>
              <w:pStyle w:val="TableHead1"/>
              <w:pPrChange w:id="4643" w:author="Smullen, Lizz" w:date="2016-02-10T11:20:00Z">
                <w:pPr>
                  <w:pStyle w:val="TableHead1"/>
                  <w:widowControl w:val="0"/>
                </w:pPr>
              </w:pPrChange>
            </w:pPr>
            <w:r w:rsidRPr="00523818">
              <w:t>Step</w:t>
            </w:r>
          </w:p>
        </w:tc>
        <w:tc>
          <w:tcPr>
            <w:tcW w:w="7974" w:type="dxa"/>
            <w:shd w:val="clear" w:color="auto" w:fill="4F81BD" w:themeFill="accent1"/>
            <w:tcPrChange w:id="4644" w:author="Smullen, Lizz" w:date="2016-02-11T09:13:00Z">
              <w:tcPr>
                <w:tcW w:w="7974" w:type="dxa"/>
                <w:shd w:val="clear" w:color="auto" w:fill="4F81BD" w:themeFill="accent1"/>
              </w:tcPr>
            </w:tcPrChange>
          </w:tcPr>
          <w:p w14:paraId="0020DCD7" w14:textId="77777777" w:rsidR="001350DF" w:rsidRPr="00523818" w:rsidRDefault="001350DF">
            <w:pPr>
              <w:pStyle w:val="TableHead1"/>
              <w:pPrChange w:id="4645" w:author="Smullen, Lizz" w:date="2016-02-10T11:20:00Z">
                <w:pPr>
                  <w:pStyle w:val="TableHead1"/>
                  <w:widowControl w:val="0"/>
                </w:pPr>
              </w:pPrChange>
            </w:pPr>
            <w:r w:rsidRPr="00523818">
              <w:t>Action</w:t>
            </w:r>
          </w:p>
        </w:tc>
      </w:tr>
      <w:tr w:rsidR="008D6D16" w14:paraId="06FEFAB9" w14:textId="77777777" w:rsidTr="002573CE">
        <w:trPr>
          <w:cantSplit/>
          <w:jc w:val="center"/>
        </w:trPr>
        <w:tc>
          <w:tcPr>
            <w:tcW w:w="774" w:type="dxa"/>
          </w:tcPr>
          <w:p w14:paraId="5EA461CF" w14:textId="0D97965E" w:rsidR="008D6D16" w:rsidRPr="00680970" w:rsidRDefault="007E7B9D" w:rsidP="002573CE">
            <w:pPr>
              <w:jc w:val="center"/>
            </w:pPr>
            <w:r>
              <w:t>1</w:t>
            </w:r>
            <w:r w:rsidR="008D6D16">
              <w:t>.</w:t>
            </w:r>
          </w:p>
        </w:tc>
        <w:tc>
          <w:tcPr>
            <w:tcW w:w="7974" w:type="dxa"/>
          </w:tcPr>
          <w:p w14:paraId="657E9C15" w14:textId="7307DE09" w:rsidR="00CF0B13" w:rsidDel="00575414" w:rsidRDefault="00CF0B13">
            <w:pPr>
              <w:rPr>
                <w:del w:id="4646" w:author="Smullen, Lizz" w:date="2016-02-10T17:07:00Z"/>
              </w:rPr>
              <w:pPrChange w:id="4647" w:author="Smullen, Lizz" w:date="2016-02-10T17:07:00Z">
                <w:pPr>
                  <w:ind w:left="360"/>
                </w:pPr>
              </w:pPrChange>
            </w:pPr>
            <w:r>
              <w:t>Open a Mozilla Firefox, Google Chrome or Safari web browser.</w:t>
            </w:r>
          </w:p>
          <w:p w14:paraId="63491D89" w14:textId="1FF41CF6" w:rsidR="008D6D16" w:rsidRDefault="00CF0B13">
            <w:pPr>
              <w:pPrChange w:id="4648" w:author="Smullen, Lizz" w:date="2016-02-10T17:07:00Z">
                <w:pPr>
                  <w:ind w:left="360"/>
                </w:pPr>
              </w:pPrChange>
            </w:pPr>
            <w:del w:id="4649" w:author="Smullen, Lizz" w:date="2016-02-10T17:07:00Z">
              <w:r w:rsidRPr="002573CE" w:rsidDel="00575414">
                <w:rPr>
                  <w:b/>
                  <w:color w:val="1F497D" w:themeColor="text2"/>
                </w:rPr>
                <w:delText>NOTE:</w:delText>
              </w:r>
              <w:r w:rsidDel="00575414">
                <w:delText xml:space="preserve"> Internet Explorer is not supported for this application.</w:delText>
              </w:r>
            </w:del>
          </w:p>
        </w:tc>
      </w:tr>
      <w:tr w:rsidR="000D0E0F" w14:paraId="39EDBAC8" w14:textId="77777777" w:rsidTr="00047298">
        <w:trPr>
          <w:cantSplit/>
          <w:jc w:val="center"/>
        </w:trPr>
        <w:tc>
          <w:tcPr>
            <w:tcW w:w="774" w:type="dxa"/>
          </w:tcPr>
          <w:p w14:paraId="234D7ACC" w14:textId="69149D17" w:rsidR="000D0E0F" w:rsidRPr="00680970" w:rsidRDefault="007E7B9D" w:rsidP="00047298">
            <w:pPr>
              <w:widowControl w:val="0"/>
              <w:jc w:val="center"/>
            </w:pPr>
            <w:r>
              <w:lastRenderedPageBreak/>
              <w:t>2</w:t>
            </w:r>
            <w:r w:rsidR="000D0E0F">
              <w:t>.</w:t>
            </w:r>
          </w:p>
        </w:tc>
        <w:tc>
          <w:tcPr>
            <w:tcW w:w="7974" w:type="dxa"/>
            <w:vAlign w:val="center"/>
          </w:tcPr>
          <w:p w14:paraId="6E6CBC37" w14:textId="77777777" w:rsidR="000D0E0F" w:rsidRDefault="000D0E0F" w:rsidP="00047298">
            <w:pPr>
              <w:widowControl w:val="0"/>
            </w:pPr>
            <w:r>
              <w:t>Enter the following IP address in the web browser to go to the AeroSat SATCOM home page:</w:t>
            </w:r>
          </w:p>
          <w:p w14:paraId="5C7D6BF3" w14:textId="77777777" w:rsidR="000D0E0F" w:rsidRPr="00575414" w:rsidRDefault="000D0E0F">
            <w:pPr>
              <w:pStyle w:val="IndexHeading"/>
              <w:widowControl w:val="0"/>
              <w:spacing w:after="0" w:line="240" w:lineRule="auto"/>
              <w:rPr>
                <w:rStyle w:val="HTMLCode"/>
                <w:b w:val="0"/>
                <w:bCs w:val="0"/>
                <w:rPrChange w:id="4650" w:author="Smullen, Lizz" w:date="2016-02-10T17:07:00Z">
                  <w:rPr>
                    <w:rStyle w:val="HTMLCode"/>
                    <w:b/>
                    <w:bCs/>
                  </w:rPr>
                </w:rPrChange>
              </w:rPr>
              <w:pPrChange w:id="4651" w:author="Smullen, Lizz" w:date="2016-02-10T17:07:00Z">
                <w:pPr>
                  <w:widowControl w:val="0"/>
                  <w:ind w:left="360"/>
                </w:pPr>
              </w:pPrChange>
            </w:pPr>
            <w:r w:rsidRPr="00575414">
              <w:rPr>
                <w:rStyle w:val="HTMLCode"/>
                <w:b w:val="0"/>
                <w:bCs w:val="0"/>
              </w:rPr>
              <w:t>192.168.64.10</w:t>
            </w:r>
          </w:p>
          <w:p w14:paraId="578147D4" w14:textId="35B68025" w:rsidR="000D0E0F" w:rsidRDefault="000D0E0F" w:rsidP="002573CE">
            <w:pPr>
              <w:pStyle w:val="Caption"/>
            </w:pPr>
            <w:bookmarkStart w:id="4652" w:name="_Toc433022513"/>
            <w:bookmarkStart w:id="4653" w:name="_Toc442899385"/>
            <w:r>
              <w:t xml:space="preserve">Figure </w:t>
            </w:r>
            <w:ins w:id="4654" w:author="Smullen, Lizz" w:date="2016-02-10T18:08:00Z">
              <w:r w:rsidR="009104E1">
                <w:fldChar w:fldCharType="begin"/>
              </w:r>
              <w:r w:rsidR="009104E1">
                <w:instrText xml:space="preserve"> STYLEREF 1 \s </w:instrText>
              </w:r>
            </w:ins>
            <w:r w:rsidR="009104E1">
              <w:fldChar w:fldCharType="separate"/>
            </w:r>
            <w:r w:rsidR="0088531C">
              <w:rPr>
                <w:noProof/>
              </w:rPr>
              <w:t>6</w:t>
            </w:r>
            <w:ins w:id="4655"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56" w:author="Smullen, Lizz" w:date="2016-02-11T09:16:00Z">
              <w:r w:rsidR="0088531C">
                <w:rPr>
                  <w:noProof/>
                </w:rPr>
                <w:t>11</w:t>
              </w:r>
            </w:ins>
            <w:ins w:id="4657" w:author="Smullen, Lizz" w:date="2016-02-10T18:08:00Z">
              <w:r w:rsidR="009104E1">
                <w:fldChar w:fldCharType="end"/>
              </w:r>
            </w:ins>
            <w:del w:id="4658"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10</w:delText>
              </w:r>
              <w:r w:rsidR="00484E5B" w:rsidDel="00961F73">
                <w:rPr>
                  <w:noProof/>
                </w:rPr>
                <w:fldChar w:fldCharType="end"/>
              </w:r>
            </w:del>
            <w:r>
              <w:t xml:space="preserve"> — SATCOM System Home Page</w:t>
            </w:r>
            <w:bookmarkEnd w:id="4652"/>
            <w:bookmarkEnd w:id="4653"/>
          </w:p>
          <w:p w14:paraId="15AD71A6" w14:textId="121C86CE" w:rsidR="000D0E0F" w:rsidRPr="00DB04B8" w:rsidRDefault="00CF0B13">
            <w:pPr>
              <w:pStyle w:val="Index1"/>
              <w:widowControl w:val="0"/>
              <w:spacing w:before="0" w:line="240" w:lineRule="auto"/>
              <w:rPr>
                <w:noProof/>
              </w:rPr>
              <w:pPrChange w:id="4659" w:author="Smullen, Lizz" w:date="2016-02-10T17:07:00Z">
                <w:pPr>
                  <w:widowControl w:val="0"/>
                  <w:jc w:val="center"/>
                </w:pPr>
              </w:pPrChange>
            </w:pPr>
            <w:r>
              <w:rPr>
                <w:noProof/>
              </w:rPr>
              <w:drawing>
                <wp:inline distT="0" distB="0" distL="0" distR="0" wp14:anchorId="03712521" wp14:editId="18DBE5F3">
                  <wp:extent cx="3703320" cy="2633472"/>
                  <wp:effectExtent l="19050" t="19050" r="1143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703320" cy="2633472"/>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0D0E0F" w14:paraId="23B8711E" w14:textId="77777777" w:rsidTr="00047298">
        <w:trPr>
          <w:cantSplit/>
          <w:jc w:val="center"/>
        </w:trPr>
        <w:tc>
          <w:tcPr>
            <w:tcW w:w="774" w:type="dxa"/>
          </w:tcPr>
          <w:p w14:paraId="70235D73" w14:textId="15201619" w:rsidR="000D0E0F" w:rsidRPr="00680970" w:rsidRDefault="007E7B9D" w:rsidP="00047298">
            <w:pPr>
              <w:keepNext/>
              <w:keepLines/>
              <w:jc w:val="center"/>
            </w:pPr>
            <w:r>
              <w:lastRenderedPageBreak/>
              <w:t>3</w:t>
            </w:r>
            <w:r w:rsidR="000D0E0F">
              <w:t>.</w:t>
            </w:r>
          </w:p>
        </w:tc>
        <w:tc>
          <w:tcPr>
            <w:tcW w:w="7974" w:type="dxa"/>
            <w:vAlign w:val="center"/>
          </w:tcPr>
          <w:p w14:paraId="17C4F9F8" w14:textId="0AFC6E2A" w:rsidR="000D0E0F" w:rsidRPr="00E13494" w:rsidRDefault="000D0E0F" w:rsidP="00047298">
            <w:pPr>
              <w:keepNext/>
              <w:keepLines/>
            </w:pPr>
            <w:r>
              <w:t xml:space="preserve">Click </w:t>
            </w:r>
            <w:r>
              <w:rPr>
                <w:b/>
                <w:bCs/>
              </w:rPr>
              <w:t>[Syste</w:t>
            </w:r>
            <w:r w:rsidRPr="0082246B">
              <w:rPr>
                <w:b/>
              </w:rPr>
              <w:t>m Installation</w:t>
            </w:r>
            <w:r w:rsidRPr="00E13494">
              <w:t>] at the top of the home page.</w:t>
            </w:r>
          </w:p>
          <w:p w14:paraId="7AB655DD" w14:textId="77777777" w:rsidR="000D0E0F" w:rsidRDefault="000D0E0F" w:rsidP="00047298">
            <w:pPr>
              <w:keepNext/>
              <w:keepLines/>
            </w:pPr>
            <w:r w:rsidRPr="00E13494">
              <w:t xml:space="preserve">The </w:t>
            </w:r>
            <w:r w:rsidRPr="0082246B">
              <w:rPr>
                <w:b/>
              </w:rPr>
              <w:t>System Ins</w:t>
            </w:r>
            <w:r>
              <w:rPr>
                <w:b/>
                <w:bCs/>
              </w:rPr>
              <w:t>tallation</w:t>
            </w:r>
            <w:r>
              <w:t xml:space="preserve"> page appears.</w:t>
            </w:r>
          </w:p>
          <w:p w14:paraId="4008F705" w14:textId="14064181" w:rsidR="000D0E0F" w:rsidRDefault="000D0E0F" w:rsidP="002573CE">
            <w:pPr>
              <w:pStyle w:val="Caption"/>
            </w:pPr>
            <w:bookmarkStart w:id="4660" w:name="_Toc433022514"/>
            <w:bookmarkStart w:id="4661" w:name="_Toc442899386"/>
            <w:r>
              <w:t xml:space="preserve">Figure </w:t>
            </w:r>
            <w:ins w:id="4662" w:author="Smullen, Lizz" w:date="2016-02-10T18:08:00Z">
              <w:r w:rsidR="009104E1">
                <w:fldChar w:fldCharType="begin"/>
              </w:r>
              <w:r w:rsidR="009104E1">
                <w:instrText xml:space="preserve"> STYLEREF 1 \s </w:instrText>
              </w:r>
            </w:ins>
            <w:r w:rsidR="009104E1">
              <w:fldChar w:fldCharType="separate"/>
            </w:r>
            <w:r w:rsidR="0088531C">
              <w:rPr>
                <w:noProof/>
              </w:rPr>
              <w:t>6</w:t>
            </w:r>
            <w:ins w:id="4663"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64" w:author="Smullen, Lizz" w:date="2016-02-11T09:16:00Z">
              <w:r w:rsidR="0088531C">
                <w:rPr>
                  <w:noProof/>
                </w:rPr>
                <w:t>12</w:t>
              </w:r>
            </w:ins>
            <w:ins w:id="4665" w:author="Smullen, Lizz" w:date="2016-02-10T18:08:00Z">
              <w:r w:rsidR="009104E1">
                <w:fldChar w:fldCharType="end"/>
              </w:r>
            </w:ins>
            <w:del w:id="4666"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11</w:delText>
              </w:r>
              <w:r w:rsidR="00484E5B" w:rsidDel="00961F73">
                <w:rPr>
                  <w:noProof/>
                </w:rPr>
                <w:fldChar w:fldCharType="end"/>
              </w:r>
            </w:del>
            <w:r>
              <w:t xml:space="preserve"> — System Installation Support Page</w:t>
            </w:r>
            <w:bookmarkEnd w:id="4660"/>
            <w:bookmarkEnd w:id="4661"/>
          </w:p>
          <w:p w14:paraId="32F95ED9" w14:textId="52B8FE3B" w:rsidR="000D0E0F" w:rsidRPr="00DB04B8" w:rsidRDefault="003B6A1F" w:rsidP="00047298">
            <w:pPr>
              <w:keepNext/>
              <w:keepLines/>
              <w:jc w:val="center"/>
            </w:pPr>
            <w:r>
              <w:rPr>
                <w:noProof/>
              </w:rPr>
              <w:drawing>
                <wp:inline distT="0" distB="0" distL="0" distR="0" wp14:anchorId="0A6C2A48" wp14:editId="08E01D97">
                  <wp:extent cx="3639312" cy="2578608"/>
                  <wp:effectExtent l="19050" t="19050" r="18415"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692" t="16182" r="2179" b="14302"/>
                          <a:stretch/>
                        </pic:blipFill>
                        <pic:spPr bwMode="auto">
                          <a:xfrm>
                            <a:off x="0" y="0"/>
                            <a:ext cx="3639312" cy="2578608"/>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0D0E0F" w14:paraId="15D7D4BB" w14:textId="77777777" w:rsidTr="00047298">
        <w:trPr>
          <w:cantSplit/>
          <w:jc w:val="center"/>
        </w:trPr>
        <w:tc>
          <w:tcPr>
            <w:tcW w:w="774" w:type="dxa"/>
          </w:tcPr>
          <w:p w14:paraId="75D84DE8" w14:textId="16FAD0A4" w:rsidR="000D0E0F" w:rsidRPr="00680970" w:rsidRDefault="007E7B9D" w:rsidP="00A951B6">
            <w:pPr>
              <w:jc w:val="center"/>
            </w:pPr>
            <w:r>
              <w:t>4</w:t>
            </w:r>
            <w:r w:rsidR="000D0E0F">
              <w:t>.</w:t>
            </w:r>
          </w:p>
        </w:tc>
        <w:tc>
          <w:tcPr>
            <w:tcW w:w="7974" w:type="dxa"/>
            <w:vAlign w:val="center"/>
          </w:tcPr>
          <w:p w14:paraId="0631BE76" w14:textId="2F22D063" w:rsidR="000D0E0F" w:rsidRDefault="000D0E0F" w:rsidP="00A951B6">
            <w:r>
              <w:t>Click the System Configuration button on the side panel.</w:t>
            </w:r>
          </w:p>
          <w:p w14:paraId="3D646E0A" w14:textId="77777777" w:rsidR="000D0E0F" w:rsidRDefault="000D0E0F" w:rsidP="00A951B6">
            <w:r>
              <w:t xml:space="preserve">The </w:t>
            </w:r>
            <w:r>
              <w:rPr>
                <w:b/>
                <w:bCs/>
              </w:rPr>
              <w:t>System Configuration</w:t>
            </w:r>
            <w:r>
              <w:t xml:space="preserve"> page appears.</w:t>
            </w:r>
          </w:p>
          <w:p w14:paraId="50DE3FD0" w14:textId="15B1BFCE" w:rsidR="000D0E0F" w:rsidRDefault="000D0E0F" w:rsidP="002573CE">
            <w:pPr>
              <w:pStyle w:val="Caption"/>
            </w:pPr>
            <w:bookmarkStart w:id="4667" w:name="_Toc433022515"/>
            <w:bookmarkStart w:id="4668" w:name="_Toc442899387"/>
            <w:r>
              <w:t xml:space="preserve">Figure </w:t>
            </w:r>
            <w:ins w:id="4669" w:author="Smullen, Lizz" w:date="2016-02-10T18:08:00Z">
              <w:r w:rsidR="009104E1">
                <w:fldChar w:fldCharType="begin"/>
              </w:r>
              <w:r w:rsidR="009104E1">
                <w:instrText xml:space="preserve"> STYLEREF 1 \s </w:instrText>
              </w:r>
            </w:ins>
            <w:r w:rsidR="009104E1">
              <w:fldChar w:fldCharType="separate"/>
            </w:r>
            <w:r w:rsidR="0088531C">
              <w:rPr>
                <w:noProof/>
              </w:rPr>
              <w:t>6</w:t>
            </w:r>
            <w:ins w:id="4670"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71" w:author="Smullen, Lizz" w:date="2016-02-11T09:16:00Z">
              <w:r w:rsidR="0088531C">
                <w:rPr>
                  <w:noProof/>
                </w:rPr>
                <w:t>13</w:t>
              </w:r>
            </w:ins>
            <w:ins w:id="4672" w:author="Smullen, Lizz" w:date="2016-02-10T18:08:00Z">
              <w:r w:rsidR="009104E1">
                <w:fldChar w:fldCharType="end"/>
              </w:r>
            </w:ins>
            <w:del w:id="4673"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12</w:delText>
              </w:r>
              <w:r w:rsidR="00484E5B" w:rsidDel="00961F73">
                <w:rPr>
                  <w:noProof/>
                </w:rPr>
                <w:fldChar w:fldCharType="end"/>
              </w:r>
            </w:del>
            <w:r>
              <w:t xml:space="preserve"> — System Configuration Page</w:t>
            </w:r>
            <w:bookmarkEnd w:id="4667"/>
            <w:bookmarkEnd w:id="4668"/>
          </w:p>
          <w:p w14:paraId="7942E1A8" w14:textId="260065F7" w:rsidR="000D0E0F" w:rsidRPr="00DB04B8" w:rsidRDefault="001A34EA">
            <w:pPr>
              <w:jc w:val="center"/>
              <w:pPrChange w:id="4674" w:author="Smullen, Lizz" w:date="2016-02-10T21:35:00Z">
                <w:pPr>
                  <w:ind w:left="720"/>
                  <w:jc w:val="center"/>
                </w:pPr>
              </w:pPrChange>
            </w:pPr>
            <w:del w:id="4675" w:author="Smullen, Lizz" w:date="2016-02-10T15:33:00Z">
              <w:r w:rsidRPr="002573CE" w:rsidDel="005A0BFC">
                <w:rPr>
                  <w:noProof/>
                  <w:color w:val="0000FF"/>
                  <w:rPrChange w:id="4676" w:author="Unknown">
                    <w:rPr>
                      <w:noProof/>
                    </w:rPr>
                  </w:rPrChange>
                </w:rPr>
                <mc:AlternateContent>
                  <mc:Choice Requires="wps">
                    <w:drawing>
                      <wp:anchor distT="0" distB="0" distL="114300" distR="114300" simplePos="0" relativeHeight="251724800" behindDoc="0" locked="0" layoutInCell="1" allowOverlap="1" wp14:anchorId="52BDC2C1" wp14:editId="78548965">
                        <wp:simplePos x="0" y="0"/>
                        <wp:positionH relativeFrom="column">
                          <wp:posOffset>521970</wp:posOffset>
                        </wp:positionH>
                        <wp:positionV relativeFrom="paragraph">
                          <wp:posOffset>746760</wp:posOffset>
                        </wp:positionV>
                        <wp:extent cx="728980" cy="179070"/>
                        <wp:effectExtent l="0" t="0" r="13970" b="11430"/>
                        <wp:wrapNone/>
                        <wp:docPr id="54" name="Rectangle 54"/>
                        <wp:cNvGraphicFramePr/>
                        <a:graphic xmlns:a="http://schemas.openxmlformats.org/drawingml/2006/main">
                          <a:graphicData uri="http://schemas.microsoft.com/office/word/2010/wordprocessingShape">
                            <wps:wsp>
                              <wps:cNvSpPr/>
                              <wps:spPr>
                                <a:xfrm>
                                  <a:off x="0" y="0"/>
                                  <a:ext cx="72898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41.1pt;margin-top:58.8pt;width:57.4pt;height:1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" filled="f" strokecolor="red" strokeweight="2pt"/>
                    </w:pict>
                  </mc:Fallback>
                </mc:AlternateContent>
              </w:r>
            </w:del>
            <w:r w:rsidR="003B6A1F">
              <w:rPr>
                <w:noProof/>
              </w:rPr>
              <w:drawing>
                <wp:inline distT="0" distB="0" distL="0" distR="0" wp14:anchorId="7333395D" wp14:editId="2E2319F0">
                  <wp:extent cx="3712464" cy="3044952"/>
                  <wp:effectExtent l="19050" t="19050" r="21590"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617" t="13471" r="22503" b="6518"/>
                          <a:stretch/>
                        </pic:blipFill>
                        <pic:spPr bwMode="auto">
                          <a:xfrm>
                            <a:off x="0" y="0"/>
                            <a:ext cx="3712464" cy="3044952"/>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FE2A0D" w14:paraId="117BAC6A" w14:textId="77777777" w:rsidTr="00C374AF">
        <w:trPr>
          <w:cantSplit/>
          <w:jc w:val="center"/>
        </w:trPr>
        <w:tc>
          <w:tcPr>
            <w:tcW w:w="774" w:type="dxa"/>
          </w:tcPr>
          <w:p w14:paraId="42F8C238" w14:textId="0B21A35E" w:rsidR="00FE2A0D" w:rsidRPr="00680970" w:rsidRDefault="00FE2A0D" w:rsidP="00A951B6">
            <w:pPr>
              <w:jc w:val="center"/>
            </w:pPr>
            <w:r>
              <w:lastRenderedPageBreak/>
              <w:t>5.</w:t>
            </w:r>
          </w:p>
        </w:tc>
        <w:tc>
          <w:tcPr>
            <w:tcW w:w="7974" w:type="dxa"/>
            <w:vAlign w:val="center"/>
          </w:tcPr>
          <w:p w14:paraId="6C836EA8" w14:textId="77777777" w:rsidR="00FE2A0D" w:rsidRDefault="00FE2A0D" w:rsidP="00804B62">
            <w:r>
              <w:t xml:space="preserve">Upload the configuration file using one of the methods below: </w:t>
            </w:r>
          </w:p>
          <w:p w14:paraId="093906B1" w14:textId="77777777" w:rsidR="00FE2A0D" w:rsidRDefault="00FE2A0D" w:rsidP="00FE2A0D">
            <w:pPr>
              <w:numPr>
                <w:ilvl w:val="0"/>
                <w:numId w:val="41"/>
              </w:numPr>
            </w:pPr>
            <w:r>
              <w:t xml:space="preserve">Click the </w:t>
            </w:r>
            <w:r>
              <w:rPr>
                <w:b/>
                <w:bCs/>
              </w:rPr>
              <w:t>Browse</w:t>
            </w:r>
            <w:r>
              <w:t xml:space="preserve"> button next to the </w:t>
            </w:r>
            <w:r>
              <w:rPr>
                <w:b/>
                <w:bCs/>
              </w:rPr>
              <w:t>local file</w:t>
            </w:r>
            <w:r>
              <w:t xml:space="preserve"> field under the </w:t>
            </w:r>
            <w:r>
              <w:rPr>
                <w:b/>
                <w:bCs/>
              </w:rPr>
              <w:t>Load or Verify a Custom Configuration File</w:t>
            </w:r>
            <w:r>
              <w:t xml:space="preserve"> section of the page to navigate to the location on your hard drive containing the updated configuration file. Click the </w:t>
            </w:r>
            <w:r>
              <w:rPr>
                <w:b/>
                <w:bCs/>
              </w:rPr>
              <w:t>Open</w:t>
            </w:r>
            <w:r>
              <w:t xml:space="preserve"> button.</w:t>
            </w:r>
          </w:p>
          <w:p w14:paraId="6BC257E4" w14:textId="20EC8C4D" w:rsidR="00FE2A0D" w:rsidRDefault="00FE2A0D" w:rsidP="002573CE">
            <w:pPr>
              <w:pStyle w:val="Caption"/>
            </w:pPr>
            <w:bookmarkStart w:id="4677" w:name="_Toc434500194"/>
            <w:r>
              <w:t xml:space="preserve">Figure </w:t>
            </w:r>
            <w:ins w:id="4678" w:author="Smullen, Lizz" w:date="2016-02-10T18:08:00Z">
              <w:r w:rsidR="009104E1">
                <w:fldChar w:fldCharType="begin"/>
              </w:r>
              <w:r w:rsidR="009104E1">
                <w:instrText xml:space="preserve"> STYLEREF 1 \s </w:instrText>
              </w:r>
            </w:ins>
            <w:r w:rsidR="009104E1">
              <w:fldChar w:fldCharType="separate"/>
            </w:r>
            <w:r w:rsidR="0088531C">
              <w:rPr>
                <w:noProof/>
              </w:rPr>
              <w:t>6</w:t>
            </w:r>
            <w:ins w:id="467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80" w:author="Smullen, Lizz" w:date="2016-02-11T09:16:00Z">
              <w:r w:rsidR="0088531C">
                <w:rPr>
                  <w:noProof/>
                </w:rPr>
                <w:t>14</w:t>
              </w:r>
            </w:ins>
            <w:ins w:id="4681" w:author="Smullen, Lizz" w:date="2016-02-10T18:08:00Z">
              <w:r w:rsidR="009104E1">
                <w:fldChar w:fldCharType="end"/>
              </w:r>
            </w:ins>
            <w:del w:id="4682"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13</w:delText>
              </w:r>
              <w:r w:rsidR="00484E5B" w:rsidDel="00961F73">
                <w:rPr>
                  <w:noProof/>
                </w:rPr>
                <w:fldChar w:fldCharType="end"/>
              </w:r>
            </w:del>
            <w:r>
              <w:t xml:space="preserve"> — </w:t>
            </w:r>
            <w:r w:rsidRPr="001D4CC3">
              <w:t xml:space="preserve">Loading </w:t>
            </w:r>
            <w:r>
              <w:t xml:space="preserve">the </w:t>
            </w:r>
            <w:r w:rsidRPr="001D4CC3">
              <w:t>System Configuration</w:t>
            </w:r>
            <w:r>
              <w:t xml:space="preserve"> File</w:t>
            </w:r>
            <w:bookmarkEnd w:id="4677"/>
          </w:p>
          <w:p w14:paraId="19B2AA62" w14:textId="77777777" w:rsidR="00FE2A0D" w:rsidRPr="00FE2A0D" w:rsidRDefault="00FE2A0D">
            <w:pPr>
              <w:keepNext/>
              <w:spacing w:before="0"/>
              <w:ind w:left="-101"/>
              <w:jc w:val="center"/>
              <w:rPr>
                <w:rStyle w:val="TableTextChar"/>
                <w:rFonts w:cs="Arial"/>
                <w:b/>
                <w:bCs/>
                <w:sz w:val="16"/>
                <w:szCs w:val="16"/>
              </w:rPr>
              <w:pPrChange w:id="4683" w:author="Smullen, Lizz" w:date="2016-02-10T15:34:00Z">
                <w:pPr>
                  <w:keepNext/>
                  <w:ind w:left="-102"/>
                  <w:jc w:val="center"/>
                </w:pPr>
              </w:pPrChange>
            </w:pPr>
            <w:r>
              <w:rPr>
                <w:noProof/>
              </w:rPr>
              <w:drawing>
                <wp:inline distT="0" distB="0" distL="0" distR="0" wp14:anchorId="358692DE" wp14:editId="0FA00297">
                  <wp:extent cx="3730752" cy="2185416"/>
                  <wp:effectExtent l="95250" t="76200" r="117475" b="1200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rowse.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0752" cy="2185416"/>
                          </a:xfrm>
                          <a:prstGeom prst="rect">
                            <a:avLst/>
                          </a:prstGeom>
                          <a:solidFill>
                            <a:srgbClr val="FFFFFF">
                              <a:shade val="85000"/>
                            </a:srgbClr>
                          </a:solidFill>
                          <a:ln w="1270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F4272" w14:textId="77777777" w:rsidR="00FE2A0D" w:rsidRDefault="00FE2A0D" w:rsidP="00FE2A0D">
            <w:pPr>
              <w:numPr>
                <w:ilvl w:val="0"/>
                <w:numId w:val="41"/>
              </w:numPr>
            </w:pPr>
            <w:r>
              <w:rPr>
                <w:i/>
                <w:iCs/>
              </w:rPr>
              <w:t>(For Linux and Mac systems only.)</w:t>
            </w:r>
            <w:r>
              <w:t xml:space="preserve"> Enter the URL for the location on your hard drive containing the configuration file in the </w:t>
            </w:r>
            <w:r>
              <w:rPr>
                <w:b/>
                <w:bCs/>
              </w:rPr>
              <w:t>URL</w:t>
            </w:r>
            <w:r>
              <w:t xml:space="preserve"> field.</w:t>
            </w:r>
          </w:p>
          <w:p w14:paraId="5C3FAA78" w14:textId="73A5D9D4" w:rsidR="00FE2A0D" w:rsidRDefault="00FE2A0D" w:rsidP="00FE2A0D">
            <w:pPr>
              <w:tabs>
                <w:tab w:val="left" w:pos="612"/>
              </w:tabs>
              <w:ind w:left="612" w:hanging="612"/>
            </w:pPr>
            <w:r w:rsidRPr="004158E7">
              <w:rPr>
                <w:b/>
                <w:bCs/>
                <w:color w:val="4F81BD" w:themeColor="accent1"/>
              </w:rPr>
              <w:t>NOTE:</w:t>
            </w:r>
            <w:r>
              <w:t xml:space="preserve"> </w:t>
            </w:r>
            <w:r>
              <w:tab/>
              <w: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t>
            </w:r>
          </w:p>
        </w:tc>
      </w:tr>
      <w:tr w:rsidR="00FE2A0D" w14:paraId="067B9C3A" w14:textId="77777777" w:rsidTr="00FE2A0D">
        <w:trPr>
          <w:cantSplit/>
          <w:jc w:val="center"/>
        </w:trPr>
        <w:tc>
          <w:tcPr>
            <w:tcW w:w="774" w:type="dxa"/>
          </w:tcPr>
          <w:p w14:paraId="13C3040A" w14:textId="70384170" w:rsidR="00FE2A0D" w:rsidRDefault="00FE2A0D" w:rsidP="00A951B6">
            <w:pPr>
              <w:jc w:val="center"/>
              <w:rPr>
                <w:rStyle w:val="CommentReference"/>
              </w:rPr>
            </w:pPr>
            <w:r>
              <w:t>6.</w:t>
            </w:r>
          </w:p>
        </w:tc>
        <w:tc>
          <w:tcPr>
            <w:tcW w:w="7974" w:type="dxa"/>
          </w:tcPr>
          <w:p w14:paraId="4E197624" w14:textId="77777777" w:rsidR="00FE2A0D" w:rsidRDefault="00FE2A0D" w:rsidP="00804B62">
            <w:r>
              <w:t xml:space="preserve">Click the </w:t>
            </w:r>
            <w:r>
              <w:rPr>
                <w:b/>
                <w:bCs/>
              </w:rPr>
              <w:t>Configure</w:t>
            </w:r>
            <w:r>
              <w:t xml:space="preserve"> button next to the </w:t>
            </w:r>
            <w:r>
              <w:rPr>
                <w:b/>
                <w:bCs/>
              </w:rPr>
              <w:t>action:</w:t>
            </w:r>
            <w:r>
              <w:t xml:space="preserve"> field under the </w:t>
            </w:r>
            <w:r>
              <w:rPr>
                <w:b/>
                <w:bCs/>
              </w:rPr>
              <w:t>Load or Verify a Custom Configuration File</w:t>
            </w:r>
            <w:r>
              <w:t xml:space="preserve"> section of the page. </w:t>
            </w:r>
          </w:p>
          <w:p w14:paraId="41D622B0" w14:textId="77777777" w:rsidR="00FE2A0D" w:rsidRDefault="00FE2A0D" w:rsidP="00804B62">
            <w:r>
              <w:t>The Configuration Status page appears, displaying the details of the configuration file upload.</w:t>
            </w:r>
          </w:p>
          <w:p w14:paraId="4EFD8B16" w14:textId="3B0054D9" w:rsidR="00FE2A0D" w:rsidRDefault="00FE2A0D" w:rsidP="002573CE">
            <w:pPr>
              <w:pStyle w:val="Caption"/>
            </w:pPr>
            <w:bookmarkStart w:id="4684" w:name="_Toc433022516"/>
            <w:bookmarkStart w:id="4685" w:name="_Toc434500195"/>
            <w:bookmarkStart w:id="4686" w:name="_Toc442899388"/>
            <w:r>
              <w:t xml:space="preserve">Figure </w:t>
            </w:r>
            <w:ins w:id="4687" w:author="Smullen, Lizz" w:date="2016-02-10T18:08:00Z">
              <w:r w:rsidR="009104E1">
                <w:fldChar w:fldCharType="begin"/>
              </w:r>
              <w:r w:rsidR="009104E1">
                <w:instrText xml:space="preserve"> STYLEREF 1 \s </w:instrText>
              </w:r>
            </w:ins>
            <w:r w:rsidR="009104E1">
              <w:fldChar w:fldCharType="separate"/>
            </w:r>
            <w:r w:rsidR="0088531C">
              <w:rPr>
                <w:noProof/>
              </w:rPr>
              <w:t>6</w:t>
            </w:r>
            <w:ins w:id="4688"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89" w:author="Smullen, Lizz" w:date="2016-02-11T09:16:00Z">
              <w:r w:rsidR="0088531C">
                <w:rPr>
                  <w:noProof/>
                </w:rPr>
                <w:t>15</w:t>
              </w:r>
            </w:ins>
            <w:ins w:id="4690" w:author="Smullen, Lizz" w:date="2016-02-10T18:08:00Z">
              <w:r w:rsidR="009104E1">
                <w:fldChar w:fldCharType="end"/>
              </w:r>
            </w:ins>
            <w:del w:id="4691"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14</w:delText>
              </w:r>
              <w:r w:rsidR="00484E5B" w:rsidDel="00961F73">
                <w:rPr>
                  <w:noProof/>
                </w:rPr>
                <w:fldChar w:fldCharType="end"/>
              </w:r>
            </w:del>
            <w:r>
              <w:t xml:space="preserve"> —System Configuration Status page — Process Started</w:t>
            </w:r>
            <w:bookmarkEnd w:id="4684"/>
            <w:bookmarkEnd w:id="4685"/>
            <w:bookmarkEnd w:id="4686"/>
          </w:p>
          <w:p w14:paraId="3B7EB1E6" w14:textId="6FCD99F7" w:rsidR="00FE2A0D" w:rsidRDefault="00FE2A0D" w:rsidP="00FE2A0D">
            <w:pPr>
              <w:jc w:val="center"/>
            </w:pPr>
            <w:r w:rsidRPr="00047298">
              <w:rPr>
                <w:noProof/>
                <w:color w:val="0000FF"/>
              </w:rPr>
              <w:drawing>
                <wp:inline distT="0" distB="0" distL="0" distR="0" wp14:anchorId="3D9883CE" wp14:editId="3E925A53">
                  <wp:extent cx="3666744" cy="1179576"/>
                  <wp:effectExtent l="19050" t="19050" r="10160" b="20955"/>
                  <wp:docPr id="65" name="Picture 65" descr="http://aerowiki/aerodiags/images/thumb/6/62/Status_page_1.JPG/500px-Status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erowiki/aerodiags/images/thumb/6/62/Status_page_1.JPG/500px-Status_page_1.JPG">
                            <a:hlinkClick r:id="rId49"/>
                          </pic:cNvPr>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66744" cy="1179576"/>
                          </a:xfrm>
                          <a:prstGeom prst="rect">
                            <a:avLst/>
                          </a:prstGeom>
                          <a:noFill/>
                          <a:ln w="19050">
                            <a:solidFill>
                              <a:schemeClr val="tx2">
                                <a:lumMod val="60000"/>
                                <a:lumOff val="40000"/>
                              </a:schemeClr>
                            </a:solidFill>
                          </a:ln>
                        </pic:spPr>
                      </pic:pic>
                    </a:graphicData>
                  </a:graphic>
                </wp:inline>
              </w:drawing>
            </w:r>
          </w:p>
        </w:tc>
      </w:tr>
      <w:tr w:rsidR="00FE2A0D" w14:paraId="089C10E7" w14:textId="77777777" w:rsidTr="00FE2A0D">
        <w:trPr>
          <w:cantSplit/>
          <w:jc w:val="center"/>
        </w:trPr>
        <w:tc>
          <w:tcPr>
            <w:tcW w:w="774" w:type="dxa"/>
          </w:tcPr>
          <w:p w14:paraId="1957B1B3" w14:textId="1CF0F7F5" w:rsidR="00FE2A0D" w:rsidRDefault="00FE2A0D" w:rsidP="00A951B6">
            <w:pPr>
              <w:jc w:val="center"/>
              <w:rPr>
                <w:rStyle w:val="CommentReference"/>
              </w:rPr>
            </w:pPr>
            <w:r>
              <w:lastRenderedPageBreak/>
              <w:t>7.</w:t>
            </w:r>
          </w:p>
        </w:tc>
        <w:tc>
          <w:tcPr>
            <w:tcW w:w="7974" w:type="dxa"/>
          </w:tcPr>
          <w:p w14:paraId="4ED600FA" w14:textId="77777777" w:rsidR="00FE2A0D" w:rsidRDefault="00FE2A0D" w:rsidP="00804B62">
            <w:pPr>
              <w:keepNext/>
              <w:keepLines/>
            </w:pPr>
            <w:r>
              <w:t xml:space="preserve">View the </w:t>
            </w:r>
            <w:r>
              <w:rPr>
                <w:rStyle w:val="HTMLCode"/>
              </w:rPr>
              <w:t>status</w:t>
            </w:r>
            <w:r>
              <w:t xml:space="preserve"> section of the Configuration Status page to ensure the following conditions are met: </w:t>
            </w:r>
          </w:p>
          <w:p w14:paraId="02F064F8" w14:textId="77777777" w:rsidR="00FE2A0D" w:rsidRDefault="00FE2A0D" w:rsidP="00804B62">
            <w:pPr>
              <w:keepNext/>
              <w:keepLines/>
              <w:numPr>
                <w:ilvl w:val="0"/>
                <w:numId w:val="38"/>
              </w:numPr>
            </w:pPr>
            <w:r>
              <w:t xml:space="preserve">The following message is displayed: </w:t>
            </w:r>
            <w:r>
              <w:rPr>
                <w:rStyle w:val="HTMLCode"/>
                <w:b/>
                <w:bCs/>
              </w:rPr>
              <w:t>process started...</w:t>
            </w:r>
          </w:p>
          <w:p w14:paraId="5B5E3205" w14:textId="77777777" w:rsidR="00FE2A0D" w:rsidRDefault="00FE2A0D" w:rsidP="00804B62">
            <w:pPr>
              <w:keepNext/>
              <w:keepLines/>
              <w:numPr>
                <w:ilvl w:val="0"/>
                <w:numId w:val="38"/>
              </w:numPr>
            </w:pPr>
            <w:r>
              <w:t xml:space="preserve">The file byte size is greater than a nonzero value. If the byte size is zero, one of the following errors have occurred: </w:t>
            </w:r>
          </w:p>
          <w:p w14:paraId="47B1BEF0" w14:textId="77777777" w:rsidR="00FE2A0D" w:rsidRDefault="00FE2A0D" w:rsidP="00804B62">
            <w:pPr>
              <w:keepNext/>
              <w:keepLines/>
              <w:numPr>
                <w:ilvl w:val="1"/>
                <w:numId w:val="39"/>
              </w:numPr>
              <w:ind w:left="1242"/>
            </w:pPr>
            <w:r>
              <w:t>A configuration file containing incorrect information was uploaded.</w:t>
            </w:r>
          </w:p>
          <w:p w14:paraId="5448D18E" w14:textId="08F6D4DB" w:rsidR="00FE2A0D" w:rsidRDefault="00FE2A0D" w:rsidP="00A951B6">
            <w:r>
              <w:t>The path that you specified to the configuration file on your hard drive or network drive is invalid.</w:t>
            </w:r>
          </w:p>
        </w:tc>
      </w:tr>
      <w:tr w:rsidR="00FE2A0D" w14:paraId="033E3CE2" w14:textId="77777777" w:rsidTr="00C374AF">
        <w:trPr>
          <w:cantSplit/>
          <w:jc w:val="center"/>
        </w:trPr>
        <w:tc>
          <w:tcPr>
            <w:tcW w:w="774" w:type="dxa"/>
          </w:tcPr>
          <w:p w14:paraId="7DCEF218" w14:textId="0350C9A9" w:rsidR="00FE2A0D" w:rsidRDefault="00FE2A0D" w:rsidP="00A951B6">
            <w:pPr>
              <w:jc w:val="center"/>
              <w:rPr>
                <w:rStyle w:val="CommentReference"/>
              </w:rPr>
            </w:pPr>
            <w:r>
              <w:t>8</w:t>
            </w:r>
          </w:p>
        </w:tc>
        <w:tc>
          <w:tcPr>
            <w:tcW w:w="7974" w:type="dxa"/>
            <w:vAlign w:val="center"/>
          </w:tcPr>
          <w:p w14:paraId="2FA28D8B" w14:textId="77777777" w:rsidR="00FE2A0D" w:rsidRDefault="00FE2A0D" w:rsidP="00804B62">
            <w:r>
              <w:t xml:space="preserve">Scroll through the Configuration Status page to ensure that that the following content displays: </w:t>
            </w:r>
          </w:p>
          <w:p w14:paraId="0A1CD0DD" w14:textId="77777777" w:rsidR="00FE2A0D" w:rsidRDefault="00FE2A0D" w:rsidP="00804B62">
            <w:pPr>
              <w:numPr>
                <w:ilvl w:val="0"/>
                <w:numId w:val="40"/>
              </w:numPr>
            </w:pPr>
            <w:r>
              <w:t xml:space="preserve">A configuration connection string for the uploaded configuration file. </w:t>
            </w:r>
          </w:p>
          <w:p w14:paraId="0E85551A" w14:textId="77777777" w:rsidR="00FE2A0D" w:rsidRDefault="00FE2A0D" w:rsidP="00804B62">
            <w:pPr>
              <w:numPr>
                <w:ilvl w:val="0"/>
                <w:numId w:val="40"/>
              </w:numPr>
            </w:pPr>
            <w:r>
              <w:t>A configuration connection string for each software application in the configuration file.</w:t>
            </w:r>
          </w:p>
          <w:p w14:paraId="072A77B0" w14:textId="2C1E7D5F" w:rsidR="00FE2A0D" w:rsidRDefault="00FE2A0D" w:rsidP="00A951B6">
            <w:r>
              <w:t>A system message for each software application indicating that its configuration is being saved.</w:t>
            </w:r>
          </w:p>
        </w:tc>
      </w:tr>
      <w:tr w:rsidR="00FE2A0D" w14:paraId="1DD98843" w14:textId="77777777" w:rsidTr="00C374AF">
        <w:trPr>
          <w:cantSplit/>
          <w:jc w:val="center"/>
        </w:trPr>
        <w:tc>
          <w:tcPr>
            <w:tcW w:w="774" w:type="dxa"/>
          </w:tcPr>
          <w:p w14:paraId="795479AC" w14:textId="5F1E35DA" w:rsidR="00FE2A0D" w:rsidRDefault="00FE2A0D" w:rsidP="00A951B6">
            <w:pPr>
              <w:jc w:val="center"/>
              <w:rPr>
                <w:rStyle w:val="CommentReference"/>
              </w:rPr>
            </w:pPr>
            <w:r>
              <w:t>9.</w:t>
            </w:r>
          </w:p>
        </w:tc>
        <w:tc>
          <w:tcPr>
            <w:tcW w:w="7974" w:type="dxa"/>
            <w:vAlign w:val="center"/>
          </w:tcPr>
          <w:p w14:paraId="5D808A24" w14:textId="77777777" w:rsidR="00FE2A0D" w:rsidRDefault="00FE2A0D" w:rsidP="00804B62">
            <w:r>
              <w:t xml:space="preserve">Scroll to the bottom of the page to verify that the following system message displays: </w:t>
            </w:r>
          </w:p>
          <w:p w14:paraId="2740668A" w14:textId="77777777" w:rsidR="00FE2A0D" w:rsidRDefault="00FE2A0D" w:rsidP="00804B62">
            <w:pPr>
              <w:rPr>
                <w:rStyle w:val="HTMLCode"/>
              </w:rPr>
            </w:pPr>
            <w:r>
              <w:rPr>
                <w:rStyle w:val="HTMLCode"/>
              </w:rPr>
              <w:t>[task completed]</w:t>
            </w:r>
          </w:p>
          <w:p w14:paraId="6CAA7F57" w14:textId="70340712" w:rsidR="00FE2A0D" w:rsidRPr="00DC38F7" w:rsidRDefault="00FE2A0D" w:rsidP="002573CE">
            <w:pPr>
              <w:pStyle w:val="Caption"/>
            </w:pPr>
            <w:bookmarkStart w:id="4692" w:name="_Toc433022517"/>
            <w:bookmarkStart w:id="4693" w:name="_Toc434500196"/>
            <w:bookmarkStart w:id="4694" w:name="_Toc442899389"/>
            <w:r w:rsidRPr="00DC38F7">
              <w:t xml:space="preserve">Figure </w:t>
            </w:r>
            <w:ins w:id="4695" w:author="Smullen, Lizz" w:date="2016-02-10T18:08:00Z">
              <w:r w:rsidR="009104E1">
                <w:fldChar w:fldCharType="begin"/>
              </w:r>
              <w:r w:rsidR="009104E1">
                <w:instrText xml:space="preserve"> STYLEREF 1 \s </w:instrText>
              </w:r>
            </w:ins>
            <w:r w:rsidR="009104E1">
              <w:fldChar w:fldCharType="separate"/>
            </w:r>
            <w:r w:rsidR="0088531C">
              <w:rPr>
                <w:noProof/>
              </w:rPr>
              <w:t>6</w:t>
            </w:r>
            <w:ins w:id="4696"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4697" w:author="Smullen, Lizz" w:date="2016-02-11T09:16:00Z">
              <w:r w:rsidR="0088531C">
                <w:rPr>
                  <w:noProof/>
                </w:rPr>
                <w:t>16</w:t>
              </w:r>
            </w:ins>
            <w:ins w:id="4698" w:author="Smullen, Lizz" w:date="2016-02-10T18:08:00Z">
              <w:r w:rsidR="009104E1">
                <w:fldChar w:fldCharType="end"/>
              </w:r>
            </w:ins>
            <w:del w:id="4699"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15</w:delText>
              </w:r>
              <w:r w:rsidR="00484E5B" w:rsidDel="00961F73">
                <w:rPr>
                  <w:noProof/>
                </w:rPr>
                <w:fldChar w:fldCharType="end"/>
              </w:r>
            </w:del>
            <w:r w:rsidRPr="00DC38F7">
              <w:t xml:space="preserve"> — System Configuration Page — All Items Configured Successfully/Task Completed</w:t>
            </w:r>
            <w:bookmarkEnd w:id="4692"/>
            <w:bookmarkEnd w:id="4693"/>
            <w:bookmarkEnd w:id="4694"/>
          </w:p>
          <w:p w14:paraId="38CCA4C2" w14:textId="63E42A2F" w:rsidR="00FE2A0D" w:rsidRDefault="00FE2A0D" w:rsidP="00FE2A0D">
            <w:pPr>
              <w:jc w:val="center"/>
            </w:pPr>
            <w:r w:rsidRPr="00047298">
              <w:rPr>
                <w:noProof/>
                <w:color w:val="0000FF"/>
              </w:rPr>
              <w:drawing>
                <wp:inline distT="0" distB="0" distL="0" distR="0" wp14:anchorId="43333766" wp14:editId="6EF16A92">
                  <wp:extent cx="3639312" cy="1325880"/>
                  <wp:effectExtent l="19050" t="19050" r="18415" b="26670"/>
                  <wp:docPr id="67" name="Picture 67" descr="http://aerowiki/aerodiags/images/thumb/4/47/Status_page_2.JPG/500px-Status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aerowiki/aerodiags/images/thumb/4/47/Status_page_2.JPG/500px-Status_page_2.JPG">
                            <a:hlinkClick r:id="rId68"/>
                          </pic:cNvPr>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39312" cy="1325880"/>
                          </a:xfrm>
                          <a:prstGeom prst="rect">
                            <a:avLst/>
                          </a:prstGeom>
                          <a:noFill/>
                          <a:ln>
                            <a:solidFill>
                              <a:schemeClr val="accent1"/>
                            </a:solidFill>
                          </a:ln>
                        </pic:spPr>
                      </pic:pic>
                    </a:graphicData>
                  </a:graphic>
                </wp:inline>
              </w:drawing>
            </w:r>
          </w:p>
        </w:tc>
      </w:tr>
      <w:tr w:rsidR="00FE2A0D" w14:paraId="64954AB6" w14:textId="77777777" w:rsidTr="00C374AF">
        <w:trPr>
          <w:cantSplit/>
          <w:jc w:val="center"/>
        </w:trPr>
        <w:tc>
          <w:tcPr>
            <w:tcW w:w="774" w:type="dxa"/>
          </w:tcPr>
          <w:p w14:paraId="6EF378E5" w14:textId="3C3B2C52" w:rsidR="00FE2A0D" w:rsidRDefault="00FE2A0D" w:rsidP="00A951B6">
            <w:pPr>
              <w:jc w:val="center"/>
              <w:rPr>
                <w:rStyle w:val="CommentReference"/>
              </w:rPr>
            </w:pPr>
            <w:r>
              <w:t>10.</w:t>
            </w:r>
          </w:p>
        </w:tc>
        <w:tc>
          <w:tcPr>
            <w:tcW w:w="7974" w:type="dxa"/>
            <w:vAlign w:val="center"/>
          </w:tcPr>
          <w:p w14:paraId="0D71DF6F" w14:textId="7D06BAC7" w:rsidR="00FE2A0D" w:rsidRDefault="00FE2A0D" w:rsidP="00A951B6">
            <w:r w:rsidRPr="007B68BB">
              <w:t xml:space="preserve">Click the </w:t>
            </w:r>
            <w:r w:rsidRPr="004C7FA1">
              <w:rPr>
                <w:b/>
              </w:rPr>
              <w:t>Compare to File</w:t>
            </w:r>
            <w:r w:rsidRPr="007B68BB">
              <w:t xml:space="preserve"> button under the</w:t>
            </w:r>
            <w:r w:rsidRPr="004C7FA1">
              <w:rPr>
                <w:b/>
              </w:rPr>
              <w:t xml:space="preserve"> Load or Verify a Custom Configuration File</w:t>
            </w:r>
            <w:r w:rsidRPr="007B68BB">
              <w:t xml:space="preserve"> section of the page to ensure that the configuration file has successfully uploaded.</w:t>
            </w:r>
          </w:p>
        </w:tc>
      </w:tr>
      <w:tr w:rsidR="00FE2A0D" w14:paraId="12FF7F5A" w14:textId="77777777" w:rsidTr="00C374AF">
        <w:trPr>
          <w:cantSplit/>
          <w:jc w:val="center"/>
        </w:trPr>
        <w:tc>
          <w:tcPr>
            <w:tcW w:w="774" w:type="dxa"/>
          </w:tcPr>
          <w:p w14:paraId="518ED1ED" w14:textId="30D78C1B" w:rsidR="00FE2A0D" w:rsidRDefault="00FE2A0D" w:rsidP="00A951B6">
            <w:pPr>
              <w:jc w:val="center"/>
              <w:rPr>
                <w:rStyle w:val="CommentReference"/>
              </w:rPr>
            </w:pPr>
            <w:r>
              <w:t xml:space="preserve">11. </w:t>
            </w:r>
          </w:p>
        </w:tc>
        <w:tc>
          <w:tcPr>
            <w:tcW w:w="7974" w:type="dxa"/>
            <w:vAlign w:val="center"/>
          </w:tcPr>
          <w:p w14:paraId="6F18519A" w14:textId="39385321" w:rsidR="00FE2A0D" w:rsidRDefault="00FE2A0D" w:rsidP="00A951B6">
            <w:r>
              <w:t>Reboot the system.</w:t>
            </w:r>
          </w:p>
        </w:tc>
      </w:tr>
    </w:tbl>
    <w:p w14:paraId="52C9EB8C" w14:textId="44721545" w:rsidR="00AE626F" w:rsidRPr="00AE626F" w:rsidDel="00057472" w:rsidRDefault="00AE626F" w:rsidP="00572CDF">
      <w:pPr>
        <w:pStyle w:val="Heading2"/>
        <w:rPr>
          <w:del w:id="4700" w:author="Smullen, Lizz" w:date="2016-02-10T17:18:00Z"/>
        </w:rPr>
      </w:pPr>
      <w:bookmarkStart w:id="4701" w:name="_Toc438573009"/>
      <w:bookmarkStart w:id="4702" w:name="_Ref437347948"/>
      <w:bookmarkStart w:id="4703" w:name="_Ref424798800"/>
      <w:bookmarkEnd w:id="4467"/>
      <w:moveFromRangeStart w:id="4704" w:author="Smullen, Lizz" w:date="2016-02-10T14:00:00Z" w:name="move442876137"/>
      <w:moveFrom w:id="4705" w:author="Smullen, Lizz" w:date="2016-02-10T14:00:00Z">
        <w:del w:id="4706" w:author="Smullen, Lizz" w:date="2016-02-10T17:18:00Z">
          <w:r w:rsidRPr="00AE626F" w:rsidDel="00057472">
            <w:delText>[B] ESM Blanking Zones</w:delText>
          </w:r>
          <w:bookmarkEnd w:id="4701"/>
          <w:r w:rsidRPr="00AE626F" w:rsidDel="00057472">
            <w:delText xml:space="preserve"> </w:delText>
          </w:r>
        </w:del>
      </w:moveFrom>
      <w:bookmarkStart w:id="4707" w:name="_Toc442899177"/>
      <w:bookmarkStart w:id="4708" w:name="_Toc442905286"/>
      <w:bookmarkEnd w:id="4702"/>
      <w:bookmarkEnd w:id="4707"/>
      <w:bookmarkEnd w:id="4708"/>
    </w:p>
    <w:p w14:paraId="275E3486" w14:textId="07E90AC6" w:rsidR="00AE626F" w:rsidRPr="00AE626F" w:rsidDel="00057472" w:rsidRDefault="00AE626F">
      <w:pPr>
        <w:pStyle w:val="Heading2"/>
        <w:rPr>
          <w:del w:id="4709" w:author="Smullen, Lizz" w:date="2016-02-10T17:18:00Z"/>
        </w:rPr>
        <w:pPrChange w:id="4710" w:author="Smullen, Lizz" w:date="2016-02-11T09:03:00Z">
          <w:pPr/>
        </w:pPrChange>
      </w:pPr>
      <w:moveFrom w:id="4711" w:author="Smullen, Lizz" w:date="2016-02-10T14:00:00Z">
        <w:del w:id="4712" w:author="Smullen, Lizz" w:date="2016-02-10T17:18:00Z">
          <w:r w:rsidRPr="00AE626F" w:rsidDel="00057472">
            <w:delText xml:space="preserve">The purpose of a blanking zone is to stop the antenna from transmitting RF should it rotate into a position where the RF could potentially damage other equipment. </w:delText>
          </w:r>
        </w:del>
      </w:moveFrom>
      <w:bookmarkStart w:id="4713" w:name="_Toc442899178"/>
      <w:bookmarkStart w:id="4714" w:name="_Toc442905287"/>
      <w:bookmarkEnd w:id="4713"/>
      <w:bookmarkEnd w:id="4714"/>
    </w:p>
    <w:p w14:paraId="6411CA46" w14:textId="2B602487" w:rsidR="00AE626F" w:rsidRPr="00AE626F" w:rsidDel="00057472" w:rsidRDefault="00AE626F">
      <w:pPr>
        <w:pStyle w:val="Heading2"/>
        <w:rPr>
          <w:del w:id="4715" w:author="Smullen, Lizz" w:date="2016-02-10T17:18:00Z"/>
        </w:rPr>
        <w:pPrChange w:id="4716" w:author="Smullen, Lizz" w:date="2016-02-11T09:03:00Z">
          <w:pPr/>
        </w:pPrChange>
      </w:pPr>
      <w:moveFrom w:id="4717" w:author="Smullen, Lizz" w:date="2016-02-10T14:00:00Z">
        <w:del w:id="4718" w:author="Smullen, Lizz" w:date="2016-02-10T17:18:00Z">
          <w:r w:rsidRPr="00AE626F" w:rsidDel="00057472">
            <w:delText xml:space="preserve">It is </w:delText>
          </w:r>
          <w:r w:rsidR="000D3B2F" w:rsidDel="00057472">
            <w:delText>the aircraft operator’s</w:delText>
          </w:r>
          <w:r w:rsidRPr="00AE626F" w:rsidDel="00057472">
            <w:delText xml:space="preserve"> responsibility to create, maintain and upload blanking zones onto the SATCOM System. In order to do this, you must:</w:delText>
          </w:r>
        </w:del>
      </w:moveFrom>
      <w:bookmarkStart w:id="4719" w:name="_Toc442899179"/>
      <w:bookmarkStart w:id="4720" w:name="_Toc442905288"/>
      <w:bookmarkEnd w:id="4719"/>
      <w:bookmarkEnd w:id="4720"/>
    </w:p>
    <w:p w14:paraId="1989D837" w14:textId="432D03EE" w:rsidR="00AE626F" w:rsidRPr="00AE626F" w:rsidDel="00057472" w:rsidRDefault="00AE626F">
      <w:pPr>
        <w:pStyle w:val="Heading2"/>
        <w:rPr>
          <w:del w:id="4721" w:author="Smullen, Lizz" w:date="2016-02-10T17:18:00Z"/>
        </w:rPr>
        <w:pPrChange w:id="4722" w:author="Smullen, Lizz" w:date="2016-02-11T09:03:00Z">
          <w:pPr>
            <w:numPr>
              <w:numId w:val="83"/>
            </w:numPr>
            <w:ind w:left="720" w:hanging="360"/>
          </w:pPr>
        </w:pPrChange>
      </w:pPr>
      <w:moveFrom w:id="4723" w:author="Smullen, Lizz" w:date="2016-02-10T14:00:00Z">
        <w:del w:id="4724" w:author="Smullen, Lizz" w:date="2016-02-10T17:18:00Z">
          <w:r w:rsidRPr="00AE626F" w:rsidDel="00057472">
            <w:delText>Create a text file containing the blanking zones. This includes:</w:delText>
          </w:r>
        </w:del>
      </w:moveFrom>
      <w:bookmarkStart w:id="4725" w:name="_Toc442899180"/>
      <w:bookmarkStart w:id="4726" w:name="_Toc442905289"/>
      <w:bookmarkEnd w:id="4725"/>
      <w:bookmarkEnd w:id="4726"/>
    </w:p>
    <w:p w14:paraId="58388853" w14:textId="1E5F8886" w:rsidR="00AE626F" w:rsidRPr="00AE626F" w:rsidDel="00057472" w:rsidRDefault="00AE626F">
      <w:pPr>
        <w:pStyle w:val="Heading2"/>
        <w:rPr>
          <w:del w:id="4727" w:author="Smullen, Lizz" w:date="2016-02-10T17:18:00Z"/>
        </w:rPr>
        <w:pPrChange w:id="4728" w:author="Smullen, Lizz" w:date="2016-02-11T09:03:00Z">
          <w:pPr>
            <w:numPr>
              <w:numId w:val="84"/>
            </w:numPr>
            <w:ind w:left="1080" w:hanging="360"/>
          </w:pPr>
        </w:pPrChange>
      </w:pPr>
      <w:moveFrom w:id="4729" w:author="Smullen, Lizz" w:date="2016-02-10T14:00:00Z">
        <w:del w:id="4730" w:author="Smullen, Lizz" w:date="2016-02-10T17:18:00Z">
          <w:r w:rsidRPr="00AE626F" w:rsidDel="00057472">
            <w:delText xml:space="preserve">Selecting a circular or rectangular blanking zone format for each blanking zone being added to the text file. </w:delText>
          </w:r>
        </w:del>
      </w:moveFrom>
      <w:bookmarkStart w:id="4731" w:name="_Toc442899181"/>
      <w:bookmarkStart w:id="4732" w:name="_Toc442905290"/>
      <w:bookmarkEnd w:id="4731"/>
      <w:bookmarkEnd w:id="4732"/>
    </w:p>
    <w:p w14:paraId="0BD2C9E6" w14:textId="462DC72C" w:rsidR="00AE626F" w:rsidRPr="00AE626F" w:rsidDel="00057472" w:rsidRDefault="00AE626F">
      <w:pPr>
        <w:pStyle w:val="Heading2"/>
        <w:rPr>
          <w:del w:id="4733" w:author="Smullen, Lizz" w:date="2016-02-10T17:18:00Z"/>
        </w:rPr>
        <w:pPrChange w:id="4734" w:author="Smullen, Lizz" w:date="2016-02-11T09:03:00Z">
          <w:pPr>
            <w:numPr>
              <w:numId w:val="84"/>
            </w:numPr>
            <w:ind w:left="1080" w:hanging="360"/>
          </w:pPr>
        </w:pPrChange>
      </w:pPr>
      <w:moveFrom w:id="4735" w:author="Smullen, Lizz" w:date="2016-02-10T14:00:00Z">
        <w:del w:id="4736" w:author="Smullen, Lizz" w:date="2016-02-10T17:18:00Z">
          <w:r w:rsidRPr="00AE626F" w:rsidDel="00057472">
            <w:delText>Defining the degrees for the azimuth and elevation coordinates of each blanking zone. The blanking zone format that you select determines how you define the azimuth and elevation coordinates for the blanking zone.</w:delText>
          </w:r>
        </w:del>
      </w:moveFrom>
      <w:bookmarkStart w:id="4737" w:name="_Toc442899182"/>
      <w:bookmarkStart w:id="4738" w:name="_Toc442905291"/>
      <w:bookmarkEnd w:id="4737"/>
      <w:bookmarkEnd w:id="4738"/>
    </w:p>
    <w:p w14:paraId="309825B1" w14:textId="34C76657" w:rsidR="00AE626F" w:rsidDel="00057472" w:rsidRDefault="00AE626F">
      <w:pPr>
        <w:pStyle w:val="Heading2"/>
        <w:rPr>
          <w:del w:id="4739" w:author="Smullen, Lizz" w:date="2016-02-10T17:18:00Z"/>
        </w:rPr>
        <w:pPrChange w:id="4740" w:author="Smullen, Lizz" w:date="2016-02-11T09:03:00Z">
          <w:pPr>
            <w:numPr>
              <w:numId w:val="83"/>
            </w:numPr>
            <w:ind w:left="720" w:hanging="360"/>
          </w:pPr>
        </w:pPrChange>
      </w:pPr>
      <w:moveFrom w:id="4741" w:author="Smullen, Lizz" w:date="2016-02-10T14:00:00Z">
        <w:del w:id="4742" w:author="Smullen, Lizz" w:date="2016-02-10T17:18:00Z">
          <w:r w:rsidRPr="00AE626F" w:rsidDel="00057472">
            <w:delText>Upload the ESM Blanking Zone Text File onto the SATCOM System</w:delText>
          </w:r>
        </w:del>
      </w:moveFrom>
      <w:bookmarkStart w:id="4743" w:name="_Toc442899183"/>
      <w:bookmarkStart w:id="4744" w:name="_Toc442905292"/>
      <w:bookmarkEnd w:id="4743"/>
      <w:bookmarkEnd w:id="4744"/>
    </w:p>
    <w:p w14:paraId="57EAC66D" w14:textId="0A820632" w:rsidR="00AE626F" w:rsidRPr="00AE626F" w:rsidDel="00057472" w:rsidRDefault="00AE626F">
      <w:pPr>
        <w:pStyle w:val="Heading2"/>
        <w:rPr>
          <w:del w:id="4745" w:author="Smullen, Lizz" w:date="2016-02-10T17:18:00Z"/>
        </w:rPr>
        <w:pPrChange w:id="4746" w:author="Smullen, Lizz" w:date="2016-02-11T09:03:00Z">
          <w:pPr>
            <w:pStyle w:val="Heading3"/>
          </w:pPr>
        </w:pPrChange>
      </w:pPr>
      <w:bookmarkStart w:id="4747" w:name="_Toc438573010"/>
      <w:moveFrom w:id="4748" w:author="Smullen, Lizz" w:date="2016-02-10T14:00:00Z">
        <w:del w:id="4749" w:author="Smullen, Lizz" w:date="2016-02-10T17:18:00Z">
          <w:r w:rsidRPr="00AE626F" w:rsidDel="00057472">
            <w:delText>[B] ESM Blanking Zones Text File</w:delText>
          </w:r>
        </w:del>
      </w:moveFrom>
      <w:bookmarkStart w:id="4750" w:name="_Toc442899184"/>
      <w:bookmarkStart w:id="4751" w:name="_Toc442905293"/>
      <w:bookmarkEnd w:id="4747"/>
      <w:bookmarkEnd w:id="4750"/>
      <w:bookmarkEnd w:id="4751"/>
    </w:p>
    <w:p w14:paraId="64CB163E" w14:textId="6E6E99B8" w:rsidR="00AE626F" w:rsidRPr="00AE626F" w:rsidDel="00057472" w:rsidRDefault="00AE626F">
      <w:pPr>
        <w:pStyle w:val="Heading2"/>
        <w:rPr>
          <w:del w:id="4752" w:author="Smullen, Lizz" w:date="2016-02-10T17:18:00Z"/>
        </w:rPr>
        <w:pPrChange w:id="4753" w:author="Smullen, Lizz" w:date="2016-02-11T09:03:00Z">
          <w:pPr/>
        </w:pPrChange>
      </w:pPr>
      <w:moveFrom w:id="4754" w:author="Smullen, Lizz" w:date="2016-02-10T14:00:00Z">
        <w:del w:id="4755" w:author="Smullen, Lizz" w:date="2016-02-10T17:18:00Z">
          <w:r w:rsidRPr="00AE626F" w:rsidDel="00057472">
            <w:delText xml:space="preserve">You can create a text file containing the blanking zones from any text editor. The file must be saved with a .txt extension (for example, </w:delText>
          </w:r>
          <w:r w:rsidRPr="00AE626F" w:rsidDel="00057472">
            <w:rPr>
              <w:rFonts w:ascii="Courier New" w:hAnsi="Courier New" w:cs="Courier New"/>
            </w:rPr>
            <w:delText>blankingzones.txt)</w:delText>
          </w:r>
          <w:r w:rsidRPr="00AE626F" w:rsidDel="00057472">
            <w:delText>,</w:delText>
          </w:r>
          <w:r w:rsidRPr="00AE626F" w:rsidDel="00057472">
            <w:rPr>
              <w:rFonts w:ascii="Courier New" w:hAnsi="Courier New" w:cs="Courier New"/>
            </w:rPr>
            <w:delText xml:space="preserve"> </w:delText>
          </w:r>
          <w:r w:rsidRPr="00AE626F" w:rsidDel="00057472">
            <w:delText>in order to successfully upload it onto the SATCOM System.</w:delText>
          </w:r>
        </w:del>
      </w:moveFrom>
      <w:bookmarkStart w:id="4756" w:name="_Toc442899185"/>
      <w:bookmarkStart w:id="4757" w:name="_Toc442905294"/>
      <w:bookmarkEnd w:id="4756"/>
      <w:bookmarkEnd w:id="4757"/>
    </w:p>
    <w:p w14:paraId="5E212FC6" w14:textId="7E4A0A0E" w:rsidR="00AE626F" w:rsidRPr="00AE626F" w:rsidDel="00057472" w:rsidRDefault="00AE626F">
      <w:pPr>
        <w:pStyle w:val="Heading2"/>
        <w:rPr>
          <w:del w:id="4758" w:author="Smullen, Lizz" w:date="2016-02-10T17:18:00Z"/>
        </w:rPr>
        <w:pPrChange w:id="4759" w:author="Smullen, Lizz" w:date="2016-02-11T09:03:00Z">
          <w:pPr/>
        </w:pPrChange>
      </w:pPr>
      <w:moveFrom w:id="4760" w:author="Smullen, Lizz" w:date="2016-02-10T14:00:00Z">
        <w:del w:id="4761" w:author="Smullen, Lizz" w:date="2016-02-10T17:18:00Z">
          <w:r w:rsidRPr="00AE626F" w:rsidDel="00057472">
            <w:delText xml:space="preserve">It is your responsibility to keep this file up-to-date in the SATCOM System. </w:delText>
          </w:r>
        </w:del>
      </w:moveFrom>
      <w:bookmarkStart w:id="4762" w:name="_Toc442899186"/>
      <w:bookmarkStart w:id="4763" w:name="_Toc442905295"/>
      <w:bookmarkEnd w:id="4762"/>
      <w:bookmarkEnd w:id="4763"/>
    </w:p>
    <w:p w14:paraId="3A32A44F" w14:textId="6A804430" w:rsidR="00AE626F" w:rsidRPr="00AE626F" w:rsidDel="00057472" w:rsidRDefault="00AE626F">
      <w:pPr>
        <w:pStyle w:val="Heading2"/>
        <w:rPr>
          <w:del w:id="4764" w:author="Smullen, Lizz" w:date="2016-02-10T17:18:00Z"/>
        </w:rPr>
        <w:pPrChange w:id="4765" w:author="Smullen, Lizz" w:date="2016-02-11T09:03:00Z">
          <w:pPr>
            <w:numPr>
              <w:numId w:val="85"/>
            </w:numPr>
            <w:ind w:left="720" w:hanging="360"/>
          </w:pPr>
        </w:pPrChange>
      </w:pPr>
      <w:moveFrom w:id="4766" w:author="Smullen, Lizz" w:date="2016-02-10T14:00:00Z">
        <w:del w:id="4767" w:author="Smullen, Lizz" w:date="2016-02-10T17:18:00Z">
          <w:r w:rsidRPr="00AE626F" w:rsidDel="00057472">
            <w:delText>To enable a new blanking zone, you must create and upload a revised text file onto the SATCOM System that contains the new blanking zone coordinates.</w:delText>
          </w:r>
        </w:del>
      </w:moveFrom>
      <w:bookmarkStart w:id="4768" w:name="_Toc442899187"/>
      <w:bookmarkStart w:id="4769" w:name="_Toc442905296"/>
      <w:bookmarkEnd w:id="4768"/>
      <w:bookmarkEnd w:id="4769"/>
    </w:p>
    <w:p w14:paraId="43D63B52" w14:textId="75E6B033" w:rsidR="00AE626F" w:rsidDel="00781A3C" w:rsidRDefault="00AE626F">
      <w:pPr>
        <w:pStyle w:val="Heading2"/>
        <w:rPr>
          <w:del w:id="4770" w:author="Smullen, Lizz" w:date="2016-02-10T17:20:00Z"/>
        </w:rPr>
        <w:pPrChange w:id="4771" w:author="Smullen, Lizz" w:date="2016-02-11T09:03:00Z">
          <w:pPr>
            <w:numPr>
              <w:numId w:val="85"/>
            </w:numPr>
            <w:ind w:left="720" w:hanging="360"/>
          </w:pPr>
        </w:pPrChange>
      </w:pPr>
      <w:moveFrom w:id="4772" w:author="Smullen, Lizz" w:date="2016-02-10T14:00:00Z">
        <w:del w:id="4773" w:author="Smullen, Lizz" w:date="2016-02-10T17:20:00Z">
          <w:r w:rsidRPr="00AE626F" w:rsidDel="00781A3C">
            <w:delText>To disable an existing blanking zone, you must create and upload a revised text file onto the SATCOM System that no longer contains the blanking zone coordinates.</w:delText>
          </w:r>
        </w:del>
      </w:moveFrom>
      <w:bookmarkStart w:id="4774" w:name="_Toc442899188"/>
      <w:bookmarkStart w:id="4775" w:name="_Toc442905297"/>
      <w:bookmarkEnd w:id="4774"/>
      <w:bookmarkEnd w:id="4775"/>
    </w:p>
    <w:p w14:paraId="0CAEA3B7" w14:textId="7DEF9325" w:rsidR="00AE626F" w:rsidRPr="00AE626F" w:rsidDel="00057472" w:rsidRDefault="00AE626F">
      <w:pPr>
        <w:pStyle w:val="Heading2"/>
        <w:rPr>
          <w:del w:id="4776" w:author="Smullen, Lizz" w:date="2016-02-10T17:18:00Z"/>
        </w:rPr>
        <w:pPrChange w:id="4777" w:author="Smullen, Lizz" w:date="2016-02-11T09:03:00Z">
          <w:pPr>
            <w:numPr>
              <w:numId w:val="85"/>
            </w:numPr>
            <w:ind w:left="720" w:hanging="360"/>
          </w:pPr>
        </w:pPrChange>
      </w:pPr>
      <w:moveFrom w:id="4778" w:author="Smullen, Lizz" w:date="2016-02-10T14:00:00Z">
        <w:del w:id="4779" w:author="Smullen, Lizz" w:date="2016-02-10T17:18:00Z">
          <w:r w:rsidRPr="00AE626F" w:rsidDel="00057472">
            <w:delText>[B] ESM Blanking Zone Formats</w:delText>
          </w:r>
        </w:del>
      </w:moveFrom>
      <w:bookmarkStart w:id="4780" w:name="_Toc442899189"/>
      <w:bookmarkStart w:id="4781" w:name="_Toc442905298"/>
      <w:bookmarkEnd w:id="4780"/>
      <w:bookmarkEnd w:id="4781"/>
    </w:p>
    <w:p w14:paraId="22CB5EAD" w14:textId="640FD663" w:rsidR="00AE626F" w:rsidRPr="00AE626F" w:rsidDel="00057472" w:rsidRDefault="00AE626F">
      <w:pPr>
        <w:pStyle w:val="Heading2"/>
        <w:rPr>
          <w:del w:id="4782" w:author="Smullen, Lizz" w:date="2016-02-10T17:18:00Z"/>
        </w:rPr>
        <w:pPrChange w:id="4783" w:author="Smullen, Lizz" w:date="2016-02-11T09:03:00Z">
          <w:pPr/>
        </w:pPrChange>
      </w:pPr>
      <w:moveFrom w:id="4784" w:author="Smullen, Lizz" w:date="2016-02-10T14:00:00Z">
        <w:del w:id="4785" w:author="Smullen, Lizz" w:date="2016-02-10T17:18:00Z">
          <w:r w:rsidRPr="00AE626F" w:rsidDel="00057472">
            <w:delText xml:space="preserve">There are two types of blanking zone formats to choose from when adding a new blanking zone to the text file. </w:delText>
          </w:r>
        </w:del>
      </w:moveFrom>
      <w:bookmarkStart w:id="4786" w:name="_Toc442899190"/>
      <w:bookmarkStart w:id="4787" w:name="_Toc442905299"/>
      <w:bookmarkEnd w:id="4786"/>
      <w:bookmarkEnd w:id="4787"/>
    </w:p>
    <w:p w14:paraId="6EFBD95A" w14:textId="34BE129D" w:rsidR="00AE626F" w:rsidRPr="00AE626F" w:rsidDel="00057472" w:rsidRDefault="00AE626F">
      <w:pPr>
        <w:pStyle w:val="Heading2"/>
        <w:rPr>
          <w:del w:id="4788" w:author="Smullen, Lizz" w:date="2016-02-10T17:18:00Z"/>
        </w:rPr>
        <w:pPrChange w:id="4789" w:author="Smullen, Lizz" w:date="2016-02-11T09:03:00Z">
          <w:pPr>
            <w:numPr>
              <w:numId w:val="82"/>
            </w:numPr>
            <w:ind w:left="720" w:hanging="360"/>
          </w:pPr>
        </w:pPrChange>
      </w:pPr>
      <w:moveFrom w:id="4790" w:author="Smullen, Lizz" w:date="2016-02-10T14:00:00Z">
        <w:del w:id="4791" w:author="Smullen, Lizz" w:date="2016-02-10T17:18:00Z">
          <w:r w:rsidRPr="00AE626F" w:rsidDel="00057472">
            <w:delText xml:space="preserve">Circle Zone Format </w:delText>
          </w:r>
          <w:r w:rsidRPr="00AE626F" w:rsidDel="00057472">
            <w:rPr>
              <w:rFonts w:cs="Calibri"/>
            </w:rPr>
            <w:delText xml:space="preserve">— </w:delText>
          </w:r>
          <w:r w:rsidRPr="00AE626F" w:rsidDel="00057472">
            <w:delText>Use this format to create a blanking zone that encompasses the radius around the center point of the zone.</w:delText>
          </w:r>
        </w:del>
      </w:moveFrom>
      <w:bookmarkStart w:id="4792" w:name="_Toc442899191"/>
      <w:bookmarkStart w:id="4793" w:name="_Toc442905300"/>
      <w:bookmarkEnd w:id="4792"/>
      <w:bookmarkEnd w:id="4793"/>
    </w:p>
    <w:p w14:paraId="4ECE4EFA" w14:textId="4D54BDF7" w:rsidR="00AE626F" w:rsidRPr="00AE626F" w:rsidDel="00781A3C" w:rsidRDefault="00AE626F">
      <w:pPr>
        <w:pStyle w:val="Heading2"/>
        <w:rPr>
          <w:del w:id="4794" w:author="Smullen, Lizz" w:date="2016-02-10T17:20:00Z"/>
        </w:rPr>
        <w:pPrChange w:id="4795" w:author="Smullen, Lizz" w:date="2016-02-11T09:03:00Z">
          <w:pPr>
            <w:ind w:left="720"/>
          </w:pPr>
        </w:pPrChange>
      </w:pPr>
      <w:moveFrom w:id="4796" w:author="Smullen, Lizz" w:date="2016-02-10T14:00:00Z">
        <w:del w:id="4797" w:author="Smullen, Lizz" w:date="2016-02-10T17:20:00Z">
          <w:r w:rsidRPr="00AE626F" w:rsidDel="00781A3C">
            <w:delText>The syntax for a circle zone format is as follows:</w:delText>
          </w:r>
        </w:del>
      </w:moveFrom>
      <w:bookmarkStart w:id="4798" w:name="_Toc442899192"/>
      <w:bookmarkStart w:id="4799" w:name="_Toc442905301"/>
      <w:bookmarkEnd w:id="4798"/>
      <w:bookmarkEnd w:id="4799"/>
    </w:p>
    <w:p w14:paraId="5BB89B45" w14:textId="2FFF3F9B" w:rsidR="00AE626F" w:rsidRPr="00AE626F" w:rsidDel="00781A3C" w:rsidRDefault="00AE626F">
      <w:pPr>
        <w:pStyle w:val="Heading2"/>
        <w:rPr>
          <w:del w:id="4800" w:author="Smullen, Lizz" w:date="2016-02-10T17:20:00Z"/>
        </w:rPr>
        <w:pPrChange w:id="4801" w:author="Smullen, Lizz" w:date="2016-02-11T09:03:00Z">
          <w:pPr>
            <w:ind w:left="720"/>
          </w:pPr>
        </w:pPrChange>
      </w:pPr>
      <w:moveFrom w:id="4802" w:author="Smullen, Lizz" w:date="2016-02-10T14:00:00Z">
        <w:del w:id="4803" w:author="Smullen, Lizz" w:date="2016-02-10T17:20:00Z">
          <w:r w:rsidRPr="00AE626F" w:rsidDel="00781A3C">
            <w:delText>cen_az cen_el radius</w:delText>
          </w:r>
        </w:del>
      </w:moveFrom>
      <w:bookmarkStart w:id="4804" w:name="_Toc442899193"/>
      <w:bookmarkStart w:id="4805" w:name="_Toc442905302"/>
      <w:bookmarkEnd w:id="4804"/>
      <w:bookmarkEnd w:id="4805"/>
    </w:p>
    <w:p w14:paraId="542986B9" w14:textId="5F9BD3FD" w:rsidR="00AE626F" w:rsidRPr="00AE626F" w:rsidDel="00781A3C" w:rsidRDefault="00AE626F">
      <w:pPr>
        <w:pStyle w:val="Heading2"/>
        <w:rPr>
          <w:del w:id="4806" w:author="Smullen, Lizz" w:date="2016-02-10T17:20:00Z"/>
        </w:rPr>
        <w:pPrChange w:id="4807" w:author="Smullen, Lizz" w:date="2016-02-11T09:03:00Z">
          <w:pPr>
            <w:numPr>
              <w:numId w:val="82"/>
            </w:numPr>
            <w:ind w:left="720" w:hanging="360"/>
          </w:pPr>
        </w:pPrChange>
      </w:pPr>
      <w:moveFrom w:id="4808" w:author="Smullen, Lizz" w:date="2016-02-10T14:00:00Z">
        <w:del w:id="4809" w:author="Smullen, Lizz" w:date="2016-02-10T17:20:00Z">
          <w:r w:rsidRPr="00AE626F" w:rsidDel="00781A3C">
            <w:delText xml:space="preserve">Rectangle Zone Format </w:delText>
          </w:r>
          <w:r w:rsidRPr="00AE626F" w:rsidDel="00781A3C">
            <w:rPr>
              <w:rFonts w:cs="Calibri"/>
            </w:rPr>
            <w:delText>—</w:delText>
          </w:r>
          <w:r w:rsidRPr="00AE626F" w:rsidDel="00781A3C">
            <w:delText xml:space="preserve"> Use this format to create a blanking zone that crosses a threshold from the lower corner point, to the upper corner point of the zone.</w:delText>
          </w:r>
        </w:del>
      </w:moveFrom>
      <w:bookmarkStart w:id="4810" w:name="_Toc442899194"/>
      <w:bookmarkStart w:id="4811" w:name="_Toc442905303"/>
      <w:bookmarkEnd w:id="4810"/>
      <w:bookmarkEnd w:id="4811"/>
    </w:p>
    <w:p w14:paraId="58224D2F" w14:textId="112D1C96" w:rsidR="00AE626F" w:rsidRPr="00AE626F" w:rsidDel="00781A3C" w:rsidRDefault="00AE626F">
      <w:pPr>
        <w:pStyle w:val="Heading2"/>
        <w:rPr>
          <w:del w:id="4812" w:author="Smullen, Lizz" w:date="2016-02-10T17:20:00Z"/>
        </w:rPr>
        <w:pPrChange w:id="4813" w:author="Smullen, Lizz" w:date="2016-02-11T09:03:00Z">
          <w:pPr>
            <w:ind w:left="720"/>
          </w:pPr>
        </w:pPrChange>
      </w:pPr>
      <w:moveFrom w:id="4814" w:author="Smullen, Lizz" w:date="2016-02-10T14:00:00Z">
        <w:del w:id="4815" w:author="Smullen, Lizz" w:date="2016-02-10T17:20:00Z">
          <w:r w:rsidRPr="00AE626F" w:rsidDel="00781A3C">
            <w:delText xml:space="preserve">The syntax for a rectangle zone format is as follows: </w:delText>
          </w:r>
        </w:del>
      </w:moveFrom>
      <w:bookmarkStart w:id="4816" w:name="_Toc442899195"/>
      <w:bookmarkStart w:id="4817" w:name="_Toc442905304"/>
      <w:bookmarkEnd w:id="4816"/>
      <w:bookmarkEnd w:id="4817"/>
    </w:p>
    <w:p w14:paraId="36F7E615" w14:textId="2DF87126" w:rsidR="00AE626F" w:rsidRPr="00AE626F" w:rsidDel="00781A3C" w:rsidRDefault="00AE626F">
      <w:pPr>
        <w:pStyle w:val="Heading2"/>
        <w:rPr>
          <w:del w:id="4818" w:author="Smullen, Lizz" w:date="2016-02-10T17:20:00Z"/>
        </w:rPr>
        <w:pPrChange w:id="4819" w:author="Smullen, Lizz" w:date="2016-02-11T09:03:00Z">
          <w:pPr>
            <w:ind w:left="720"/>
          </w:pPr>
        </w:pPrChange>
      </w:pPr>
      <w:moveFrom w:id="4820" w:author="Smullen, Lizz" w:date="2016-02-10T14:00:00Z">
        <w:del w:id="4821" w:author="Smullen, Lizz" w:date="2016-02-10T17:20:00Z">
          <w:r w:rsidRPr="00AE626F" w:rsidDel="00781A3C">
            <w:delText>min_az min_el max_az max_el</w:delText>
          </w:r>
        </w:del>
      </w:moveFrom>
      <w:bookmarkStart w:id="4822" w:name="_Toc442899196"/>
      <w:bookmarkStart w:id="4823" w:name="_Toc442905305"/>
      <w:bookmarkEnd w:id="4822"/>
      <w:bookmarkEnd w:id="4823"/>
    </w:p>
    <w:p w14:paraId="5F427D95" w14:textId="5DF20E70" w:rsidR="00AE626F" w:rsidDel="00781A3C" w:rsidRDefault="00AE626F">
      <w:pPr>
        <w:pStyle w:val="Heading2"/>
        <w:rPr>
          <w:del w:id="4824" w:author="Smullen, Lizz" w:date="2016-02-10T17:20:00Z"/>
        </w:rPr>
        <w:pPrChange w:id="4825" w:author="Smullen, Lizz" w:date="2016-02-11T09:03:00Z">
          <w:pPr/>
        </w:pPrChange>
      </w:pPr>
      <w:moveFrom w:id="4826" w:author="Smullen, Lizz" w:date="2016-02-10T14:00:00Z">
        <w:del w:id="4827" w:author="Smullen, Lizz" w:date="2016-02-10T17:20:00Z">
          <w:r w:rsidRPr="00AE626F" w:rsidDel="00781A3C">
            <w:delText xml:space="preserve">Once you have selected a blanking zone format, you must provide values for the azimuth and elevation coordinates in degrees. </w:delText>
          </w:r>
        </w:del>
      </w:moveFrom>
      <w:bookmarkStart w:id="4828" w:name="_Toc442899197"/>
      <w:bookmarkStart w:id="4829" w:name="_Toc442905306"/>
      <w:bookmarkEnd w:id="4828"/>
      <w:bookmarkEnd w:id="4829"/>
    </w:p>
    <w:p w14:paraId="14D8A1B0" w14:textId="44A46118" w:rsidR="00AE626F" w:rsidRPr="00AE626F" w:rsidDel="00781A3C" w:rsidRDefault="00AE626F">
      <w:pPr>
        <w:pStyle w:val="Heading2"/>
        <w:rPr>
          <w:del w:id="4830" w:author="Smullen, Lizz" w:date="2016-02-10T17:20:00Z"/>
        </w:rPr>
        <w:pPrChange w:id="4831" w:author="Smullen, Lizz" w:date="2016-02-11T09:03:00Z">
          <w:pPr/>
        </w:pPrChange>
      </w:pPr>
      <w:moveFrom w:id="4832" w:author="Smullen, Lizz" w:date="2016-02-10T14:00:00Z">
        <w:del w:id="4833" w:author="Smullen, Lizz" w:date="2016-02-10T17:20:00Z">
          <w:r w:rsidRPr="00AE626F" w:rsidDel="00781A3C">
            <w:delText>[B] Determine the Azimuth and Elevation of a Blanking Zone in Degrees</w:delText>
          </w:r>
        </w:del>
      </w:moveFrom>
      <w:bookmarkStart w:id="4834" w:name="_Toc442899198"/>
      <w:bookmarkStart w:id="4835" w:name="_Toc442905307"/>
      <w:bookmarkEnd w:id="4834"/>
      <w:bookmarkEnd w:id="4835"/>
    </w:p>
    <w:p w14:paraId="55BF8745" w14:textId="6540D43E" w:rsidR="00AE626F" w:rsidRPr="00AE626F" w:rsidDel="00781A3C" w:rsidRDefault="00AE626F">
      <w:pPr>
        <w:pStyle w:val="Heading2"/>
        <w:rPr>
          <w:del w:id="4836" w:author="Smullen, Lizz" w:date="2016-02-10T17:20:00Z"/>
        </w:rPr>
        <w:pPrChange w:id="4837" w:author="Smullen, Lizz" w:date="2016-02-11T09:03:00Z">
          <w:pPr/>
        </w:pPrChange>
      </w:pPr>
      <w:moveFrom w:id="4838" w:author="Smullen, Lizz" w:date="2016-02-10T14:00:00Z">
        <w:del w:id="4839" w:author="Smullen, Lizz" w:date="2016-02-10T17:20:00Z">
          <w:r w:rsidRPr="00AE626F" w:rsidDel="00781A3C">
            <w:delText>Use degrees to calculate the azimuth and elevation coordinates of a blanking zone.</w:delText>
          </w:r>
        </w:del>
      </w:moveFrom>
      <w:bookmarkStart w:id="4840" w:name="_Toc442899199"/>
      <w:bookmarkStart w:id="4841" w:name="_Toc442905308"/>
      <w:bookmarkEnd w:id="4840"/>
      <w:bookmarkEnd w:id="4841"/>
    </w:p>
    <w:p w14:paraId="2FB553F5" w14:textId="77CE5B39" w:rsidR="00AE626F" w:rsidRPr="00AE626F" w:rsidDel="00781A3C" w:rsidRDefault="00AE626F">
      <w:pPr>
        <w:pStyle w:val="Heading2"/>
        <w:rPr>
          <w:del w:id="4842" w:author="Smullen, Lizz" w:date="2016-02-10T17:20:00Z"/>
        </w:rPr>
        <w:pPrChange w:id="4843" w:author="Smullen, Lizz" w:date="2016-02-11T09:03:00Z">
          <w:pPr>
            <w:numPr>
              <w:numId w:val="81"/>
            </w:numPr>
            <w:ind w:left="720" w:hanging="360"/>
          </w:pPr>
        </w:pPrChange>
      </w:pPr>
      <w:moveFrom w:id="4844" w:author="Smullen, Lizz" w:date="2016-02-10T14:00:00Z">
        <w:del w:id="4845" w:author="Smullen, Lizz" w:date="2016-02-10T17:20:00Z">
          <w:r w:rsidRPr="00AE626F" w:rsidDel="00781A3C">
            <w:delText>The Azimuth range for a blanking zone must be greater than -180.0</w:delText>
          </w:r>
          <w:r w:rsidRPr="00AE626F" w:rsidDel="00781A3C">
            <w:rPr>
              <w:rFonts w:cs="Calibri"/>
            </w:rPr>
            <w:delText xml:space="preserve">°, </w:delText>
          </w:r>
          <w:r w:rsidRPr="00AE626F" w:rsidDel="00781A3C">
            <w:delText>but less than 180</w:delText>
          </w:r>
          <w:r w:rsidRPr="00AE626F" w:rsidDel="00781A3C">
            <w:rPr>
              <w:rFonts w:cs="Calibri"/>
            </w:rPr>
            <w:delText>°.</w:delText>
          </w:r>
        </w:del>
      </w:moveFrom>
      <w:bookmarkStart w:id="4846" w:name="_Toc442899200"/>
      <w:bookmarkStart w:id="4847" w:name="_Toc442905309"/>
      <w:bookmarkEnd w:id="4846"/>
      <w:bookmarkEnd w:id="4847"/>
    </w:p>
    <w:p w14:paraId="5A62BB70" w14:textId="444ED230" w:rsidR="00AE626F" w:rsidRPr="00AE626F" w:rsidDel="00781A3C" w:rsidRDefault="00AE626F">
      <w:pPr>
        <w:pStyle w:val="Heading2"/>
        <w:rPr>
          <w:del w:id="4848" w:author="Smullen, Lizz" w:date="2016-02-10T17:20:00Z"/>
        </w:rPr>
        <w:pPrChange w:id="4849" w:author="Smullen, Lizz" w:date="2016-02-11T09:03:00Z">
          <w:pPr>
            <w:numPr>
              <w:numId w:val="81"/>
            </w:numPr>
            <w:ind w:left="720" w:hanging="360"/>
          </w:pPr>
        </w:pPrChange>
      </w:pPr>
      <w:moveFrom w:id="4850" w:author="Smullen, Lizz" w:date="2016-02-10T14:00:00Z">
        <w:del w:id="4851" w:author="Smullen, Lizz" w:date="2016-02-10T17:20:00Z">
          <w:r w:rsidRPr="00AE626F" w:rsidDel="00781A3C">
            <w:delText xml:space="preserve">The Elevation range for a blanking zone must be greater than -90.0°, but less than 90.0°. </w:delText>
          </w:r>
        </w:del>
      </w:moveFrom>
      <w:bookmarkStart w:id="4852" w:name="_Toc442899201"/>
      <w:bookmarkStart w:id="4853" w:name="_Toc442905310"/>
      <w:bookmarkEnd w:id="4852"/>
      <w:bookmarkEnd w:id="4853"/>
    </w:p>
    <w:p w14:paraId="18BDA4F0" w14:textId="0BA167EA" w:rsidR="00AE626F" w:rsidRPr="00AE626F" w:rsidDel="00781A3C" w:rsidRDefault="00AE626F">
      <w:pPr>
        <w:pStyle w:val="Heading2"/>
        <w:rPr>
          <w:del w:id="4854" w:author="Smullen, Lizz" w:date="2016-02-10T17:20:00Z"/>
        </w:rPr>
        <w:pPrChange w:id="4855" w:author="Smullen, Lizz" w:date="2016-02-11T09:03:00Z">
          <w:pPr>
            <w:ind w:left="720"/>
          </w:pPr>
        </w:pPrChange>
      </w:pPr>
      <w:moveFrom w:id="4856" w:author="Smullen, Lizz" w:date="2016-02-10T14:00:00Z">
        <w:del w:id="4857" w:author="Smullen, Lizz" w:date="2016-02-10T17:20:00Z">
          <w:r w:rsidRPr="00AE626F" w:rsidDel="00781A3C">
            <w:delText>Examples of Blanking Zones defined in the Circle Zone Format</w:delText>
          </w:r>
        </w:del>
      </w:moveFrom>
      <w:bookmarkStart w:id="4858" w:name="_Toc442899202"/>
      <w:bookmarkStart w:id="4859" w:name="_Toc442905311"/>
      <w:bookmarkEnd w:id="4858"/>
      <w:bookmarkEnd w:id="4859"/>
    </w:p>
    <w:p w14:paraId="3E6D3838" w14:textId="35CC7FED" w:rsidR="00AE626F" w:rsidRPr="00AE626F" w:rsidDel="00781A3C" w:rsidRDefault="00AE626F">
      <w:pPr>
        <w:pStyle w:val="Heading2"/>
        <w:rPr>
          <w:del w:id="4860" w:author="Smullen, Lizz" w:date="2016-02-10T17:20:00Z"/>
        </w:rPr>
        <w:pPrChange w:id="4861" w:author="Smullen, Lizz" w:date="2016-02-11T09:03:00Z">
          <w:pPr>
            <w:ind w:left="720"/>
          </w:pPr>
        </w:pPrChange>
      </w:pPr>
      <w:moveFrom w:id="4862" w:author="Smullen, Lizz" w:date="2016-02-10T14:00:00Z">
        <w:del w:id="4863" w:author="Smullen, Lizz" w:date="2016-02-10T17:20:00Z">
          <w:r w:rsidRPr="00AE626F" w:rsidDel="00781A3C">
            <w:delText>cen_az cen_el radius</w:delText>
          </w:r>
        </w:del>
      </w:moveFrom>
      <w:bookmarkStart w:id="4864" w:name="_Toc442899203"/>
      <w:bookmarkStart w:id="4865" w:name="_Toc442905312"/>
      <w:bookmarkEnd w:id="4864"/>
      <w:bookmarkEnd w:id="4865"/>
    </w:p>
    <w:p w14:paraId="7F129C8C" w14:textId="5B6E7ACB" w:rsidR="00AE626F" w:rsidRPr="00AE626F" w:rsidDel="00781A3C" w:rsidRDefault="00AE626F">
      <w:pPr>
        <w:pStyle w:val="Heading2"/>
        <w:rPr>
          <w:del w:id="4866" w:author="Smullen, Lizz" w:date="2016-02-10T17:20:00Z"/>
        </w:rPr>
        <w:pPrChange w:id="4867" w:author="Smullen, Lizz" w:date="2016-02-11T09:03:00Z">
          <w:pPr>
            <w:ind w:left="720"/>
          </w:pPr>
        </w:pPrChange>
      </w:pPr>
      <w:moveFrom w:id="4868" w:author="Smullen, Lizz" w:date="2016-02-10T14:00:00Z">
        <w:del w:id="4869" w:author="Smullen, Lizz" w:date="2016-02-10T17:20:00Z">
          <w:r w:rsidRPr="00AE626F" w:rsidDel="00781A3C">
            <w:delText>(-1.0 37.0 3.0)</w:delText>
          </w:r>
        </w:del>
      </w:moveFrom>
      <w:bookmarkStart w:id="4870" w:name="_Toc442899204"/>
      <w:bookmarkStart w:id="4871" w:name="_Toc442905313"/>
      <w:bookmarkEnd w:id="4870"/>
      <w:bookmarkEnd w:id="4871"/>
    </w:p>
    <w:p w14:paraId="080CAFC2" w14:textId="472F6886" w:rsidR="00AE626F" w:rsidRPr="00AE626F" w:rsidDel="00781A3C" w:rsidRDefault="00AE626F">
      <w:pPr>
        <w:pStyle w:val="Heading2"/>
        <w:rPr>
          <w:del w:id="4872" w:author="Smullen, Lizz" w:date="2016-02-10T17:20:00Z"/>
        </w:rPr>
        <w:pPrChange w:id="4873" w:author="Smullen, Lizz" w:date="2016-02-11T09:03:00Z">
          <w:pPr>
            <w:ind w:left="720"/>
          </w:pPr>
        </w:pPrChange>
      </w:pPr>
      <w:moveFrom w:id="4874" w:author="Smullen, Lizz" w:date="2016-02-10T14:00:00Z">
        <w:del w:id="4875" w:author="Smullen, Lizz" w:date="2016-02-10T17:20:00Z">
          <w:r w:rsidRPr="00AE626F" w:rsidDel="00781A3C">
            <w:delText>(175.0 5.0. 10.0)</w:delText>
          </w:r>
        </w:del>
      </w:moveFrom>
      <w:bookmarkStart w:id="4876" w:name="_Toc442899205"/>
      <w:bookmarkStart w:id="4877" w:name="_Toc442905314"/>
      <w:bookmarkEnd w:id="4876"/>
      <w:bookmarkEnd w:id="4877"/>
    </w:p>
    <w:p w14:paraId="69BF538E" w14:textId="54C5257D" w:rsidR="00AE626F" w:rsidRPr="00AE626F" w:rsidDel="00781A3C" w:rsidRDefault="00AE626F">
      <w:pPr>
        <w:pStyle w:val="Heading2"/>
        <w:rPr>
          <w:del w:id="4878" w:author="Smullen, Lizz" w:date="2016-02-10T17:20:00Z"/>
        </w:rPr>
        <w:pPrChange w:id="4879" w:author="Smullen, Lizz" w:date="2016-02-11T09:03:00Z">
          <w:pPr>
            <w:ind w:left="720"/>
          </w:pPr>
        </w:pPrChange>
      </w:pPr>
      <w:moveFrom w:id="4880" w:author="Smullen, Lizz" w:date="2016-02-10T14:00:00Z">
        <w:del w:id="4881" w:author="Smullen, Lizz" w:date="2016-02-10T17:20:00Z">
          <w:r w:rsidRPr="00AE626F" w:rsidDel="00781A3C">
            <w:delText>Examples of Blanking Zones defined in the Rectangle Zone Format</w:delText>
          </w:r>
        </w:del>
      </w:moveFrom>
      <w:bookmarkStart w:id="4882" w:name="_Toc442899206"/>
      <w:bookmarkStart w:id="4883" w:name="_Toc442905315"/>
      <w:bookmarkEnd w:id="4882"/>
      <w:bookmarkEnd w:id="4883"/>
    </w:p>
    <w:p w14:paraId="6BF5639F" w14:textId="5D0A93E6" w:rsidR="00AE626F" w:rsidRPr="00AE626F" w:rsidDel="00781A3C" w:rsidRDefault="00AE626F">
      <w:pPr>
        <w:pStyle w:val="Heading2"/>
        <w:rPr>
          <w:del w:id="4884" w:author="Smullen, Lizz" w:date="2016-02-10T17:20:00Z"/>
        </w:rPr>
        <w:pPrChange w:id="4885" w:author="Smullen, Lizz" w:date="2016-02-11T09:03:00Z">
          <w:pPr>
            <w:ind w:left="720"/>
          </w:pPr>
        </w:pPrChange>
      </w:pPr>
      <w:moveFrom w:id="4886" w:author="Smullen, Lizz" w:date="2016-02-10T14:00:00Z">
        <w:del w:id="4887" w:author="Smullen, Lizz" w:date="2016-02-10T17:20:00Z">
          <w:r w:rsidRPr="00AE626F" w:rsidDel="00781A3C">
            <w:delText>min_az min_el max_az max_el</w:delText>
          </w:r>
        </w:del>
      </w:moveFrom>
      <w:bookmarkStart w:id="4888" w:name="_Toc442899207"/>
      <w:bookmarkStart w:id="4889" w:name="_Toc442905316"/>
      <w:bookmarkEnd w:id="4888"/>
      <w:bookmarkEnd w:id="4889"/>
    </w:p>
    <w:p w14:paraId="3FFBC053" w14:textId="0E73BAD6" w:rsidR="00AE626F" w:rsidRPr="00AE626F" w:rsidDel="00781A3C" w:rsidRDefault="00AE626F">
      <w:pPr>
        <w:pStyle w:val="Heading2"/>
        <w:rPr>
          <w:del w:id="4890" w:author="Smullen, Lizz" w:date="2016-02-10T17:20:00Z"/>
        </w:rPr>
        <w:pPrChange w:id="4891" w:author="Smullen, Lizz" w:date="2016-02-11T09:03:00Z">
          <w:pPr>
            <w:ind w:left="720"/>
          </w:pPr>
        </w:pPrChange>
      </w:pPr>
      <w:moveFrom w:id="4892" w:author="Smullen, Lizz" w:date="2016-02-10T14:00:00Z">
        <w:del w:id="4893" w:author="Smullen, Lizz" w:date="2016-02-10T17:20:00Z">
          <w:r w:rsidRPr="00AE626F" w:rsidDel="00781A3C">
            <w:delText>(-30.0 2.0 30.0 10.0)</w:delText>
          </w:r>
        </w:del>
      </w:moveFrom>
      <w:bookmarkStart w:id="4894" w:name="_Toc442899208"/>
      <w:bookmarkStart w:id="4895" w:name="_Toc442905317"/>
      <w:bookmarkEnd w:id="4894"/>
      <w:bookmarkEnd w:id="4895"/>
    </w:p>
    <w:p w14:paraId="380E09D8" w14:textId="0069ED00" w:rsidR="00AE626F" w:rsidRPr="00AE626F" w:rsidDel="00781A3C" w:rsidRDefault="00AE626F">
      <w:pPr>
        <w:pStyle w:val="Heading2"/>
        <w:rPr>
          <w:del w:id="4896" w:author="Smullen, Lizz" w:date="2016-02-10T17:20:00Z"/>
        </w:rPr>
        <w:pPrChange w:id="4897" w:author="Smullen, Lizz" w:date="2016-02-11T09:03:00Z">
          <w:pPr>
            <w:ind w:left="720"/>
          </w:pPr>
        </w:pPrChange>
      </w:pPr>
      <w:moveFrom w:id="4898" w:author="Smullen, Lizz" w:date="2016-02-10T14:00:00Z">
        <w:del w:id="4899" w:author="Smullen, Lizz" w:date="2016-02-10T17:20:00Z">
          <w:r w:rsidRPr="00AE626F" w:rsidDel="00781A3C">
            <w:delText>(-175.0 1.0 175.0 2.0)</w:delText>
          </w:r>
        </w:del>
      </w:moveFrom>
      <w:bookmarkStart w:id="4900" w:name="_Toc442899209"/>
      <w:bookmarkStart w:id="4901" w:name="_Toc442905318"/>
      <w:bookmarkEnd w:id="4900"/>
      <w:bookmarkEnd w:id="4901"/>
    </w:p>
    <w:p w14:paraId="0D9C6735" w14:textId="7AB5DA69" w:rsidR="00AE626F" w:rsidDel="00781A3C" w:rsidRDefault="00AE626F">
      <w:pPr>
        <w:pStyle w:val="Heading2"/>
        <w:rPr>
          <w:del w:id="4902" w:author="Smullen, Lizz" w:date="2016-02-10T17:20:00Z"/>
        </w:rPr>
        <w:pPrChange w:id="4903" w:author="Smullen, Lizz" w:date="2016-02-11T09:03:00Z">
          <w:pPr/>
        </w:pPrChange>
      </w:pPr>
      <w:moveFrom w:id="4904" w:author="Smullen, Lizz" w:date="2016-02-10T14:00:00Z">
        <w:del w:id="4905" w:author="Smullen, Lizz" w:date="2016-02-10T17:20:00Z">
          <w:r w:rsidRPr="00AE626F" w:rsidDel="00781A3C">
            <w:delText>Once all of the blanking zones have been added, you can upload the text file onto the SATCOM System from the Utilities Function/ESM Blanking Zones web page.</w:delText>
          </w:r>
        </w:del>
      </w:moveFrom>
      <w:bookmarkStart w:id="4906" w:name="_Toc442899210"/>
      <w:bookmarkStart w:id="4907" w:name="_Toc442905319"/>
      <w:bookmarkEnd w:id="4906"/>
      <w:bookmarkEnd w:id="4907"/>
    </w:p>
    <w:p w14:paraId="04033D29" w14:textId="6092C1E6" w:rsidR="00AE626F" w:rsidRPr="00AE626F" w:rsidDel="00781A3C" w:rsidRDefault="00AE626F">
      <w:pPr>
        <w:pStyle w:val="Heading2"/>
        <w:rPr>
          <w:del w:id="4908" w:author="Smullen, Lizz" w:date="2016-02-10T17:23:00Z"/>
        </w:rPr>
        <w:pPrChange w:id="4909" w:author="Smullen, Lizz" w:date="2016-02-11T09:03:00Z">
          <w:pPr>
            <w:pStyle w:val="Heading3"/>
          </w:pPr>
        </w:pPrChange>
      </w:pPr>
      <w:bookmarkStart w:id="4910" w:name="_Toc442451900"/>
      <w:bookmarkStart w:id="4911" w:name="_Toc438573011"/>
      <w:bookmarkEnd w:id="4910"/>
      <w:moveFrom w:id="4912" w:author="Smullen, Lizz" w:date="2016-02-10T14:00:00Z">
        <w:del w:id="4913" w:author="Smullen, Lizz" w:date="2016-02-10T17:23:00Z">
          <w:r w:rsidRPr="00AE626F" w:rsidDel="00781A3C">
            <w:delText>[B] Uploading an EMS Blanking Zones File</w:delText>
          </w:r>
        </w:del>
      </w:moveFrom>
      <w:bookmarkStart w:id="4914" w:name="_Toc442899211"/>
      <w:bookmarkStart w:id="4915" w:name="_Toc442905320"/>
      <w:bookmarkEnd w:id="4911"/>
      <w:bookmarkEnd w:id="4914"/>
      <w:bookmarkEnd w:id="4915"/>
    </w:p>
    <w:p w14:paraId="408C8CBA" w14:textId="024E5D4D" w:rsidR="000D3B2F" w:rsidRPr="00AE626F" w:rsidDel="00781A3C" w:rsidRDefault="00AE626F">
      <w:pPr>
        <w:pStyle w:val="Heading2"/>
        <w:rPr>
          <w:del w:id="4916" w:author="Smullen, Lizz" w:date="2016-02-10T17:23:00Z"/>
        </w:rPr>
        <w:pPrChange w:id="4917" w:author="Smullen, Lizz" w:date="2016-02-11T09:03:00Z">
          <w:pPr/>
        </w:pPrChange>
      </w:pPr>
      <w:moveFrom w:id="4918" w:author="Smullen, Lizz" w:date="2016-02-10T14:00:00Z">
        <w:del w:id="4919" w:author="Smullen, Lizz" w:date="2016-02-10T17:23:00Z">
          <w:r w:rsidRPr="00AE626F" w:rsidDel="00781A3C">
            <w:delText>Instructions on how to upload an EMS Blanking Zones file onto the SATCOM System are as follows:</w:delText>
          </w:r>
        </w:del>
      </w:moveFrom>
      <w:bookmarkStart w:id="4920" w:name="_Toc442899212"/>
      <w:bookmarkStart w:id="4921" w:name="_Toc442905321"/>
      <w:bookmarkEnd w:id="4920"/>
      <w:bookmarkEnd w:id="4921"/>
    </w:p>
    <w:tbl>
      <w:tblPr>
        <w:tblStyle w:val="TableGrid"/>
        <w:tblW w:w="0" w:type="auto"/>
        <w:jc w:val="center"/>
        <w:tblLook w:val="04A0" w:firstRow="1" w:lastRow="0" w:firstColumn="1" w:lastColumn="0" w:noHBand="0" w:noVBand="1"/>
      </w:tblPr>
      <w:tblGrid>
        <w:gridCol w:w="1226"/>
        <w:gridCol w:w="7974"/>
      </w:tblGrid>
      <w:tr w:rsidR="00155C6D" w:rsidRPr="00AE626F" w:rsidDel="00781A3C" w14:paraId="50868F62" w14:textId="77777777" w:rsidTr="00D91321">
        <w:trPr>
          <w:cantSplit/>
          <w:trHeight w:val="314"/>
          <w:tblHeader/>
          <w:jc w:val="center"/>
          <w:del w:id="4922" w:author="Smullen, Lizz" w:date="2016-02-10T17:23:00Z"/>
        </w:trPr>
        <w:tc>
          <w:tcPr>
            <w:tcW w:w="774" w:type="dxa"/>
            <w:shd w:val="clear" w:color="auto" w:fill="4F81BD" w:themeFill="accent1"/>
          </w:tcPr>
          <w:p w14:paraId="49893757" w14:textId="16E87573" w:rsidR="00AE626F" w:rsidRPr="00AE626F" w:rsidDel="00781A3C" w:rsidRDefault="00AE626F">
            <w:pPr>
              <w:pStyle w:val="Heading2"/>
              <w:rPr>
                <w:del w:id="4923" w:author="Smullen, Lizz" w:date="2016-02-10T17:23:00Z"/>
              </w:rPr>
              <w:pPrChange w:id="4924" w:author="Smullen, Lizz" w:date="2016-02-11T09:03:00Z">
                <w:pPr>
                  <w:widowControl w:val="0"/>
                </w:pPr>
              </w:pPrChange>
            </w:pPr>
            <w:moveFrom w:id="4925" w:author="Smullen, Lizz" w:date="2016-02-10T14:00:00Z">
              <w:del w:id="4926" w:author="Smullen, Lizz" w:date="2016-02-10T17:23:00Z">
                <w:r w:rsidRPr="00AE626F" w:rsidDel="00781A3C">
                  <w:delText>Step</w:delText>
                </w:r>
              </w:del>
            </w:moveFrom>
            <w:bookmarkStart w:id="4927" w:name="_Toc442899213"/>
            <w:bookmarkStart w:id="4928" w:name="_Toc442905322"/>
            <w:bookmarkEnd w:id="4927"/>
            <w:bookmarkEnd w:id="4928"/>
          </w:p>
        </w:tc>
        <w:tc>
          <w:tcPr>
            <w:tcW w:w="7974" w:type="dxa"/>
            <w:shd w:val="clear" w:color="auto" w:fill="4F81BD" w:themeFill="accent1"/>
          </w:tcPr>
          <w:p w14:paraId="301CE1BE" w14:textId="4D5DB363" w:rsidR="00AE626F" w:rsidRPr="00AE626F" w:rsidDel="00781A3C" w:rsidRDefault="00AE626F">
            <w:pPr>
              <w:pStyle w:val="Heading2"/>
              <w:rPr>
                <w:del w:id="4929" w:author="Smullen, Lizz" w:date="2016-02-10T17:23:00Z"/>
              </w:rPr>
              <w:pPrChange w:id="4930" w:author="Smullen, Lizz" w:date="2016-02-11T09:03:00Z">
                <w:pPr>
                  <w:widowControl w:val="0"/>
                </w:pPr>
              </w:pPrChange>
            </w:pPr>
            <w:moveFrom w:id="4931" w:author="Smullen, Lizz" w:date="2016-02-10T14:00:00Z">
              <w:del w:id="4932" w:author="Smullen, Lizz" w:date="2016-02-10T17:23:00Z">
                <w:r w:rsidRPr="00AE626F" w:rsidDel="00781A3C">
                  <w:delText>Action</w:delText>
                </w:r>
              </w:del>
            </w:moveFrom>
            <w:bookmarkStart w:id="4933" w:name="_Toc442899214"/>
            <w:bookmarkStart w:id="4934" w:name="_Toc442905323"/>
            <w:bookmarkEnd w:id="4933"/>
            <w:bookmarkEnd w:id="4934"/>
          </w:p>
        </w:tc>
        <w:bookmarkStart w:id="4935" w:name="_Toc442899215"/>
        <w:bookmarkStart w:id="4936" w:name="_Toc442905324"/>
        <w:bookmarkEnd w:id="4935"/>
        <w:bookmarkEnd w:id="4936"/>
      </w:tr>
      <w:tr w:rsidR="00155C6D" w:rsidRPr="00AE626F" w:rsidDel="00781A3C" w14:paraId="553775CF" w14:textId="77777777" w:rsidTr="00D91321">
        <w:trPr>
          <w:cantSplit/>
          <w:jc w:val="center"/>
          <w:del w:id="4937" w:author="Smullen, Lizz" w:date="2016-02-10T17:23:00Z"/>
        </w:trPr>
        <w:tc>
          <w:tcPr>
            <w:tcW w:w="774" w:type="dxa"/>
          </w:tcPr>
          <w:p w14:paraId="11E19193" w14:textId="1F22547F" w:rsidR="00AE626F" w:rsidRPr="00AE626F" w:rsidDel="00781A3C" w:rsidRDefault="00AE626F">
            <w:pPr>
              <w:pStyle w:val="Heading2"/>
              <w:rPr>
                <w:del w:id="4938" w:author="Smullen, Lizz" w:date="2016-02-10T17:23:00Z"/>
              </w:rPr>
              <w:pPrChange w:id="4939" w:author="Smullen, Lizz" w:date="2016-02-11T09:03:00Z">
                <w:pPr>
                  <w:widowControl w:val="0"/>
                  <w:jc w:val="center"/>
                </w:pPr>
              </w:pPrChange>
            </w:pPr>
            <w:moveFrom w:id="4940" w:author="Smullen, Lizz" w:date="2016-02-10T14:00:00Z">
              <w:del w:id="4941" w:author="Smullen, Lizz" w:date="2016-02-10T17:23:00Z">
                <w:r w:rsidRPr="00AE626F" w:rsidDel="00781A3C">
                  <w:delText>1.</w:delText>
                </w:r>
              </w:del>
            </w:moveFrom>
            <w:bookmarkStart w:id="4942" w:name="_Toc442899216"/>
            <w:bookmarkStart w:id="4943" w:name="_Toc442905325"/>
            <w:bookmarkEnd w:id="4942"/>
            <w:bookmarkEnd w:id="4943"/>
          </w:p>
        </w:tc>
        <w:tc>
          <w:tcPr>
            <w:tcW w:w="7974" w:type="dxa"/>
          </w:tcPr>
          <w:p w14:paraId="29343EA4" w14:textId="22CC8B8B" w:rsidR="000D3B2F" w:rsidDel="00781A3C" w:rsidRDefault="000D3B2F">
            <w:pPr>
              <w:pStyle w:val="Heading2"/>
              <w:rPr>
                <w:del w:id="4944" w:author="Smullen, Lizz" w:date="2016-02-10T17:23:00Z"/>
              </w:rPr>
              <w:pPrChange w:id="4945" w:author="Smullen, Lizz" w:date="2016-02-11T09:03:00Z">
                <w:pPr>
                  <w:widowControl w:val="0"/>
                  <w:ind w:left="360"/>
                </w:pPr>
              </w:pPrChange>
            </w:pPr>
            <w:moveFrom w:id="4946" w:author="Smullen, Lizz" w:date="2016-02-10T14:00:00Z">
              <w:del w:id="4947" w:author="Smullen, Lizz" w:date="2016-02-10T17:23:00Z">
                <w:r w:rsidDel="00781A3C">
                  <w:delText xml:space="preserve">Open a Mozilla Firefox, Google Chrome or Safari web browser. </w:delText>
                </w:r>
              </w:del>
            </w:moveFrom>
            <w:bookmarkStart w:id="4948" w:name="_Toc442899217"/>
            <w:bookmarkStart w:id="4949" w:name="_Toc442905326"/>
            <w:bookmarkEnd w:id="4948"/>
            <w:bookmarkEnd w:id="4949"/>
          </w:p>
          <w:p w14:paraId="159A6CC0" w14:textId="644C0A4B" w:rsidR="00AE626F" w:rsidRPr="00AE626F" w:rsidDel="00781A3C" w:rsidRDefault="000D3B2F">
            <w:pPr>
              <w:pStyle w:val="Heading2"/>
              <w:rPr>
                <w:del w:id="4950" w:author="Smullen, Lizz" w:date="2016-02-10T17:23:00Z"/>
              </w:rPr>
              <w:pPrChange w:id="4951" w:author="Smullen, Lizz" w:date="2016-02-11T09:03:00Z">
                <w:pPr>
                  <w:widowControl w:val="0"/>
                  <w:ind w:left="360"/>
                </w:pPr>
              </w:pPrChange>
            </w:pPr>
            <w:moveFrom w:id="4952" w:author="Smullen, Lizz" w:date="2016-02-10T14:00:00Z">
              <w:del w:id="4953" w:author="Smullen, Lizz" w:date="2016-02-10T17:23:00Z">
                <w:r w:rsidRPr="005C0D93" w:rsidDel="00781A3C">
                  <w:delText>NOTE:</w:delText>
                </w:r>
                <w:r w:rsidDel="00781A3C">
                  <w:delText xml:space="preserve"> Internet Explorer is not supported for this application.</w:delText>
                </w:r>
              </w:del>
            </w:moveFrom>
            <w:bookmarkStart w:id="4954" w:name="_Toc442899218"/>
            <w:bookmarkStart w:id="4955" w:name="_Toc442905327"/>
            <w:bookmarkEnd w:id="4954"/>
            <w:bookmarkEnd w:id="4955"/>
          </w:p>
        </w:tc>
        <w:bookmarkStart w:id="4956" w:name="_Toc442899219"/>
        <w:bookmarkStart w:id="4957" w:name="_Toc442905328"/>
        <w:bookmarkEnd w:id="4956"/>
        <w:bookmarkEnd w:id="4957"/>
      </w:tr>
      <w:tr w:rsidR="00155C6D" w:rsidRPr="00AE626F" w:rsidDel="00781A3C" w14:paraId="4BAF6834" w14:textId="77777777" w:rsidTr="00D91321">
        <w:trPr>
          <w:cantSplit/>
          <w:jc w:val="center"/>
          <w:del w:id="4958" w:author="Smullen, Lizz" w:date="2016-02-10T17:23:00Z"/>
        </w:trPr>
        <w:tc>
          <w:tcPr>
            <w:tcW w:w="774" w:type="dxa"/>
          </w:tcPr>
          <w:p w14:paraId="30811C6E" w14:textId="1936F7D9" w:rsidR="00AE626F" w:rsidRPr="00AE626F" w:rsidDel="00781A3C" w:rsidRDefault="00AE626F">
            <w:pPr>
              <w:pStyle w:val="Heading2"/>
              <w:rPr>
                <w:del w:id="4959" w:author="Smullen, Lizz" w:date="2016-02-10T17:23:00Z"/>
              </w:rPr>
              <w:pPrChange w:id="4960" w:author="Smullen, Lizz" w:date="2016-02-11T09:03:00Z">
                <w:pPr>
                  <w:widowControl w:val="0"/>
                  <w:spacing w:before="60" w:after="60"/>
                  <w:ind w:left="360"/>
                  <w:jc w:val="center"/>
                </w:pPr>
              </w:pPrChange>
            </w:pPr>
            <w:moveFrom w:id="4961" w:author="Smullen, Lizz" w:date="2016-02-10T14:00:00Z">
              <w:del w:id="4962" w:author="Smullen, Lizz" w:date="2016-02-10T17:23:00Z">
                <w:r w:rsidRPr="00AE626F" w:rsidDel="00781A3C">
                  <w:delText>2.</w:delText>
                </w:r>
              </w:del>
            </w:moveFrom>
            <w:bookmarkStart w:id="4963" w:name="_Toc442899220"/>
            <w:bookmarkStart w:id="4964" w:name="_Toc442905329"/>
            <w:bookmarkEnd w:id="4963"/>
            <w:bookmarkEnd w:id="4964"/>
          </w:p>
        </w:tc>
        <w:tc>
          <w:tcPr>
            <w:tcW w:w="7974" w:type="dxa"/>
            <w:vAlign w:val="center"/>
          </w:tcPr>
          <w:p w14:paraId="642C682C" w14:textId="5C27BA8C" w:rsidR="00AE626F" w:rsidRPr="00AE626F" w:rsidDel="00781A3C" w:rsidRDefault="00AE626F">
            <w:pPr>
              <w:pStyle w:val="Heading2"/>
              <w:rPr>
                <w:del w:id="4965" w:author="Smullen, Lizz" w:date="2016-02-10T17:23:00Z"/>
              </w:rPr>
              <w:pPrChange w:id="4966" w:author="Smullen, Lizz" w:date="2016-02-11T09:03:00Z">
                <w:pPr>
                  <w:widowControl w:val="0"/>
                  <w:spacing w:before="60" w:after="60"/>
                  <w:ind w:left="360"/>
                </w:pPr>
              </w:pPrChange>
            </w:pPr>
            <w:moveFrom w:id="4967" w:author="Smullen, Lizz" w:date="2016-02-10T14:00:00Z">
              <w:del w:id="4968" w:author="Smullen, Lizz" w:date="2016-02-10T17:23:00Z">
                <w:r w:rsidRPr="00AE626F" w:rsidDel="00781A3C">
                  <w:delText>Enter the following IP address in the web browser to go to the AeroSat SATCOM home page:</w:delText>
                </w:r>
              </w:del>
            </w:moveFrom>
            <w:bookmarkStart w:id="4969" w:name="_Toc442899221"/>
            <w:bookmarkStart w:id="4970" w:name="_Toc442905330"/>
            <w:bookmarkEnd w:id="4969"/>
            <w:bookmarkEnd w:id="4970"/>
          </w:p>
          <w:p w14:paraId="16A55360" w14:textId="756C04A8" w:rsidR="00AE626F" w:rsidRPr="00AE626F" w:rsidDel="00781A3C" w:rsidRDefault="00AE626F">
            <w:pPr>
              <w:pStyle w:val="Heading2"/>
              <w:rPr>
                <w:del w:id="4971" w:author="Smullen, Lizz" w:date="2016-02-10T17:23:00Z"/>
              </w:rPr>
              <w:pPrChange w:id="4972" w:author="Smullen, Lizz" w:date="2016-02-11T09:03:00Z">
                <w:pPr>
                  <w:widowControl w:val="0"/>
                  <w:spacing w:before="60" w:after="60"/>
                  <w:ind w:left="360"/>
                </w:pPr>
              </w:pPrChange>
            </w:pPr>
            <w:moveFrom w:id="4973" w:author="Smullen, Lizz" w:date="2016-02-10T14:00:00Z">
              <w:del w:id="4974" w:author="Smullen, Lizz" w:date="2016-02-10T17:23:00Z">
                <w:r w:rsidRPr="00AE626F" w:rsidDel="00781A3C">
                  <w:delText>192.168.64.10</w:delText>
                </w:r>
              </w:del>
            </w:moveFrom>
            <w:bookmarkStart w:id="4975" w:name="_Toc442899222"/>
            <w:bookmarkStart w:id="4976" w:name="_Toc442905331"/>
            <w:bookmarkEnd w:id="4975"/>
            <w:bookmarkEnd w:id="4976"/>
          </w:p>
          <w:p w14:paraId="5F7C5939" w14:textId="7F02B5A6" w:rsidR="00AE626F" w:rsidRPr="00AE626F" w:rsidDel="00781A3C" w:rsidRDefault="00AE626F">
            <w:pPr>
              <w:pStyle w:val="Heading2"/>
              <w:rPr>
                <w:del w:id="4977" w:author="Smullen, Lizz" w:date="2016-02-10T17:23:00Z"/>
              </w:rPr>
              <w:pPrChange w:id="4978" w:author="Smullen, Lizz" w:date="2016-02-11T09:03:00Z">
                <w:pPr>
                  <w:widowControl w:val="0"/>
                  <w:ind w:left="720"/>
                </w:pPr>
              </w:pPrChange>
            </w:pPr>
            <w:moveFrom w:id="4979" w:author="Smullen, Lizz" w:date="2016-02-10T14:00:00Z">
              <w:del w:id="4980" w:author="Smullen, Lizz" w:date="2016-02-10T17:23:00Z">
                <w:r w:rsidRPr="00AE626F" w:rsidDel="00781A3C">
                  <w:delText>The SATCOM System Home Page appears.</w:delText>
                </w:r>
              </w:del>
            </w:moveFrom>
            <w:bookmarkStart w:id="4981" w:name="_Toc442899223"/>
            <w:bookmarkStart w:id="4982" w:name="_Toc442905332"/>
            <w:bookmarkEnd w:id="4981"/>
            <w:bookmarkEnd w:id="4982"/>
          </w:p>
          <w:p w14:paraId="4077C742" w14:textId="01D7AFC2" w:rsidR="00AE626F" w:rsidRPr="00AE626F" w:rsidDel="00781A3C" w:rsidRDefault="00AE626F">
            <w:pPr>
              <w:pStyle w:val="Heading2"/>
              <w:rPr>
                <w:del w:id="4983" w:author="Smullen, Lizz" w:date="2016-02-10T17:23:00Z"/>
              </w:rPr>
              <w:pPrChange w:id="4984" w:author="Smullen, Lizz" w:date="2016-02-11T09:03:00Z">
                <w:pPr>
                  <w:widowControl w:val="0"/>
                  <w:spacing w:before="240"/>
                  <w:ind w:left="360"/>
                  <w:jc w:val="center"/>
                </w:pPr>
              </w:pPrChange>
            </w:pPr>
            <w:bookmarkStart w:id="4985" w:name="_Toc438573046"/>
            <w:moveFrom w:id="4986" w:author="Smullen, Lizz" w:date="2016-02-10T14:00:00Z">
              <w:del w:id="4987" w:author="Smullen, Lizz" w:date="2016-02-10T17:23:00Z">
                <w:r w:rsidRPr="00AE626F" w:rsidDel="00781A3C">
                  <w:delText xml:space="preserve">Figure </w:delText>
                </w:r>
                <w:r w:rsidR="009567AE" w:rsidDel="00781A3C">
                  <w:rPr>
                    <w:b w:val="0"/>
                    <w:bCs w:val="0"/>
                  </w:rPr>
                  <w:fldChar w:fldCharType="begin"/>
                </w:r>
                <w:r w:rsidR="009567AE" w:rsidDel="00781A3C">
                  <w:delInstrText xml:space="preserve"> STYLEREF 1 \s </w:delInstrText>
                </w:r>
                <w:r w:rsidR="009567AE" w:rsidDel="00781A3C">
                  <w:rPr>
                    <w:b w:val="0"/>
                    <w:bCs w:val="0"/>
                  </w:rPr>
                  <w:fldChar w:fldCharType="separate"/>
                </w:r>
                <w:r w:rsidR="009567AE" w:rsidDel="00781A3C">
                  <w:rPr>
                    <w:noProof/>
                  </w:rPr>
                  <w:delText>6</w:delText>
                </w:r>
                <w:r w:rsidR="009567AE" w:rsidDel="00781A3C">
                  <w:rPr>
                    <w:b w:val="0"/>
                    <w:bCs w:val="0"/>
                  </w:rPr>
                  <w:fldChar w:fldCharType="end"/>
                </w:r>
                <w:r w:rsidR="009567AE" w:rsidDel="00781A3C">
                  <w:delText>.</w:delText>
                </w:r>
                <w:r w:rsidR="009567AE" w:rsidDel="00781A3C">
                  <w:rPr>
                    <w:b w:val="0"/>
                    <w:bCs w:val="0"/>
                  </w:rPr>
                  <w:fldChar w:fldCharType="begin"/>
                </w:r>
                <w:r w:rsidR="009567AE" w:rsidDel="00781A3C">
                  <w:delInstrText xml:space="preserve"> SEQ Figure \* ARABIC \s 1 </w:delInstrText>
                </w:r>
                <w:r w:rsidR="009567AE" w:rsidDel="00781A3C">
                  <w:rPr>
                    <w:b w:val="0"/>
                    <w:bCs w:val="0"/>
                  </w:rPr>
                  <w:fldChar w:fldCharType="separate"/>
                </w:r>
                <w:r w:rsidR="009567AE" w:rsidDel="00781A3C">
                  <w:rPr>
                    <w:noProof/>
                  </w:rPr>
                  <w:delText>16</w:delText>
                </w:r>
                <w:r w:rsidR="009567AE" w:rsidDel="00781A3C">
                  <w:rPr>
                    <w:b w:val="0"/>
                    <w:bCs w:val="0"/>
                  </w:rPr>
                  <w:fldChar w:fldCharType="end"/>
                </w:r>
                <w:r w:rsidRPr="00AE626F" w:rsidDel="00781A3C">
                  <w:delText xml:space="preserve"> — SATCOM System Home Page</w:delText>
                </w:r>
              </w:del>
            </w:moveFrom>
            <w:bookmarkStart w:id="4988" w:name="_Toc442899224"/>
            <w:bookmarkStart w:id="4989" w:name="_Toc442899339"/>
            <w:bookmarkStart w:id="4990" w:name="_Toc442899390"/>
            <w:bookmarkStart w:id="4991" w:name="_Toc442905333"/>
            <w:bookmarkEnd w:id="4985"/>
            <w:bookmarkEnd w:id="4988"/>
            <w:bookmarkEnd w:id="4989"/>
            <w:bookmarkEnd w:id="4990"/>
            <w:bookmarkEnd w:id="4991"/>
          </w:p>
          <w:p w14:paraId="4E2409DD" w14:textId="6E801F48" w:rsidR="00AE626F" w:rsidRPr="00AE626F" w:rsidDel="00781A3C" w:rsidRDefault="000D3B2F">
            <w:pPr>
              <w:pStyle w:val="Heading2"/>
              <w:rPr>
                <w:del w:id="4992" w:author="Smullen, Lizz" w:date="2016-02-10T17:23:00Z"/>
              </w:rPr>
              <w:pPrChange w:id="4993" w:author="Smullen, Lizz" w:date="2016-02-11T09:03:00Z">
                <w:pPr>
                  <w:widowControl w:val="0"/>
                  <w:spacing w:after="60"/>
                  <w:jc w:val="center"/>
                </w:pPr>
              </w:pPrChange>
            </w:pPr>
            <w:moveFrom w:id="4994" w:author="Smullen, Lizz" w:date="2016-02-10T14:00:00Z">
              <w:del w:id="4995" w:author="Smullen, Lizz" w:date="2016-02-10T17:23:00Z">
                <w:r w:rsidDel="00781A3C">
                  <w:rPr>
                    <w:noProof/>
                    <w:rPrChange w:id="4996" w:author="Unknown">
                      <w:rPr>
                        <w:noProof/>
                      </w:rPr>
                    </w:rPrChange>
                  </w:rPr>
                  <w:drawing>
                    <wp:inline distT="0" distB="0" distL="0" distR="0" wp14:anchorId="444F6127" wp14:editId="4E1A0AD8">
                      <wp:extent cx="3675888" cy="2615184"/>
                      <wp:effectExtent l="19050" t="19050" r="2032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75888" cy="2615184"/>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del>
            </w:moveFrom>
            <w:bookmarkStart w:id="4997" w:name="_Toc442899225"/>
            <w:bookmarkStart w:id="4998" w:name="_Toc442905334"/>
            <w:bookmarkEnd w:id="4997"/>
            <w:bookmarkEnd w:id="4998"/>
          </w:p>
        </w:tc>
        <w:bookmarkStart w:id="4999" w:name="_Toc442899226"/>
        <w:bookmarkStart w:id="5000" w:name="_Toc442905335"/>
        <w:bookmarkEnd w:id="4999"/>
        <w:bookmarkEnd w:id="5000"/>
      </w:tr>
      <w:tr w:rsidR="00155C6D" w:rsidRPr="00AE626F" w:rsidDel="00781A3C" w14:paraId="233D8336" w14:textId="77777777" w:rsidTr="00D91321">
        <w:trPr>
          <w:cantSplit/>
          <w:jc w:val="center"/>
          <w:del w:id="5001" w:author="Smullen, Lizz" w:date="2016-02-10T17:23:00Z"/>
        </w:trPr>
        <w:tc>
          <w:tcPr>
            <w:tcW w:w="774" w:type="dxa"/>
          </w:tcPr>
          <w:p w14:paraId="7B6A9070" w14:textId="6788CA53" w:rsidR="00AE626F" w:rsidRPr="00AE626F" w:rsidDel="00781A3C" w:rsidRDefault="00AE626F">
            <w:pPr>
              <w:pStyle w:val="Heading2"/>
              <w:rPr>
                <w:del w:id="5002" w:author="Smullen, Lizz" w:date="2016-02-10T17:23:00Z"/>
              </w:rPr>
              <w:pPrChange w:id="5003" w:author="Smullen, Lizz" w:date="2016-02-11T09:03:00Z">
                <w:pPr>
                  <w:keepNext/>
                  <w:keepLines/>
                  <w:spacing w:before="60" w:after="60"/>
                  <w:ind w:left="360"/>
                  <w:jc w:val="center"/>
                </w:pPr>
              </w:pPrChange>
            </w:pPr>
            <w:moveFrom w:id="5004" w:author="Smullen, Lizz" w:date="2016-02-10T14:00:00Z">
              <w:del w:id="5005" w:author="Smullen, Lizz" w:date="2016-02-10T17:23:00Z">
                <w:r w:rsidRPr="00AE626F" w:rsidDel="00781A3C">
                  <w:delText>3.</w:delText>
                </w:r>
              </w:del>
            </w:moveFrom>
            <w:bookmarkStart w:id="5006" w:name="_Toc442899227"/>
            <w:bookmarkStart w:id="5007" w:name="_Toc442905336"/>
            <w:bookmarkEnd w:id="5006"/>
            <w:bookmarkEnd w:id="5007"/>
          </w:p>
        </w:tc>
        <w:tc>
          <w:tcPr>
            <w:tcW w:w="7974" w:type="dxa"/>
            <w:vAlign w:val="center"/>
          </w:tcPr>
          <w:p w14:paraId="42341285" w14:textId="356FB2BA" w:rsidR="00AE626F" w:rsidRPr="00AE626F" w:rsidDel="00781A3C" w:rsidRDefault="00AE626F">
            <w:pPr>
              <w:pStyle w:val="Heading2"/>
              <w:rPr>
                <w:del w:id="5008" w:author="Smullen, Lizz" w:date="2016-02-10T17:23:00Z"/>
              </w:rPr>
              <w:pPrChange w:id="5009" w:author="Smullen, Lizz" w:date="2016-02-11T09:03:00Z">
                <w:pPr>
                  <w:keepNext/>
                  <w:keepLines/>
                  <w:spacing w:before="60" w:after="60"/>
                  <w:ind w:left="360"/>
                </w:pPr>
              </w:pPrChange>
            </w:pPr>
            <w:moveFrom w:id="5010" w:author="Smullen, Lizz" w:date="2016-02-10T14:00:00Z">
              <w:del w:id="5011" w:author="Smullen, Lizz" w:date="2016-02-10T17:23:00Z">
                <w:r w:rsidRPr="00AE626F" w:rsidDel="00781A3C">
                  <w:delText>Click [Utility Functions] at the top of the home page.</w:delText>
                </w:r>
              </w:del>
            </w:moveFrom>
            <w:bookmarkStart w:id="5012" w:name="_Toc442899228"/>
            <w:bookmarkStart w:id="5013" w:name="_Toc442905337"/>
            <w:bookmarkEnd w:id="5012"/>
            <w:bookmarkEnd w:id="5013"/>
          </w:p>
          <w:p w14:paraId="62B75FA4" w14:textId="1136EADE" w:rsidR="00AE626F" w:rsidRPr="00AE626F" w:rsidDel="00781A3C" w:rsidRDefault="00AE626F">
            <w:pPr>
              <w:pStyle w:val="Heading2"/>
              <w:rPr>
                <w:del w:id="5014" w:author="Smullen, Lizz" w:date="2016-02-10T17:23:00Z"/>
              </w:rPr>
              <w:pPrChange w:id="5015" w:author="Smullen, Lizz" w:date="2016-02-11T09:03:00Z">
                <w:pPr>
                  <w:keepNext/>
                  <w:keepLines/>
                  <w:spacing w:before="60" w:after="60"/>
                  <w:ind w:left="360"/>
                </w:pPr>
              </w:pPrChange>
            </w:pPr>
            <w:moveFrom w:id="5016" w:author="Smullen, Lizz" w:date="2016-02-10T14:00:00Z">
              <w:del w:id="5017" w:author="Smullen, Lizz" w:date="2016-02-10T17:23:00Z">
                <w:r w:rsidRPr="00AE626F" w:rsidDel="00781A3C">
                  <w:delText>The Utility Functions/Transfer Log File page appears.</w:delText>
                </w:r>
              </w:del>
            </w:moveFrom>
            <w:bookmarkStart w:id="5018" w:name="_Toc442899229"/>
            <w:bookmarkStart w:id="5019" w:name="_Toc442905338"/>
            <w:bookmarkEnd w:id="5018"/>
            <w:bookmarkEnd w:id="5019"/>
          </w:p>
          <w:p w14:paraId="2FDD02ED" w14:textId="782BCFEE" w:rsidR="00AE626F" w:rsidRPr="00AE626F" w:rsidDel="00781A3C" w:rsidRDefault="00AE626F">
            <w:pPr>
              <w:pStyle w:val="Heading2"/>
              <w:rPr>
                <w:del w:id="5020" w:author="Smullen, Lizz" w:date="2016-02-10T17:23:00Z"/>
              </w:rPr>
              <w:pPrChange w:id="5021" w:author="Smullen, Lizz" w:date="2016-02-11T09:03:00Z">
                <w:pPr>
                  <w:keepNext/>
                  <w:keepLines/>
                  <w:spacing w:before="240"/>
                  <w:ind w:left="360"/>
                  <w:jc w:val="center"/>
                </w:pPr>
              </w:pPrChange>
            </w:pPr>
            <w:bookmarkStart w:id="5022" w:name="_Toc438573047"/>
            <w:moveFrom w:id="5023" w:author="Smullen, Lizz" w:date="2016-02-10T14:00:00Z">
              <w:del w:id="5024" w:author="Smullen, Lizz" w:date="2016-02-10T17:23:00Z">
                <w:r w:rsidRPr="00AE626F" w:rsidDel="00781A3C">
                  <w:delText xml:space="preserve">Figure </w:delText>
                </w:r>
                <w:r w:rsidR="009567AE" w:rsidDel="00781A3C">
                  <w:rPr>
                    <w:b w:val="0"/>
                    <w:bCs w:val="0"/>
                  </w:rPr>
                  <w:fldChar w:fldCharType="begin"/>
                </w:r>
                <w:r w:rsidR="009567AE" w:rsidDel="00781A3C">
                  <w:delInstrText xml:space="preserve"> STYLEREF 1 \s </w:delInstrText>
                </w:r>
                <w:r w:rsidR="009567AE" w:rsidDel="00781A3C">
                  <w:rPr>
                    <w:b w:val="0"/>
                    <w:bCs w:val="0"/>
                  </w:rPr>
                  <w:fldChar w:fldCharType="separate"/>
                </w:r>
                <w:r w:rsidR="009567AE" w:rsidDel="00781A3C">
                  <w:rPr>
                    <w:noProof/>
                  </w:rPr>
                  <w:delText>6</w:delText>
                </w:r>
                <w:r w:rsidR="009567AE" w:rsidDel="00781A3C">
                  <w:rPr>
                    <w:b w:val="0"/>
                    <w:bCs w:val="0"/>
                  </w:rPr>
                  <w:fldChar w:fldCharType="end"/>
                </w:r>
                <w:r w:rsidR="009567AE" w:rsidDel="00781A3C">
                  <w:delText>.</w:delText>
                </w:r>
                <w:r w:rsidR="009567AE" w:rsidDel="00781A3C">
                  <w:rPr>
                    <w:b w:val="0"/>
                    <w:bCs w:val="0"/>
                  </w:rPr>
                  <w:fldChar w:fldCharType="begin"/>
                </w:r>
                <w:r w:rsidR="009567AE" w:rsidDel="00781A3C">
                  <w:delInstrText xml:space="preserve"> SEQ Figure \* ARABIC \s 1 </w:delInstrText>
                </w:r>
                <w:r w:rsidR="009567AE" w:rsidDel="00781A3C">
                  <w:rPr>
                    <w:b w:val="0"/>
                    <w:bCs w:val="0"/>
                  </w:rPr>
                  <w:fldChar w:fldCharType="separate"/>
                </w:r>
                <w:r w:rsidR="009567AE" w:rsidDel="00781A3C">
                  <w:rPr>
                    <w:noProof/>
                  </w:rPr>
                  <w:delText>17</w:delText>
                </w:r>
                <w:r w:rsidR="009567AE" w:rsidDel="00781A3C">
                  <w:rPr>
                    <w:b w:val="0"/>
                    <w:bCs w:val="0"/>
                  </w:rPr>
                  <w:fldChar w:fldCharType="end"/>
                </w:r>
                <w:r w:rsidRPr="00AE626F" w:rsidDel="00781A3C">
                  <w:delText xml:space="preserve"> — Utility Functions</w:delText>
                </w:r>
              </w:del>
            </w:moveFrom>
            <w:bookmarkStart w:id="5025" w:name="_Toc442899230"/>
            <w:bookmarkStart w:id="5026" w:name="_Toc442905339"/>
            <w:bookmarkEnd w:id="5022"/>
            <w:bookmarkEnd w:id="5025"/>
            <w:bookmarkEnd w:id="5026"/>
          </w:p>
          <w:p w14:paraId="4CC60A99" w14:textId="57CFD9EF" w:rsidR="00AE626F" w:rsidRPr="00AE626F" w:rsidDel="00781A3C" w:rsidRDefault="00AE626F">
            <w:pPr>
              <w:pStyle w:val="Heading2"/>
              <w:rPr>
                <w:del w:id="5027" w:author="Smullen, Lizz" w:date="2016-02-10T17:23:00Z"/>
              </w:rPr>
              <w:pPrChange w:id="5028" w:author="Smullen, Lizz" w:date="2016-02-11T09:03:00Z">
                <w:pPr>
                  <w:keepNext/>
                  <w:keepLines/>
                  <w:spacing w:after="60"/>
                  <w:jc w:val="center"/>
                </w:pPr>
              </w:pPrChange>
            </w:pPr>
            <w:moveFrom w:id="5029" w:author="Smullen, Lizz" w:date="2016-02-10T14:00:00Z">
              <w:del w:id="5030" w:author="Smullen, Lizz" w:date="2016-02-10T17:23:00Z">
                <w:r w:rsidRPr="00572CDF" w:rsidDel="00781A3C">
                  <w:rPr>
                    <w:noProof/>
                    <w:rPrChange w:id="5031" w:author="Unknown">
                      <w:rPr>
                        <w:noProof/>
                      </w:rPr>
                    </w:rPrChange>
                  </w:rPr>
                  <w:drawing>
                    <wp:inline distT="0" distB="0" distL="0" distR="0" wp14:anchorId="2E680543" wp14:editId="46C820B7">
                      <wp:extent cx="3631100" cy="2578608"/>
                      <wp:effectExtent l="19050" t="19050" r="26670" b="12700"/>
                      <wp:docPr id="102" name="Picture 10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erowiki/aerodiags/images/thumb/1/12/System_Installation_page.JPG/500px-System_Installation_page.JPG">
                                <a:hlinkClick r:id="rId41"/>
                              </pic:cNvPr>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31100" cy="2578608"/>
                              </a:xfrm>
                              <a:prstGeom prst="rect">
                                <a:avLst/>
                              </a:prstGeom>
                              <a:noFill/>
                              <a:ln w="19050">
                                <a:solidFill>
                                  <a:srgbClr val="4F81BD"/>
                                </a:solidFill>
                              </a:ln>
                            </pic:spPr>
                          </pic:pic>
                        </a:graphicData>
                      </a:graphic>
                    </wp:inline>
                  </w:drawing>
                </w:r>
              </w:del>
            </w:moveFrom>
            <w:bookmarkStart w:id="5032" w:name="_Toc442899231"/>
            <w:bookmarkStart w:id="5033" w:name="_Toc442905340"/>
            <w:bookmarkEnd w:id="5032"/>
            <w:bookmarkEnd w:id="5033"/>
          </w:p>
        </w:tc>
        <w:bookmarkStart w:id="5034" w:name="_Toc442899232"/>
        <w:bookmarkStart w:id="5035" w:name="_Toc442905341"/>
        <w:bookmarkEnd w:id="5034"/>
        <w:bookmarkEnd w:id="5035"/>
      </w:tr>
      <w:tr w:rsidR="00155C6D" w:rsidRPr="00AE626F" w:rsidDel="00781A3C" w14:paraId="09DF6CD0" w14:textId="77777777" w:rsidTr="00D91321">
        <w:trPr>
          <w:cantSplit/>
          <w:jc w:val="center"/>
          <w:del w:id="5036" w:author="Smullen, Lizz" w:date="2016-02-10T17:23:00Z"/>
        </w:trPr>
        <w:tc>
          <w:tcPr>
            <w:tcW w:w="774" w:type="dxa"/>
          </w:tcPr>
          <w:p w14:paraId="3C23E7C6" w14:textId="0D75A732" w:rsidR="00AE626F" w:rsidRPr="00AE626F" w:rsidDel="00781A3C" w:rsidRDefault="00AE626F">
            <w:pPr>
              <w:pStyle w:val="Heading2"/>
              <w:rPr>
                <w:del w:id="5037" w:author="Smullen, Lizz" w:date="2016-02-10T17:23:00Z"/>
              </w:rPr>
              <w:pPrChange w:id="5038" w:author="Smullen, Lizz" w:date="2016-02-11T09:03:00Z">
                <w:pPr>
                  <w:spacing w:before="60" w:after="60"/>
                  <w:ind w:left="360"/>
                  <w:jc w:val="center"/>
                </w:pPr>
              </w:pPrChange>
            </w:pPr>
            <w:moveFrom w:id="5039" w:author="Smullen, Lizz" w:date="2016-02-10T14:00:00Z">
              <w:del w:id="5040" w:author="Smullen, Lizz" w:date="2016-02-10T17:23:00Z">
                <w:r w:rsidRPr="00AE626F" w:rsidDel="00781A3C">
                  <w:delText>4.</w:delText>
                </w:r>
              </w:del>
            </w:moveFrom>
            <w:bookmarkStart w:id="5041" w:name="_Toc442899233"/>
            <w:bookmarkStart w:id="5042" w:name="_Toc442905342"/>
            <w:bookmarkEnd w:id="5041"/>
            <w:bookmarkEnd w:id="5042"/>
          </w:p>
        </w:tc>
        <w:tc>
          <w:tcPr>
            <w:tcW w:w="7974" w:type="dxa"/>
            <w:vAlign w:val="center"/>
          </w:tcPr>
          <w:p w14:paraId="487F6F32" w14:textId="23DD95D4" w:rsidR="00AE626F" w:rsidRPr="00AE626F" w:rsidDel="00781A3C" w:rsidRDefault="00AE626F">
            <w:pPr>
              <w:pStyle w:val="Heading2"/>
              <w:rPr>
                <w:del w:id="5043" w:author="Smullen, Lizz" w:date="2016-02-10T17:23:00Z"/>
              </w:rPr>
              <w:pPrChange w:id="5044" w:author="Smullen, Lizz" w:date="2016-02-11T09:03:00Z">
                <w:pPr>
                  <w:spacing w:before="60" w:after="60"/>
                  <w:ind w:left="360"/>
                </w:pPr>
              </w:pPrChange>
            </w:pPr>
            <w:moveFrom w:id="5045" w:author="Smullen, Lizz" w:date="2016-02-10T14:00:00Z">
              <w:del w:id="5046" w:author="Smullen, Lizz" w:date="2016-02-10T17:23:00Z">
                <w:r w:rsidRPr="00AE626F" w:rsidDel="00781A3C">
                  <w:delText>Click the Blank Zones button on the side panel.</w:delText>
                </w:r>
              </w:del>
            </w:moveFrom>
            <w:bookmarkStart w:id="5047" w:name="_Toc442899234"/>
            <w:bookmarkStart w:id="5048" w:name="_Toc442905343"/>
            <w:bookmarkEnd w:id="5047"/>
            <w:bookmarkEnd w:id="5048"/>
          </w:p>
          <w:p w14:paraId="5BD9A9F4" w14:textId="0ABF3414" w:rsidR="00AE626F" w:rsidRPr="00AE626F" w:rsidDel="00781A3C" w:rsidRDefault="00AE626F">
            <w:pPr>
              <w:pStyle w:val="Heading2"/>
              <w:rPr>
                <w:del w:id="5049" w:author="Smullen, Lizz" w:date="2016-02-10T17:23:00Z"/>
              </w:rPr>
              <w:pPrChange w:id="5050" w:author="Smullen, Lizz" w:date="2016-02-11T09:03:00Z">
                <w:pPr>
                  <w:spacing w:before="60" w:after="60"/>
                  <w:ind w:left="360"/>
                </w:pPr>
              </w:pPrChange>
            </w:pPr>
            <w:moveFrom w:id="5051" w:author="Smullen, Lizz" w:date="2016-02-10T14:00:00Z">
              <w:del w:id="5052" w:author="Smullen, Lizz" w:date="2016-02-10T17:23:00Z">
                <w:r w:rsidRPr="00AE626F" w:rsidDel="00781A3C">
                  <w:delText>The Load ESM Blanking Zones page appears.</w:delText>
                </w:r>
              </w:del>
            </w:moveFrom>
            <w:bookmarkStart w:id="5053" w:name="_Toc442899235"/>
            <w:bookmarkStart w:id="5054" w:name="_Toc442905344"/>
            <w:bookmarkEnd w:id="5053"/>
            <w:bookmarkEnd w:id="5054"/>
          </w:p>
          <w:p w14:paraId="4859D8D8" w14:textId="69B18E1F" w:rsidR="00AE626F" w:rsidRPr="00AE626F" w:rsidDel="00781A3C" w:rsidRDefault="00AE626F">
            <w:pPr>
              <w:pStyle w:val="Heading2"/>
              <w:rPr>
                <w:del w:id="5055" w:author="Smullen, Lizz" w:date="2016-02-10T17:23:00Z"/>
              </w:rPr>
              <w:pPrChange w:id="5056" w:author="Smullen, Lizz" w:date="2016-02-11T09:03:00Z">
                <w:pPr>
                  <w:keepNext/>
                  <w:spacing w:before="240"/>
                  <w:ind w:left="360"/>
                  <w:jc w:val="center"/>
                </w:pPr>
              </w:pPrChange>
            </w:pPr>
            <w:bookmarkStart w:id="5057" w:name="_Toc438573048"/>
            <w:moveFrom w:id="5058" w:author="Smullen, Lizz" w:date="2016-02-10T14:00:00Z">
              <w:del w:id="5059" w:author="Smullen, Lizz" w:date="2016-02-10T17:23:00Z">
                <w:r w:rsidRPr="00AE626F" w:rsidDel="00781A3C">
                  <w:delText xml:space="preserve">Figure </w:delText>
                </w:r>
                <w:r w:rsidR="009567AE" w:rsidDel="00781A3C">
                  <w:rPr>
                    <w:b w:val="0"/>
                    <w:bCs w:val="0"/>
                  </w:rPr>
                  <w:fldChar w:fldCharType="begin"/>
                </w:r>
                <w:r w:rsidR="009567AE" w:rsidDel="00781A3C">
                  <w:delInstrText xml:space="preserve"> STYLEREF 1 \s </w:delInstrText>
                </w:r>
                <w:r w:rsidR="009567AE" w:rsidDel="00781A3C">
                  <w:rPr>
                    <w:b w:val="0"/>
                    <w:bCs w:val="0"/>
                  </w:rPr>
                  <w:fldChar w:fldCharType="separate"/>
                </w:r>
                <w:r w:rsidR="009567AE" w:rsidDel="00781A3C">
                  <w:rPr>
                    <w:noProof/>
                  </w:rPr>
                  <w:delText>6</w:delText>
                </w:r>
                <w:r w:rsidR="009567AE" w:rsidDel="00781A3C">
                  <w:rPr>
                    <w:b w:val="0"/>
                    <w:bCs w:val="0"/>
                  </w:rPr>
                  <w:fldChar w:fldCharType="end"/>
                </w:r>
                <w:r w:rsidR="009567AE" w:rsidDel="00781A3C">
                  <w:delText>.</w:delText>
                </w:r>
                <w:r w:rsidR="009567AE" w:rsidDel="00781A3C">
                  <w:rPr>
                    <w:b w:val="0"/>
                    <w:bCs w:val="0"/>
                  </w:rPr>
                  <w:fldChar w:fldCharType="begin"/>
                </w:r>
                <w:r w:rsidR="009567AE" w:rsidDel="00781A3C">
                  <w:delInstrText xml:space="preserve"> SEQ Figure \* ARABIC \s 1 </w:delInstrText>
                </w:r>
                <w:r w:rsidR="009567AE" w:rsidDel="00781A3C">
                  <w:rPr>
                    <w:b w:val="0"/>
                    <w:bCs w:val="0"/>
                  </w:rPr>
                  <w:fldChar w:fldCharType="separate"/>
                </w:r>
                <w:r w:rsidR="009567AE" w:rsidDel="00781A3C">
                  <w:rPr>
                    <w:noProof/>
                  </w:rPr>
                  <w:delText>18</w:delText>
                </w:r>
                <w:r w:rsidR="009567AE" w:rsidDel="00781A3C">
                  <w:rPr>
                    <w:b w:val="0"/>
                    <w:bCs w:val="0"/>
                  </w:rPr>
                  <w:fldChar w:fldCharType="end"/>
                </w:r>
                <w:r w:rsidRPr="00AE626F" w:rsidDel="00781A3C">
                  <w:delText xml:space="preserve"> — Load ESM Blanking Zones</w:delText>
                </w:r>
              </w:del>
            </w:moveFrom>
            <w:bookmarkStart w:id="5060" w:name="_Toc442899236"/>
            <w:bookmarkStart w:id="5061" w:name="_Toc442905345"/>
            <w:bookmarkEnd w:id="5057"/>
            <w:bookmarkEnd w:id="5060"/>
            <w:bookmarkEnd w:id="5061"/>
          </w:p>
          <w:p w14:paraId="39E0C331" w14:textId="7B27A9C9" w:rsidR="00AE626F" w:rsidRPr="00AE626F" w:rsidDel="00781A3C" w:rsidRDefault="005762AD">
            <w:pPr>
              <w:pStyle w:val="Heading2"/>
              <w:rPr>
                <w:del w:id="5062" w:author="Smullen, Lizz" w:date="2016-02-10T17:23:00Z"/>
              </w:rPr>
              <w:pPrChange w:id="5063" w:author="Smullen, Lizz" w:date="2016-02-11T09:03:00Z">
                <w:pPr>
                  <w:ind w:left="720"/>
                  <w:jc w:val="center"/>
                </w:pPr>
              </w:pPrChange>
            </w:pPr>
            <w:moveFrom w:id="5064" w:author="Smullen, Lizz" w:date="2016-02-10T14:00:00Z">
              <w:del w:id="5065" w:author="Smullen, Lizz" w:date="2016-02-10T17:23:00Z">
                <w:r w:rsidDel="00781A3C">
                  <w:rPr>
                    <w:noProof/>
                    <w:rPrChange w:id="5066" w:author="Unknown">
                      <w:rPr>
                        <w:noProof/>
                      </w:rPr>
                    </w:rPrChange>
                  </w:rPr>
                  <mc:AlternateContent>
                    <mc:Choice Requires="wps">
                      <w:drawing>
                        <wp:anchor distT="0" distB="0" distL="114300" distR="114300" simplePos="0" relativeHeight="251736064" behindDoc="0" locked="0" layoutInCell="1" allowOverlap="1" wp14:anchorId="6BC85E8F" wp14:editId="2451BEE0">
                          <wp:simplePos x="0" y="0"/>
                          <wp:positionH relativeFrom="column">
                            <wp:posOffset>742950</wp:posOffset>
                          </wp:positionH>
                          <wp:positionV relativeFrom="paragraph">
                            <wp:posOffset>667385</wp:posOffset>
                          </wp:positionV>
                          <wp:extent cx="636270" cy="165100"/>
                          <wp:effectExtent l="0" t="0" r="11430" b="25400"/>
                          <wp:wrapNone/>
                          <wp:docPr id="107" name="Rounded Rectangle 107"/>
                          <wp:cNvGraphicFramePr/>
                          <a:graphic xmlns:a="http://schemas.openxmlformats.org/drawingml/2006/main">
                            <a:graphicData uri="http://schemas.microsoft.com/office/word/2010/wordprocessingShape">
                              <wps:wsp>
                                <wps:cNvSpPr/>
                                <wps:spPr>
                                  <a:xfrm>
                                    <a:off x="0" y="0"/>
                                    <a:ext cx="63627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7" o:spid="_x0000_s1026" style="position:absolute;margin-left:58.5pt;margin-top:52.55pt;width:50.1pt;height:1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" filled="f" strokecolor="red" strokeweight="2pt"/>
                      </w:pict>
                    </mc:Fallback>
                  </mc:AlternateContent>
                </w:r>
                <w:r w:rsidR="00AE626F" w:rsidRPr="00572CDF" w:rsidDel="00781A3C">
                  <w:rPr>
                    <w:noProof/>
                    <w:rPrChange w:id="5067" w:author="Unknown">
                      <w:rPr>
                        <w:noProof/>
                      </w:rPr>
                    </w:rPrChange>
                  </w:rPr>
                  <w:drawing>
                    <wp:inline distT="0" distB="0" distL="0" distR="0" wp14:anchorId="4DECFF24" wp14:editId="37B36A76">
                      <wp:extent cx="3657600" cy="2561640"/>
                      <wp:effectExtent l="19050" t="19050" r="1905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erowiki/aerodiags/images/thumb/8/80/System_Configuration_page.JPG/500px-System_Configuration_page.JPG">
                                <a:hlinkClick r:id="rId44"/>
                              </pic:cNvPr>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61640"/>
                              </a:xfrm>
                              <a:prstGeom prst="rect">
                                <a:avLst/>
                              </a:prstGeom>
                              <a:noFill/>
                              <a:ln w="19050">
                                <a:solidFill>
                                  <a:srgbClr val="4F81BD"/>
                                </a:solidFill>
                              </a:ln>
                            </pic:spPr>
                          </pic:pic>
                        </a:graphicData>
                      </a:graphic>
                    </wp:inline>
                  </w:drawing>
                </w:r>
              </w:del>
            </w:moveFrom>
            <w:bookmarkStart w:id="5068" w:name="_Toc442899237"/>
            <w:bookmarkStart w:id="5069" w:name="_Toc442905346"/>
            <w:bookmarkEnd w:id="5068"/>
            <w:bookmarkEnd w:id="5069"/>
          </w:p>
        </w:tc>
        <w:bookmarkStart w:id="5070" w:name="_Toc442899238"/>
        <w:bookmarkStart w:id="5071" w:name="_Toc442905347"/>
        <w:bookmarkEnd w:id="5070"/>
        <w:bookmarkEnd w:id="5071"/>
      </w:tr>
      <w:tr w:rsidR="00155C6D" w:rsidRPr="00AE626F" w:rsidDel="00781A3C" w14:paraId="5B5E11E5" w14:textId="77777777" w:rsidTr="00D91321">
        <w:trPr>
          <w:cantSplit/>
          <w:jc w:val="center"/>
          <w:del w:id="5072" w:author="Smullen, Lizz" w:date="2016-02-10T17:23:00Z"/>
        </w:trPr>
        <w:tc>
          <w:tcPr>
            <w:tcW w:w="774" w:type="dxa"/>
          </w:tcPr>
          <w:p w14:paraId="4CAA8A59" w14:textId="39DFD4DE" w:rsidR="00AE626F" w:rsidRPr="00AE626F" w:rsidDel="00781A3C" w:rsidRDefault="00AE626F">
            <w:pPr>
              <w:pStyle w:val="Heading2"/>
              <w:rPr>
                <w:del w:id="5073" w:author="Smullen, Lizz" w:date="2016-02-10T17:23:00Z"/>
              </w:rPr>
              <w:pPrChange w:id="5074" w:author="Smullen, Lizz" w:date="2016-02-11T09:03:00Z">
                <w:pPr>
                  <w:spacing w:before="60" w:after="60"/>
                  <w:ind w:left="360"/>
                  <w:jc w:val="center"/>
                </w:pPr>
              </w:pPrChange>
            </w:pPr>
            <w:moveFrom w:id="5075" w:author="Smullen, Lizz" w:date="2016-02-10T14:00:00Z">
              <w:del w:id="5076" w:author="Smullen, Lizz" w:date="2016-02-10T17:23:00Z">
                <w:r w:rsidRPr="00AE626F" w:rsidDel="00781A3C">
                  <w:delText>5.</w:delText>
                </w:r>
              </w:del>
            </w:moveFrom>
            <w:bookmarkStart w:id="5077" w:name="_Toc442899239"/>
            <w:bookmarkStart w:id="5078" w:name="_Toc442905348"/>
            <w:bookmarkEnd w:id="5077"/>
            <w:bookmarkEnd w:id="5078"/>
          </w:p>
        </w:tc>
        <w:tc>
          <w:tcPr>
            <w:tcW w:w="7974" w:type="dxa"/>
            <w:vAlign w:val="center"/>
          </w:tcPr>
          <w:p w14:paraId="458A5851" w14:textId="4E34FCA4" w:rsidR="00AE626F" w:rsidRPr="00AE626F" w:rsidDel="00781A3C" w:rsidRDefault="00AE626F">
            <w:pPr>
              <w:pStyle w:val="Heading2"/>
              <w:rPr>
                <w:del w:id="5079" w:author="Smullen, Lizz" w:date="2016-02-10T17:23:00Z"/>
              </w:rPr>
              <w:pPrChange w:id="5080" w:author="Smullen, Lizz" w:date="2016-02-11T09:03:00Z">
                <w:pPr>
                  <w:spacing w:before="60" w:after="60"/>
                  <w:ind w:left="360"/>
                </w:pPr>
              </w:pPrChange>
            </w:pPr>
            <w:moveFrom w:id="5081" w:author="Smullen, Lizz" w:date="2016-02-10T14:00:00Z">
              <w:del w:id="5082" w:author="Smullen, Lizz" w:date="2016-02-10T17:23:00Z">
                <w:r w:rsidRPr="00AE626F" w:rsidDel="00781A3C">
                  <w:delText xml:space="preserve">Upload the ESM Blanking Zones file using one of the methods below: </w:delText>
                </w:r>
              </w:del>
            </w:moveFrom>
            <w:bookmarkStart w:id="5083" w:name="_Toc442899240"/>
            <w:bookmarkStart w:id="5084" w:name="_Toc442905349"/>
            <w:bookmarkEnd w:id="5083"/>
            <w:bookmarkEnd w:id="5084"/>
          </w:p>
          <w:p w14:paraId="676AE90D" w14:textId="76BE9ED4" w:rsidR="00AE626F" w:rsidRPr="00AE626F" w:rsidDel="00781A3C" w:rsidRDefault="00AE626F">
            <w:pPr>
              <w:pStyle w:val="Heading2"/>
              <w:rPr>
                <w:del w:id="5085" w:author="Smullen, Lizz" w:date="2016-02-10T17:23:00Z"/>
              </w:rPr>
              <w:pPrChange w:id="5086" w:author="Smullen, Lizz" w:date="2016-02-11T09:03:00Z">
                <w:pPr>
                  <w:numPr>
                    <w:numId w:val="41"/>
                  </w:numPr>
                  <w:spacing w:before="60" w:after="60"/>
                  <w:ind w:left="720" w:hanging="360"/>
                </w:pPr>
              </w:pPrChange>
            </w:pPr>
            <w:moveFrom w:id="5087" w:author="Smullen, Lizz" w:date="2016-02-10T14:00:00Z">
              <w:del w:id="5088" w:author="Smullen, Lizz" w:date="2016-02-10T17:23:00Z">
                <w:r w:rsidRPr="00AE626F" w:rsidDel="00781A3C">
                  <w:delText>Click the Browse button next to the local file field to navigate to the location on your hard drive containing the updated ESM Blanking Zones file. Click the Open button.</w:delText>
                </w:r>
              </w:del>
            </w:moveFrom>
            <w:bookmarkStart w:id="5089" w:name="_Toc442899241"/>
            <w:bookmarkStart w:id="5090" w:name="_Toc442905350"/>
            <w:bookmarkEnd w:id="5089"/>
            <w:bookmarkEnd w:id="5090"/>
          </w:p>
          <w:p w14:paraId="0B7B7875" w14:textId="2470F23B" w:rsidR="00AE626F" w:rsidRPr="00AE626F" w:rsidDel="00781A3C" w:rsidRDefault="00AE626F">
            <w:pPr>
              <w:pStyle w:val="Heading2"/>
              <w:rPr>
                <w:del w:id="5091" w:author="Smullen, Lizz" w:date="2016-02-10T17:23:00Z"/>
              </w:rPr>
              <w:pPrChange w:id="5092" w:author="Smullen, Lizz" w:date="2016-02-11T09:03:00Z">
                <w:pPr>
                  <w:keepNext/>
                  <w:spacing w:before="240"/>
                  <w:ind w:left="360"/>
                  <w:jc w:val="center"/>
                </w:pPr>
              </w:pPrChange>
            </w:pPr>
            <w:bookmarkStart w:id="5093" w:name="_Toc438573049"/>
            <w:moveFrom w:id="5094" w:author="Smullen, Lizz" w:date="2016-02-10T14:00:00Z">
              <w:del w:id="5095" w:author="Smullen, Lizz" w:date="2016-02-10T17:23:00Z">
                <w:r w:rsidRPr="00AE626F" w:rsidDel="00781A3C">
                  <w:delText xml:space="preserve">Figure </w:delText>
                </w:r>
                <w:r w:rsidR="009567AE" w:rsidDel="00781A3C">
                  <w:rPr>
                    <w:b w:val="0"/>
                    <w:bCs w:val="0"/>
                  </w:rPr>
                  <w:fldChar w:fldCharType="begin"/>
                </w:r>
                <w:r w:rsidR="009567AE" w:rsidDel="00781A3C">
                  <w:delInstrText xml:space="preserve"> STYLEREF 1 \s </w:delInstrText>
                </w:r>
                <w:r w:rsidR="009567AE" w:rsidDel="00781A3C">
                  <w:rPr>
                    <w:b w:val="0"/>
                    <w:bCs w:val="0"/>
                  </w:rPr>
                  <w:fldChar w:fldCharType="separate"/>
                </w:r>
                <w:r w:rsidR="009567AE" w:rsidDel="00781A3C">
                  <w:rPr>
                    <w:noProof/>
                  </w:rPr>
                  <w:delText>6</w:delText>
                </w:r>
                <w:r w:rsidR="009567AE" w:rsidDel="00781A3C">
                  <w:rPr>
                    <w:b w:val="0"/>
                    <w:bCs w:val="0"/>
                  </w:rPr>
                  <w:fldChar w:fldCharType="end"/>
                </w:r>
                <w:r w:rsidR="009567AE" w:rsidDel="00781A3C">
                  <w:delText>.</w:delText>
                </w:r>
                <w:r w:rsidR="009567AE" w:rsidDel="00781A3C">
                  <w:rPr>
                    <w:b w:val="0"/>
                    <w:bCs w:val="0"/>
                  </w:rPr>
                  <w:fldChar w:fldCharType="begin"/>
                </w:r>
                <w:r w:rsidR="009567AE" w:rsidDel="00781A3C">
                  <w:delInstrText xml:space="preserve"> SEQ Figure \* ARABIC \s 1 </w:delInstrText>
                </w:r>
                <w:r w:rsidR="009567AE" w:rsidDel="00781A3C">
                  <w:rPr>
                    <w:b w:val="0"/>
                    <w:bCs w:val="0"/>
                  </w:rPr>
                  <w:fldChar w:fldCharType="separate"/>
                </w:r>
                <w:r w:rsidR="009567AE" w:rsidDel="00781A3C">
                  <w:rPr>
                    <w:noProof/>
                  </w:rPr>
                  <w:delText>19</w:delText>
                </w:r>
                <w:r w:rsidR="009567AE" w:rsidDel="00781A3C">
                  <w:rPr>
                    <w:b w:val="0"/>
                    <w:bCs w:val="0"/>
                  </w:rPr>
                  <w:fldChar w:fldCharType="end"/>
                </w:r>
                <w:r w:rsidRPr="00AE626F" w:rsidDel="00781A3C">
                  <w:delText xml:space="preserve"> — ESM Blanking Zones File Upload Process</w:delText>
                </w:r>
              </w:del>
            </w:moveFrom>
            <w:bookmarkStart w:id="5096" w:name="_Toc442899242"/>
            <w:bookmarkStart w:id="5097" w:name="_Toc442905351"/>
            <w:bookmarkEnd w:id="5093"/>
            <w:bookmarkEnd w:id="5096"/>
            <w:bookmarkEnd w:id="5097"/>
          </w:p>
          <w:p w14:paraId="1AC8E717" w14:textId="31D40072" w:rsidR="00AE626F" w:rsidRPr="00AE626F" w:rsidDel="00781A3C" w:rsidRDefault="00AE626F">
            <w:pPr>
              <w:pStyle w:val="Heading2"/>
              <w:rPr>
                <w:del w:id="5098" w:author="Smullen, Lizz" w:date="2016-02-10T17:23:00Z"/>
              </w:rPr>
              <w:pPrChange w:id="5099" w:author="Smullen, Lizz" w:date="2016-02-11T09:03:00Z">
                <w:pPr>
                  <w:keepNext/>
                  <w:ind w:left="720"/>
                  <w:jc w:val="center"/>
                </w:pPr>
              </w:pPrChange>
            </w:pPr>
            <w:moveFrom w:id="5100" w:author="Smullen, Lizz" w:date="2016-02-10T14:00:00Z">
              <w:del w:id="5101" w:author="Smullen, Lizz" w:date="2016-02-10T17:23:00Z">
                <w:r w:rsidRPr="00AE626F" w:rsidDel="00781A3C">
                  <w:rPr>
                    <w:noProof/>
                    <w:rPrChange w:id="5102" w:author="Unknown">
                      <w:rPr>
                        <w:noProof/>
                      </w:rPr>
                    </w:rPrChange>
                  </w:rPr>
                  <w:drawing>
                    <wp:inline distT="0" distB="0" distL="0" distR="0" wp14:anchorId="10D9E956" wp14:editId="7CF4EBE9">
                      <wp:extent cx="3657600" cy="29535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 Blanking Zones Browse.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953512"/>
                              </a:xfrm>
                              <a:prstGeom prst="rect">
                                <a:avLst/>
                              </a:prstGeom>
                            </pic:spPr>
                          </pic:pic>
                        </a:graphicData>
                      </a:graphic>
                    </wp:inline>
                  </w:drawing>
                </w:r>
              </w:del>
            </w:moveFrom>
            <w:bookmarkStart w:id="5103" w:name="_Toc442899243"/>
            <w:bookmarkStart w:id="5104" w:name="_Toc442905352"/>
            <w:bookmarkEnd w:id="5103"/>
            <w:bookmarkEnd w:id="5104"/>
          </w:p>
          <w:p w14:paraId="285614E1" w14:textId="05B502D9" w:rsidR="00AE626F" w:rsidRPr="00AE626F" w:rsidDel="00781A3C" w:rsidRDefault="00AE626F">
            <w:pPr>
              <w:pStyle w:val="Heading2"/>
              <w:rPr>
                <w:del w:id="5105" w:author="Smullen, Lizz" w:date="2016-02-10T17:23:00Z"/>
              </w:rPr>
              <w:pPrChange w:id="5106" w:author="Smullen, Lizz" w:date="2016-02-11T09:03:00Z">
                <w:pPr>
                  <w:numPr>
                    <w:numId w:val="41"/>
                  </w:numPr>
                  <w:spacing w:before="60" w:after="60"/>
                  <w:ind w:left="720" w:hanging="360"/>
                </w:pPr>
              </w:pPrChange>
            </w:pPr>
            <w:moveFrom w:id="5107" w:author="Smullen, Lizz" w:date="2016-02-10T14:00:00Z">
              <w:del w:id="5108" w:author="Smullen, Lizz" w:date="2016-02-10T17:23:00Z">
                <w:r w:rsidRPr="00AE626F" w:rsidDel="00781A3C">
                  <w:rPr>
                    <w:i/>
                    <w:iCs/>
                  </w:rPr>
                  <w:delText>(For Linux and Mac systems only.)</w:delText>
                </w:r>
                <w:r w:rsidRPr="00AE626F" w:rsidDel="00781A3C">
                  <w:delText xml:space="preserve"> Enter the URL for the location on your hard drive containing the ESM blanking zones in the URL field.</w:delText>
                </w:r>
              </w:del>
            </w:moveFrom>
            <w:bookmarkStart w:id="5109" w:name="_Toc442899244"/>
            <w:bookmarkStart w:id="5110" w:name="_Toc442905353"/>
            <w:bookmarkEnd w:id="5109"/>
            <w:bookmarkEnd w:id="5110"/>
          </w:p>
          <w:p w14:paraId="096BC612" w14:textId="6C5BE2B5" w:rsidR="00AE626F" w:rsidRPr="00AE626F" w:rsidDel="00781A3C" w:rsidRDefault="00AE626F">
            <w:pPr>
              <w:pStyle w:val="Heading2"/>
              <w:rPr>
                <w:del w:id="5111" w:author="Smullen, Lizz" w:date="2016-02-10T17:23:00Z"/>
              </w:rPr>
              <w:pPrChange w:id="5112" w:author="Smullen, Lizz" w:date="2016-02-11T09:03:00Z">
                <w:pPr>
                  <w:tabs>
                    <w:tab w:val="left" w:pos="612"/>
                  </w:tabs>
                  <w:spacing w:before="60" w:after="60"/>
                  <w:ind w:left="612" w:hanging="612"/>
                </w:pPr>
              </w:pPrChange>
            </w:pPr>
            <w:moveFrom w:id="5113" w:author="Smullen, Lizz" w:date="2016-02-10T14:00:00Z">
              <w:del w:id="5114" w:author="Smullen, Lizz" w:date="2016-02-10T17:23:00Z">
                <w:r w:rsidRPr="00AE626F" w:rsidDel="00781A3C">
                  <w:rPr>
                    <w:color w:val="4F81BD" w:themeColor="accent1"/>
                  </w:rPr>
                  <w:delText>NOTE:</w:delText>
                </w:r>
                <w:r w:rsidRPr="00AE626F" w:rsidDel="00781A3C">
                  <w:delText xml:space="preserve"> </w:delText>
                </w:r>
                <w:r w:rsidRPr="00AE626F" w:rsidDel="00781A3C">
                  <w:tab/>
                  <w:delTex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delText>
                </w:r>
              </w:del>
            </w:moveFrom>
            <w:bookmarkStart w:id="5115" w:name="_Toc442899245"/>
            <w:bookmarkStart w:id="5116" w:name="_Toc442905354"/>
            <w:bookmarkEnd w:id="5115"/>
            <w:bookmarkEnd w:id="5116"/>
          </w:p>
        </w:tc>
        <w:bookmarkStart w:id="5117" w:name="_Toc442899246"/>
        <w:bookmarkStart w:id="5118" w:name="_Toc442905355"/>
        <w:bookmarkEnd w:id="5117"/>
        <w:bookmarkEnd w:id="5118"/>
      </w:tr>
      <w:tr w:rsidR="00155C6D" w:rsidRPr="00AE626F" w:rsidDel="00781A3C" w14:paraId="42E17015" w14:textId="77777777" w:rsidTr="00D91321">
        <w:trPr>
          <w:cantSplit/>
          <w:jc w:val="center"/>
          <w:del w:id="5119" w:author="Smullen, Lizz" w:date="2016-02-10T17:23:00Z"/>
        </w:trPr>
        <w:tc>
          <w:tcPr>
            <w:tcW w:w="774" w:type="dxa"/>
          </w:tcPr>
          <w:p w14:paraId="6AA9E2B5" w14:textId="701CF604" w:rsidR="00AE626F" w:rsidRPr="00AE626F" w:rsidDel="00781A3C" w:rsidRDefault="00AE626F">
            <w:pPr>
              <w:pStyle w:val="Heading2"/>
              <w:rPr>
                <w:del w:id="5120" w:author="Smullen, Lizz" w:date="2016-02-10T17:23:00Z"/>
                <w:sz w:val="18"/>
                <w:szCs w:val="18"/>
              </w:rPr>
              <w:pPrChange w:id="5121" w:author="Smullen, Lizz" w:date="2016-02-11T09:03:00Z">
                <w:pPr>
                  <w:spacing w:before="60" w:after="60"/>
                  <w:ind w:left="360"/>
                  <w:jc w:val="center"/>
                </w:pPr>
              </w:pPrChange>
            </w:pPr>
            <w:moveFrom w:id="5122" w:author="Smullen, Lizz" w:date="2016-02-10T14:00:00Z">
              <w:del w:id="5123" w:author="Smullen, Lizz" w:date="2016-02-10T17:23:00Z">
                <w:r w:rsidRPr="00AE626F" w:rsidDel="00781A3C">
                  <w:delText>6.</w:delText>
                </w:r>
              </w:del>
            </w:moveFrom>
            <w:bookmarkStart w:id="5124" w:name="_Toc442899247"/>
            <w:bookmarkStart w:id="5125" w:name="_Toc442905356"/>
            <w:bookmarkEnd w:id="5124"/>
            <w:bookmarkEnd w:id="5125"/>
          </w:p>
        </w:tc>
        <w:tc>
          <w:tcPr>
            <w:tcW w:w="7974" w:type="dxa"/>
          </w:tcPr>
          <w:p w14:paraId="126B2D85" w14:textId="33EB16D5" w:rsidR="00AE626F" w:rsidRPr="00AE626F" w:rsidDel="00781A3C" w:rsidRDefault="00AE626F">
            <w:pPr>
              <w:pStyle w:val="Heading2"/>
              <w:rPr>
                <w:del w:id="5126" w:author="Smullen, Lizz" w:date="2016-02-10T17:23:00Z"/>
              </w:rPr>
              <w:pPrChange w:id="5127" w:author="Smullen, Lizz" w:date="2016-02-11T09:03:00Z">
                <w:pPr>
                  <w:spacing w:before="60" w:after="60"/>
                  <w:ind w:left="360"/>
                </w:pPr>
              </w:pPrChange>
            </w:pPr>
            <w:moveFrom w:id="5128" w:author="Smullen, Lizz" w:date="2016-02-10T14:00:00Z">
              <w:del w:id="5129" w:author="Smullen, Lizz" w:date="2016-02-10T17:23:00Z">
                <w:r w:rsidRPr="00AE626F" w:rsidDel="00781A3C">
                  <w:delText xml:space="preserve">Click the Load zone file button next to the action: field. </w:delText>
                </w:r>
              </w:del>
            </w:moveFrom>
            <w:bookmarkStart w:id="5130" w:name="_Toc442899248"/>
            <w:bookmarkStart w:id="5131" w:name="_Toc442905357"/>
            <w:bookmarkEnd w:id="5130"/>
            <w:bookmarkEnd w:id="5131"/>
          </w:p>
          <w:p w14:paraId="34BE1325" w14:textId="5BD0B3DE" w:rsidR="00AE626F" w:rsidRPr="00AE626F" w:rsidDel="00781A3C" w:rsidRDefault="00AE626F">
            <w:pPr>
              <w:pStyle w:val="Heading2"/>
              <w:rPr>
                <w:del w:id="5132" w:author="Smullen, Lizz" w:date="2016-02-10T17:23:00Z"/>
              </w:rPr>
              <w:pPrChange w:id="5133" w:author="Smullen, Lizz" w:date="2016-02-11T09:03:00Z">
                <w:pPr>
                  <w:spacing w:before="60" w:after="60"/>
                  <w:ind w:left="360"/>
                </w:pPr>
              </w:pPrChange>
            </w:pPr>
            <w:moveFrom w:id="5134" w:author="Smullen, Lizz" w:date="2016-02-10T14:00:00Z">
              <w:del w:id="5135" w:author="Smullen, Lizz" w:date="2016-02-10T17:23:00Z">
                <w:r w:rsidRPr="00AE626F" w:rsidDel="00781A3C">
                  <w:delText>The Blanking Map Transfer Status page appears, displaying the details of the configuration file upload.</w:delText>
                </w:r>
              </w:del>
            </w:moveFrom>
            <w:bookmarkStart w:id="5136" w:name="_Toc442899249"/>
            <w:bookmarkStart w:id="5137" w:name="_Toc442905358"/>
            <w:bookmarkEnd w:id="5136"/>
            <w:bookmarkEnd w:id="5137"/>
          </w:p>
          <w:p w14:paraId="7AF14562" w14:textId="1A608F61" w:rsidR="00AE626F" w:rsidRPr="00AE626F" w:rsidDel="00781A3C" w:rsidRDefault="00AE626F">
            <w:pPr>
              <w:pStyle w:val="Heading2"/>
              <w:rPr>
                <w:del w:id="5138" w:author="Smullen, Lizz" w:date="2016-02-10T17:23:00Z"/>
              </w:rPr>
              <w:pPrChange w:id="5139" w:author="Smullen, Lizz" w:date="2016-02-11T09:03:00Z">
                <w:pPr>
                  <w:keepNext/>
                  <w:ind w:left="360"/>
                  <w:jc w:val="center"/>
                </w:pPr>
              </w:pPrChange>
            </w:pPr>
            <w:bookmarkStart w:id="5140" w:name="_Toc438573050"/>
            <w:moveFrom w:id="5141" w:author="Smullen, Lizz" w:date="2016-02-10T14:00:00Z">
              <w:del w:id="5142" w:author="Smullen, Lizz" w:date="2016-02-10T17:23:00Z">
                <w:r w:rsidRPr="00AE626F" w:rsidDel="00781A3C">
                  <w:delText xml:space="preserve">Figure </w:delText>
                </w:r>
                <w:r w:rsidR="009567AE" w:rsidDel="00781A3C">
                  <w:rPr>
                    <w:b w:val="0"/>
                    <w:bCs w:val="0"/>
                  </w:rPr>
                  <w:fldChar w:fldCharType="begin"/>
                </w:r>
                <w:r w:rsidR="009567AE" w:rsidDel="00781A3C">
                  <w:delInstrText xml:space="preserve"> STYLEREF 1 \s </w:delInstrText>
                </w:r>
                <w:r w:rsidR="009567AE" w:rsidDel="00781A3C">
                  <w:rPr>
                    <w:b w:val="0"/>
                    <w:bCs w:val="0"/>
                  </w:rPr>
                  <w:fldChar w:fldCharType="separate"/>
                </w:r>
                <w:r w:rsidR="009567AE" w:rsidDel="00781A3C">
                  <w:rPr>
                    <w:noProof/>
                  </w:rPr>
                  <w:delText>6</w:delText>
                </w:r>
                <w:r w:rsidR="009567AE" w:rsidDel="00781A3C">
                  <w:rPr>
                    <w:b w:val="0"/>
                    <w:bCs w:val="0"/>
                  </w:rPr>
                  <w:fldChar w:fldCharType="end"/>
                </w:r>
                <w:r w:rsidR="009567AE" w:rsidDel="00781A3C">
                  <w:delText>.</w:delText>
                </w:r>
                <w:r w:rsidR="009567AE" w:rsidDel="00781A3C">
                  <w:rPr>
                    <w:b w:val="0"/>
                    <w:bCs w:val="0"/>
                  </w:rPr>
                  <w:fldChar w:fldCharType="begin"/>
                </w:r>
                <w:r w:rsidR="009567AE" w:rsidDel="00781A3C">
                  <w:delInstrText xml:space="preserve"> SEQ Figure \* ARABIC \s 1 </w:delInstrText>
                </w:r>
                <w:r w:rsidR="009567AE" w:rsidDel="00781A3C">
                  <w:rPr>
                    <w:b w:val="0"/>
                    <w:bCs w:val="0"/>
                  </w:rPr>
                  <w:fldChar w:fldCharType="separate"/>
                </w:r>
                <w:r w:rsidR="009567AE" w:rsidDel="00781A3C">
                  <w:rPr>
                    <w:noProof/>
                  </w:rPr>
                  <w:delText>20</w:delText>
                </w:r>
                <w:r w:rsidR="009567AE" w:rsidDel="00781A3C">
                  <w:rPr>
                    <w:b w:val="0"/>
                    <w:bCs w:val="0"/>
                  </w:rPr>
                  <w:fldChar w:fldCharType="end"/>
                </w:r>
                <w:r w:rsidRPr="00AE626F" w:rsidDel="00781A3C">
                  <w:delText xml:space="preserve"> — Blanking Map Transfer Status</w:delText>
                </w:r>
              </w:del>
            </w:moveFrom>
            <w:bookmarkStart w:id="5143" w:name="_Toc442899250"/>
            <w:bookmarkStart w:id="5144" w:name="_Toc442905359"/>
            <w:bookmarkEnd w:id="5140"/>
            <w:bookmarkEnd w:id="5143"/>
            <w:bookmarkEnd w:id="5144"/>
          </w:p>
          <w:p w14:paraId="14FFC3BB" w14:textId="32DC08AD" w:rsidR="00AE626F" w:rsidRPr="00AE626F" w:rsidDel="00781A3C" w:rsidRDefault="00AE626F">
            <w:pPr>
              <w:pStyle w:val="Heading2"/>
              <w:rPr>
                <w:del w:id="5145" w:author="Smullen, Lizz" w:date="2016-02-10T17:23:00Z"/>
              </w:rPr>
              <w:pPrChange w:id="5146" w:author="Smullen, Lizz" w:date="2016-02-11T09:03:00Z">
                <w:pPr>
                  <w:spacing w:after="60"/>
                  <w:jc w:val="center"/>
                </w:pPr>
              </w:pPrChange>
            </w:pPr>
            <w:moveFrom w:id="5147" w:author="Smullen, Lizz" w:date="2016-02-10T14:00:00Z">
              <w:del w:id="5148" w:author="Smullen, Lizz" w:date="2016-02-10T17:23:00Z">
                <w:r w:rsidRPr="00572CDF" w:rsidDel="00781A3C">
                  <w:rPr>
                    <w:noProof/>
                    <w:rPrChange w:id="5149" w:author="Unknown">
                      <w:rPr>
                        <w:noProof/>
                      </w:rPr>
                    </w:rPrChange>
                  </w:rPr>
                  <w:drawing>
                    <wp:inline distT="0" distB="0" distL="0" distR="0" wp14:anchorId="33A3CA35" wp14:editId="2E591C19">
                      <wp:extent cx="3657600" cy="25146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erowiki/aerodiags/images/thumb/6/62/Status_page_1.JPG/500px-Status_page_1.JPG">
                                <a:hlinkClick r:id="rId49"/>
                              </pic:cNvPr>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14600"/>
                              </a:xfrm>
                              <a:prstGeom prst="rect">
                                <a:avLst/>
                              </a:prstGeom>
                              <a:noFill/>
                              <a:ln w="19050">
                                <a:solidFill>
                                  <a:schemeClr val="tx2">
                                    <a:lumMod val="60000"/>
                                    <a:lumOff val="40000"/>
                                  </a:schemeClr>
                                </a:solidFill>
                              </a:ln>
                            </pic:spPr>
                          </pic:pic>
                        </a:graphicData>
                      </a:graphic>
                    </wp:inline>
                  </w:drawing>
                </w:r>
              </w:del>
            </w:moveFrom>
            <w:bookmarkStart w:id="5150" w:name="_Toc442899251"/>
            <w:bookmarkStart w:id="5151" w:name="_Toc442905360"/>
            <w:bookmarkEnd w:id="5150"/>
            <w:bookmarkEnd w:id="5151"/>
          </w:p>
        </w:tc>
        <w:bookmarkStart w:id="5152" w:name="_Toc442899252"/>
        <w:bookmarkStart w:id="5153" w:name="_Toc442905361"/>
        <w:bookmarkEnd w:id="5152"/>
        <w:bookmarkEnd w:id="5153"/>
      </w:tr>
      <w:tr w:rsidR="00155C6D" w:rsidRPr="00AE626F" w:rsidDel="00781A3C" w14:paraId="5D95B310" w14:textId="77777777" w:rsidTr="00D91321">
        <w:trPr>
          <w:cantSplit/>
          <w:jc w:val="center"/>
          <w:del w:id="5154" w:author="Smullen, Lizz" w:date="2016-02-10T17:23:00Z"/>
        </w:trPr>
        <w:tc>
          <w:tcPr>
            <w:tcW w:w="774" w:type="dxa"/>
          </w:tcPr>
          <w:p w14:paraId="506CE618" w14:textId="726E3698" w:rsidR="00AE626F" w:rsidRPr="00AE626F" w:rsidDel="00781A3C" w:rsidRDefault="00AE626F">
            <w:pPr>
              <w:pStyle w:val="Heading2"/>
              <w:rPr>
                <w:del w:id="5155" w:author="Smullen, Lizz" w:date="2016-02-10T17:23:00Z"/>
                <w:sz w:val="18"/>
                <w:szCs w:val="18"/>
              </w:rPr>
              <w:pPrChange w:id="5156" w:author="Smullen, Lizz" w:date="2016-02-11T09:03:00Z">
                <w:pPr>
                  <w:spacing w:before="60" w:after="60"/>
                  <w:ind w:left="360"/>
                  <w:jc w:val="center"/>
                </w:pPr>
              </w:pPrChange>
            </w:pPr>
            <w:moveFrom w:id="5157" w:author="Smullen, Lizz" w:date="2016-02-10T14:00:00Z">
              <w:del w:id="5158" w:author="Smullen, Lizz" w:date="2016-02-10T17:23:00Z">
                <w:r w:rsidRPr="00AE626F" w:rsidDel="00781A3C">
                  <w:delText>7.</w:delText>
                </w:r>
              </w:del>
            </w:moveFrom>
            <w:bookmarkStart w:id="5159" w:name="_Toc442899253"/>
            <w:bookmarkStart w:id="5160" w:name="_Toc442905362"/>
            <w:bookmarkEnd w:id="5159"/>
            <w:bookmarkEnd w:id="5160"/>
          </w:p>
        </w:tc>
        <w:tc>
          <w:tcPr>
            <w:tcW w:w="7974" w:type="dxa"/>
          </w:tcPr>
          <w:p w14:paraId="7CC3FB4F" w14:textId="0CEE8F21" w:rsidR="00AE626F" w:rsidRPr="00AE626F" w:rsidDel="00781A3C" w:rsidRDefault="00AE626F">
            <w:pPr>
              <w:pStyle w:val="Heading2"/>
              <w:rPr>
                <w:del w:id="5161" w:author="Smullen, Lizz" w:date="2016-02-10T17:23:00Z"/>
              </w:rPr>
              <w:pPrChange w:id="5162" w:author="Smullen, Lizz" w:date="2016-02-11T09:03:00Z">
                <w:pPr>
                  <w:keepNext/>
                  <w:keepLines/>
                  <w:spacing w:before="60" w:after="60"/>
                  <w:ind w:left="360"/>
                </w:pPr>
              </w:pPrChange>
            </w:pPr>
            <w:moveFrom w:id="5163" w:author="Smullen, Lizz" w:date="2016-02-10T14:00:00Z">
              <w:del w:id="5164" w:author="Smullen, Lizz" w:date="2016-02-10T17:23:00Z">
                <w:r w:rsidRPr="00AE626F" w:rsidDel="00781A3C">
                  <w:delText xml:space="preserve">View the status section of the Blanking Map Transfer Status page to ensure the following conditions are met: </w:delText>
                </w:r>
              </w:del>
            </w:moveFrom>
            <w:bookmarkStart w:id="5165" w:name="_Toc442899254"/>
            <w:bookmarkStart w:id="5166" w:name="_Toc442905363"/>
            <w:bookmarkEnd w:id="5165"/>
            <w:bookmarkEnd w:id="5166"/>
          </w:p>
          <w:p w14:paraId="058D08AE" w14:textId="6DC8CD02" w:rsidR="00AE626F" w:rsidRPr="00AE626F" w:rsidDel="00781A3C" w:rsidRDefault="00AE626F">
            <w:pPr>
              <w:pStyle w:val="Heading2"/>
              <w:rPr>
                <w:del w:id="5167" w:author="Smullen, Lizz" w:date="2016-02-10T17:23:00Z"/>
              </w:rPr>
              <w:pPrChange w:id="5168" w:author="Smullen, Lizz" w:date="2016-02-11T09:03:00Z">
                <w:pPr>
                  <w:keepNext/>
                  <w:keepLines/>
                  <w:numPr>
                    <w:numId w:val="38"/>
                  </w:numPr>
                  <w:spacing w:before="60" w:after="60"/>
                  <w:ind w:left="720" w:hanging="360"/>
                </w:pPr>
              </w:pPrChange>
            </w:pPr>
            <w:moveFrom w:id="5169" w:author="Smullen, Lizz" w:date="2016-02-10T14:00:00Z">
              <w:del w:id="5170" w:author="Smullen, Lizz" w:date="2016-02-10T17:23:00Z">
                <w:r w:rsidRPr="00AE626F" w:rsidDel="00781A3C">
                  <w:delText>The following message is displayed: process started...</w:delText>
                </w:r>
              </w:del>
            </w:moveFrom>
            <w:bookmarkStart w:id="5171" w:name="_Toc442899255"/>
            <w:bookmarkStart w:id="5172" w:name="_Toc442905364"/>
            <w:bookmarkEnd w:id="5171"/>
            <w:bookmarkEnd w:id="5172"/>
          </w:p>
          <w:p w14:paraId="0E929BCF" w14:textId="62F9DC14" w:rsidR="00AE626F" w:rsidRPr="00AE626F" w:rsidDel="00781A3C" w:rsidRDefault="00AE626F">
            <w:pPr>
              <w:pStyle w:val="Heading2"/>
              <w:rPr>
                <w:del w:id="5173" w:author="Smullen, Lizz" w:date="2016-02-10T17:23:00Z"/>
              </w:rPr>
              <w:pPrChange w:id="5174" w:author="Smullen, Lizz" w:date="2016-02-11T09:03:00Z">
                <w:pPr>
                  <w:keepNext/>
                  <w:keepLines/>
                  <w:numPr>
                    <w:numId w:val="38"/>
                  </w:numPr>
                  <w:spacing w:before="60" w:after="60"/>
                  <w:ind w:left="720" w:hanging="360"/>
                </w:pPr>
              </w:pPrChange>
            </w:pPr>
            <w:moveFrom w:id="5175" w:author="Smullen, Lizz" w:date="2016-02-10T14:00:00Z">
              <w:del w:id="5176" w:author="Smullen, Lizz" w:date="2016-02-10T17:23:00Z">
                <w:r w:rsidRPr="00AE626F" w:rsidDel="00781A3C">
                  <w:delText xml:space="preserve">The file byte size is greater than a nonzero value. If the byte size is zero, one of the following errors have occurred: </w:delText>
                </w:r>
              </w:del>
            </w:moveFrom>
            <w:bookmarkStart w:id="5177" w:name="_Toc442899256"/>
            <w:bookmarkStart w:id="5178" w:name="_Toc442905365"/>
            <w:bookmarkEnd w:id="5177"/>
            <w:bookmarkEnd w:id="5178"/>
          </w:p>
          <w:p w14:paraId="29700833" w14:textId="1C37E7C2" w:rsidR="00AE626F" w:rsidRPr="00AE626F" w:rsidDel="00781A3C" w:rsidRDefault="00AE626F">
            <w:pPr>
              <w:pStyle w:val="Heading2"/>
              <w:rPr>
                <w:del w:id="5179" w:author="Smullen, Lizz" w:date="2016-02-10T17:23:00Z"/>
              </w:rPr>
              <w:pPrChange w:id="5180" w:author="Smullen, Lizz" w:date="2016-02-11T09:03:00Z">
                <w:pPr>
                  <w:keepNext/>
                  <w:keepLines/>
                  <w:numPr>
                    <w:ilvl w:val="1"/>
                    <w:numId w:val="39"/>
                  </w:numPr>
                  <w:spacing w:before="60" w:after="60"/>
                  <w:ind w:left="1224" w:hanging="360"/>
                </w:pPr>
              </w:pPrChange>
            </w:pPr>
            <w:moveFrom w:id="5181" w:author="Smullen, Lizz" w:date="2016-02-10T14:00:00Z">
              <w:del w:id="5182" w:author="Smullen, Lizz" w:date="2016-02-10T17:23:00Z">
                <w:r w:rsidRPr="00AE626F" w:rsidDel="00781A3C">
                  <w:delText>A blanking file containing incorrect information was uploaded.</w:delText>
                </w:r>
              </w:del>
            </w:moveFrom>
            <w:bookmarkStart w:id="5183" w:name="_Toc442899257"/>
            <w:bookmarkStart w:id="5184" w:name="_Toc442905366"/>
            <w:bookmarkEnd w:id="5183"/>
            <w:bookmarkEnd w:id="5184"/>
          </w:p>
          <w:p w14:paraId="49F7689D" w14:textId="755B77AB" w:rsidR="00AE626F" w:rsidRPr="00AE626F" w:rsidDel="00781A3C" w:rsidRDefault="00AE626F">
            <w:pPr>
              <w:pStyle w:val="Heading2"/>
              <w:rPr>
                <w:del w:id="5185" w:author="Smullen, Lizz" w:date="2016-02-10T17:23:00Z"/>
              </w:rPr>
              <w:pPrChange w:id="5186" w:author="Smullen, Lizz" w:date="2016-02-11T09:03:00Z">
                <w:pPr>
                  <w:numPr>
                    <w:ilvl w:val="1"/>
                    <w:numId w:val="39"/>
                  </w:numPr>
                  <w:spacing w:before="60" w:after="60"/>
                  <w:ind w:left="1224" w:hanging="360"/>
                </w:pPr>
              </w:pPrChange>
            </w:pPr>
            <w:moveFrom w:id="5187" w:author="Smullen, Lizz" w:date="2016-02-10T14:00:00Z">
              <w:del w:id="5188" w:author="Smullen, Lizz" w:date="2016-02-10T17:23:00Z">
                <w:r w:rsidRPr="00AE626F" w:rsidDel="00781A3C">
                  <w:delText>The path to the blanking file on your hard drive or network drive is invalid.</w:delText>
                </w:r>
              </w:del>
            </w:moveFrom>
            <w:bookmarkStart w:id="5189" w:name="_Toc442899258"/>
            <w:bookmarkStart w:id="5190" w:name="_Toc442905367"/>
            <w:bookmarkEnd w:id="5189"/>
            <w:bookmarkEnd w:id="5190"/>
          </w:p>
        </w:tc>
        <w:bookmarkStart w:id="5191" w:name="_Toc442899259"/>
        <w:bookmarkStart w:id="5192" w:name="_Toc442905368"/>
        <w:bookmarkEnd w:id="5191"/>
        <w:bookmarkEnd w:id="5192"/>
      </w:tr>
      <w:tr w:rsidR="00155C6D" w:rsidRPr="00AE626F" w:rsidDel="00781A3C" w14:paraId="53035A0F" w14:textId="77777777" w:rsidTr="00D91321">
        <w:trPr>
          <w:cantSplit/>
          <w:jc w:val="center"/>
          <w:del w:id="5193" w:author="Smullen, Lizz" w:date="2016-02-10T17:23:00Z"/>
        </w:trPr>
        <w:tc>
          <w:tcPr>
            <w:tcW w:w="774" w:type="dxa"/>
          </w:tcPr>
          <w:p w14:paraId="3209BB66" w14:textId="39691FC9" w:rsidR="00AE626F" w:rsidRPr="00AE626F" w:rsidDel="00781A3C" w:rsidRDefault="00AE626F">
            <w:pPr>
              <w:pStyle w:val="Heading2"/>
              <w:rPr>
                <w:del w:id="5194" w:author="Smullen, Lizz" w:date="2016-02-10T17:23:00Z"/>
                <w:sz w:val="18"/>
                <w:szCs w:val="18"/>
              </w:rPr>
              <w:pPrChange w:id="5195" w:author="Smullen, Lizz" w:date="2016-02-11T09:03:00Z">
                <w:pPr>
                  <w:spacing w:before="60" w:after="60"/>
                  <w:ind w:left="360"/>
                  <w:jc w:val="center"/>
                </w:pPr>
              </w:pPrChange>
            </w:pPr>
            <w:moveFrom w:id="5196" w:author="Smullen, Lizz" w:date="2016-02-10T14:00:00Z">
              <w:del w:id="5197" w:author="Smullen, Lizz" w:date="2016-02-10T17:23:00Z">
                <w:r w:rsidRPr="00AE626F" w:rsidDel="00781A3C">
                  <w:delText>8.</w:delText>
                </w:r>
              </w:del>
            </w:moveFrom>
            <w:bookmarkStart w:id="5198" w:name="_Toc442899260"/>
            <w:bookmarkStart w:id="5199" w:name="_Toc442905369"/>
            <w:bookmarkEnd w:id="5198"/>
            <w:bookmarkEnd w:id="5199"/>
          </w:p>
        </w:tc>
        <w:tc>
          <w:tcPr>
            <w:tcW w:w="7974" w:type="dxa"/>
            <w:vAlign w:val="center"/>
          </w:tcPr>
          <w:p w14:paraId="3A671185" w14:textId="2CC1FAF4" w:rsidR="00AE626F" w:rsidRPr="00AE626F" w:rsidDel="00781A3C" w:rsidRDefault="00AE626F">
            <w:pPr>
              <w:pStyle w:val="Heading2"/>
              <w:rPr>
                <w:del w:id="5200" w:author="Smullen, Lizz" w:date="2016-02-10T17:23:00Z"/>
              </w:rPr>
              <w:pPrChange w:id="5201" w:author="Smullen, Lizz" w:date="2016-02-11T09:03:00Z">
                <w:pPr>
                  <w:spacing w:before="60" w:after="60"/>
                  <w:ind w:left="360"/>
                </w:pPr>
              </w:pPrChange>
            </w:pPr>
            <w:moveFrom w:id="5202" w:author="Smullen, Lizz" w:date="2016-02-10T14:00:00Z">
              <w:del w:id="5203" w:author="Smullen, Lizz" w:date="2016-02-10T17:23:00Z">
                <w:r w:rsidRPr="00AE626F" w:rsidDel="00781A3C">
                  <w:delText xml:space="preserve">Scroll to the bottom of the page to verify that the following system message displays: </w:delText>
                </w:r>
              </w:del>
            </w:moveFrom>
            <w:bookmarkStart w:id="5204" w:name="_Toc442899261"/>
            <w:bookmarkStart w:id="5205" w:name="_Toc442905370"/>
            <w:bookmarkEnd w:id="5204"/>
            <w:bookmarkEnd w:id="5205"/>
          </w:p>
          <w:p w14:paraId="1F17F083" w14:textId="2CAEE5E8" w:rsidR="00AE626F" w:rsidRPr="00AE626F" w:rsidDel="00781A3C" w:rsidRDefault="00AE626F">
            <w:pPr>
              <w:pStyle w:val="Heading2"/>
              <w:rPr>
                <w:del w:id="5206" w:author="Smullen, Lizz" w:date="2016-02-10T17:23:00Z"/>
              </w:rPr>
              <w:pPrChange w:id="5207" w:author="Smullen, Lizz" w:date="2016-02-11T09:03:00Z">
                <w:pPr>
                  <w:spacing w:before="60"/>
                  <w:ind w:left="360"/>
                </w:pPr>
              </w:pPrChange>
            </w:pPr>
            <w:moveFrom w:id="5208" w:author="Smullen, Lizz" w:date="2016-02-10T14:00:00Z">
              <w:del w:id="5209" w:author="Smullen, Lizz" w:date="2016-02-10T17:23:00Z">
                <w:r w:rsidRPr="00AE626F" w:rsidDel="00781A3C">
                  <w:delText>+ Transfer of all zones successful</w:delText>
                </w:r>
              </w:del>
            </w:moveFrom>
            <w:bookmarkStart w:id="5210" w:name="_Toc442899262"/>
            <w:bookmarkStart w:id="5211" w:name="_Toc442905371"/>
            <w:bookmarkEnd w:id="5210"/>
            <w:bookmarkEnd w:id="5211"/>
          </w:p>
          <w:p w14:paraId="74729938" w14:textId="1B0117C6" w:rsidR="00AE626F" w:rsidRPr="00AE626F" w:rsidDel="00781A3C" w:rsidRDefault="00AE626F">
            <w:pPr>
              <w:pStyle w:val="Heading2"/>
              <w:rPr>
                <w:del w:id="5212" w:author="Smullen, Lizz" w:date="2016-02-10T17:23:00Z"/>
              </w:rPr>
              <w:pPrChange w:id="5213" w:author="Smullen, Lizz" w:date="2016-02-11T09:03:00Z">
                <w:pPr>
                  <w:spacing w:after="60"/>
                  <w:ind w:left="360"/>
                </w:pPr>
              </w:pPrChange>
            </w:pPr>
            <w:moveFrom w:id="5214" w:author="Smullen, Lizz" w:date="2016-02-10T14:00:00Z">
              <w:del w:id="5215" w:author="Smullen, Lizz" w:date="2016-02-10T17:23:00Z">
                <w:r w:rsidRPr="00AE626F" w:rsidDel="00781A3C">
                  <w:delText>[task completed]</w:delText>
                </w:r>
              </w:del>
            </w:moveFrom>
            <w:bookmarkStart w:id="5216" w:name="_Toc442899263"/>
            <w:bookmarkStart w:id="5217" w:name="_Toc442905372"/>
            <w:bookmarkEnd w:id="5216"/>
            <w:bookmarkEnd w:id="5217"/>
          </w:p>
        </w:tc>
        <w:bookmarkStart w:id="5218" w:name="_Toc442899264"/>
        <w:bookmarkStart w:id="5219" w:name="_Toc442905373"/>
        <w:bookmarkEnd w:id="5218"/>
        <w:bookmarkEnd w:id="5219"/>
      </w:tr>
      <w:tr w:rsidR="00155C6D" w:rsidRPr="00AE626F" w:rsidDel="00781A3C" w14:paraId="42A2C4D8" w14:textId="77777777" w:rsidTr="00D91321">
        <w:trPr>
          <w:cantSplit/>
          <w:jc w:val="center"/>
          <w:del w:id="5220" w:author="Smullen, Lizz" w:date="2016-02-10T17:23:00Z"/>
        </w:trPr>
        <w:tc>
          <w:tcPr>
            <w:tcW w:w="774" w:type="dxa"/>
          </w:tcPr>
          <w:p w14:paraId="4CA8D8E2" w14:textId="650EDB86" w:rsidR="00AE626F" w:rsidRPr="00AE626F" w:rsidDel="00781A3C" w:rsidRDefault="00AE626F">
            <w:pPr>
              <w:pStyle w:val="Heading2"/>
              <w:rPr>
                <w:del w:id="5221" w:author="Smullen, Lizz" w:date="2016-02-10T17:23:00Z"/>
                <w:sz w:val="18"/>
                <w:szCs w:val="18"/>
              </w:rPr>
              <w:pPrChange w:id="5222" w:author="Smullen, Lizz" w:date="2016-02-11T09:03:00Z">
                <w:pPr>
                  <w:spacing w:before="60" w:after="60"/>
                  <w:ind w:left="360"/>
                  <w:jc w:val="center"/>
                </w:pPr>
              </w:pPrChange>
            </w:pPr>
            <w:moveFrom w:id="5223" w:author="Smullen, Lizz" w:date="2016-02-10T14:00:00Z">
              <w:del w:id="5224" w:author="Smullen, Lizz" w:date="2016-02-10T17:23:00Z">
                <w:r w:rsidRPr="00AE626F" w:rsidDel="00781A3C">
                  <w:delText xml:space="preserve">9. </w:delText>
                </w:r>
              </w:del>
            </w:moveFrom>
            <w:bookmarkStart w:id="5225" w:name="_Toc442899265"/>
            <w:bookmarkStart w:id="5226" w:name="_Toc442905374"/>
            <w:bookmarkEnd w:id="5225"/>
            <w:bookmarkEnd w:id="5226"/>
          </w:p>
        </w:tc>
        <w:tc>
          <w:tcPr>
            <w:tcW w:w="7974" w:type="dxa"/>
            <w:vAlign w:val="center"/>
          </w:tcPr>
          <w:p w14:paraId="0495436D" w14:textId="0F6521C0" w:rsidR="00AE626F" w:rsidRPr="00AE626F" w:rsidDel="00781A3C" w:rsidRDefault="00AE626F">
            <w:pPr>
              <w:pStyle w:val="Heading2"/>
              <w:rPr>
                <w:del w:id="5227" w:author="Smullen, Lizz" w:date="2016-02-10T17:23:00Z"/>
              </w:rPr>
              <w:pPrChange w:id="5228" w:author="Smullen, Lizz" w:date="2016-02-11T09:03:00Z">
                <w:pPr>
                  <w:spacing w:before="60" w:after="60"/>
                  <w:ind w:left="360"/>
                </w:pPr>
              </w:pPrChange>
            </w:pPr>
            <w:moveFrom w:id="5229" w:author="Smullen, Lizz" w:date="2016-02-10T14:00:00Z">
              <w:del w:id="5230" w:author="Smullen, Lizz" w:date="2016-02-10T17:23:00Z">
                <w:r w:rsidRPr="00AE626F" w:rsidDel="00781A3C">
                  <w:delText>Reboot the system.</w:delText>
                </w:r>
              </w:del>
            </w:moveFrom>
            <w:bookmarkStart w:id="5231" w:name="_Toc442899266"/>
            <w:bookmarkStart w:id="5232" w:name="_Toc442905375"/>
            <w:bookmarkEnd w:id="5231"/>
            <w:bookmarkEnd w:id="5232"/>
          </w:p>
        </w:tc>
        <w:bookmarkStart w:id="5233" w:name="_Toc442899267"/>
        <w:bookmarkStart w:id="5234" w:name="_Toc442905376"/>
        <w:bookmarkEnd w:id="5233"/>
        <w:bookmarkEnd w:id="5234"/>
      </w:tr>
    </w:tbl>
    <w:p w14:paraId="4C2749AE" w14:textId="77777777" w:rsidR="00EC11AA" w:rsidRDefault="00EC11AA" w:rsidP="00EC11AA">
      <w:pPr>
        <w:rPr>
          <w:ins w:id="5235" w:author="Smullen, Lizz" w:date="2016-02-12T09:49:00Z"/>
        </w:rPr>
        <w:pPrChange w:id="5236" w:author="Smullen, Lizz" w:date="2016-02-12T09:49:00Z">
          <w:pPr>
            <w:pStyle w:val="Heading2"/>
          </w:pPr>
        </w:pPrChange>
      </w:pPr>
      <w:bookmarkStart w:id="5237" w:name="_Toc442451902"/>
      <w:bookmarkEnd w:id="5237"/>
      <w:moveFromRangeEnd w:id="4704"/>
    </w:p>
    <w:p w14:paraId="012139C8" w14:textId="77777777" w:rsidR="00EC11AA" w:rsidRDefault="00EC11AA">
      <w:pPr>
        <w:spacing w:before="0" w:after="0" w:line="240" w:lineRule="auto"/>
        <w:rPr>
          <w:ins w:id="5238" w:author="Smullen, Lizz" w:date="2016-02-12T09:49:00Z"/>
          <w:rFonts w:ascii="Arial" w:eastAsiaTheme="majorEastAsia" w:hAnsi="Arial" w:cs="Arial"/>
          <w:b/>
          <w:bCs/>
        </w:rPr>
      </w:pPr>
      <w:ins w:id="5239" w:author="Smullen, Lizz" w:date="2016-02-12T09:49:00Z">
        <w:r>
          <w:br w:type="page"/>
        </w:r>
      </w:ins>
    </w:p>
    <w:p w14:paraId="1408D697" w14:textId="1A426B75" w:rsidR="006D7DEC" w:rsidRDefault="00E01A4E">
      <w:pPr>
        <w:pStyle w:val="Heading2"/>
        <w:pPrChange w:id="5240" w:author="Smullen, Lizz" w:date="2016-02-11T09:03:00Z">
          <w:pPr/>
        </w:pPrChange>
      </w:pPr>
      <w:del w:id="5241" w:author="Smullen, Lizz" w:date="2016-02-10T15:34:00Z">
        <w:r w:rsidDel="005A0BFC">
          <w:lastRenderedPageBreak/>
          <w:delText>[</w:delText>
        </w:r>
      </w:del>
      <w:bookmarkStart w:id="5242" w:name="_Toc442905377"/>
      <w:ins w:id="5243" w:author="Smullen, Lizz" w:date="2016-02-10T15:34:00Z">
        <w:r w:rsidR="005A0BFC">
          <w:t>[</w:t>
        </w:r>
      </w:ins>
      <w:r w:rsidR="00227040">
        <w:t>B</w:t>
      </w:r>
      <w:r>
        <w:t>]</w:t>
      </w:r>
      <w:r w:rsidR="00D05590">
        <w:t xml:space="preserve"> </w:t>
      </w:r>
      <w:r w:rsidR="00E15D0D" w:rsidRPr="00E15D0D">
        <w:t>Aircraft Specific Configuration</w:t>
      </w:r>
      <w:bookmarkEnd w:id="4703"/>
      <w:r w:rsidR="00BD00A1">
        <w:t xml:space="preserve"> Values</w:t>
      </w:r>
      <w:bookmarkEnd w:id="5242"/>
    </w:p>
    <w:p w14:paraId="321D0B5D" w14:textId="55E26699" w:rsidR="001350DF" w:rsidRPr="007C7F49" w:rsidRDefault="00AF7255" w:rsidP="001350DF">
      <w:r>
        <w:t>T</w:t>
      </w:r>
      <w:ins w:id="5244" w:author="Smullen, Lizz" w:date="2016-02-12T10:10:00Z">
        <w:r w:rsidR="00DF4BFC">
          <w:t>here</w:t>
        </w:r>
      </w:ins>
      <w:del w:id="5245" w:author="Smullen, Lizz" w:date="2016-02-12T10:10:00Z">
        <w:r w:rsidDel="00DF4BFC">
          <w:delText>o</w:delText>
        </w:r>
      </w:del>
      <w:r>
        <w:t xml:space="preserve"> ensure that the SATCOM System is correctly configured, do the following:</w:t>
      </w:r>
    </w:p>
    <w:p w14:paraId="1F49C495" w14:textId="0A0C6849" w:rsidR="00436356" w:rsidRDefault="00436356" w:rsidP="002573CE">
      <w:pPr>
        <w:pStyle w:val="Caption"/>
      </w:pPr>
      <w:r>
        <w:t xml:space="preserve">Table </w:t>
      </w:r>
      <w:ins w:id="5246" w:author="Smullen, Lizz" w:date="2016-02-10T21:46:00Z">
        <w:r w:rsidR="00772D1E">
          <w:fldChar w:fldCharType="begin"/>
        </w:r>
        <w:r w:rsidR="00772D1E">
          <w:instrText xml:space="preserve"> STYLEREF 1 \s </w:instrText>
        </w:r>
      </w:ins>
      <w:r w:rsidR="00772D1E">
        <w:fldChar w:fldCharType="separate"/>
      </w:r>
      <w:r w:rsidR="0088531C">
        <w:rPr>
          <w:noProof/>
        </w:rPr>
        <w:t>6</w:t>
      </w:r>
      <w:ins w:id="5247" w:author="Smullen, Lizz" w:date="2016-02-10T21:46:00Z">
        <w:r w:rsidR="00772D1E">
          <w:fldChar w:fldCharType="end"/>
        </w:r>
        <w:r w:rsidR="00772D1E">
          <w:t>.</w:t>
        </w:r>
        <w:r w:rsidR="00772D1E">
          <w:fldChar w:fldCharType="begin"/>
        </w:r>
        <w:r w:rsidR="00772D1E">
          <w:instrText xml:space="preserve"> SEQ Table \* ARABIC \s 1 </w:instrText>
        </w:r>
      </w:ins>
      <w:r w:rsidR="00772D1E">
        <w:fldChar w:fldCharType="separate"/>
      </w:r>
      <w:ins w:id="5248" w:author="Smullen, Lizz" w:date="2016-02-11T09:16:00Z">
        <w:r w:rsidR="0088531C">
          <w:rPr>
            <w:noProof/>
          </w:rPr>
          <w:t>3</w:t>
        </w:r>
      </w:ins>
      <w:ins w:id="5249" w:author="Smullen, Lizz" w:date="2016-02-10T21:46:00Z">
        <w:r w:rsidR="00772D1E">
          <w:fldChar w:fldCharType="end"/>
        </w:r>
      </w:ins>
      <w:del w:id="5250" w:author="Smullen, Lizz" w:date="2016-02-10T21:46:00Z">
        <w:r w:rsidR="003C35A2" w:rsidDel="00772D1E">
          <w:fldChar w:fldCharType="begin"/>
        </w:r>
        <w:r w:rsidR="003C35A2" w:rsidDel="00772D1E">
          <w:delInstrText xml:space="preserve"> STYLEREF 1 \s </w:delInstrText>
        </w:r>
        <w:r w:rsidR="003C35A2" w:rsidDel="00772D1E">
          <w:fldChar w:fldCharType="separate"/>
        </w:r>
        <w:r w:rsidR="00805FE1" w:rsidDel="00772D1E">
          <w:rPr>
            <w:noProof/>
          </w:rPr>
          <w:delText>6</w:delText>
        </w:r>
        <w:r w:rsidR="003C35A2" w:rsidDel="00772D1E">
          <w:rPr>
            <w:noProof/>
          </w:rPr>
          <w:fldChar w:fldCharType="end"/>
        </w:r>
        <w:r w:rsidR="00F107CB" w:rsidDel="00772D1E">
          <w:delText>.</w:delText>
        </w:r>
        <w:r w:rsidR="004E3249" w:rsidDel="00772D1E">
          <w:fldChar w:fldCharType="begin"/>
        </w:r>
        <w:r w:rsidR="004E3249" w:rsidDel="00772D1E">
          <w:delInstrText xml:space="preserve"> SEQ Table \* ARABIC \s 1 </w:delInstrText>
        </w:r>
        <w:r w:rsidR="004E3249" w:rsidDel="00772D1E">
          <w:fldChar w:fldCharType="separate"/>
        </w:r>
        <w:r w:rsidR="00805FE1" w:rsidDel="00772D1E">
          <w:rPr>
            <w:noProof/>
          </w:rPr>
          <w:delText>3</w:delText>
        </w:r>
        <w:r w:rsidR="004E3249" w:rsidDel="00772D1E">
          <w:rPr>
            <w:noProof/>
          </w:rPr>
          <w:fldChar w:fldCharType="end"/>
        </w:r>
      </w:del>
      <w:r>
        <w:t xml:space="preserve"> — Aircraft Specific Configuration</w:t>
      </w:r>
      <w:r w:rsidR="000A0369">
        <w:t xml:space="preserve"> Procedure</w:t>
      </w:r>
    </w:p>
    <w:tbl>
      <w:tblPr>
        <w:tblStyle w:val="TableGrid"/>
        <w:tblW w:w="0" w:type="auto"/>
        <w:jc w:val="center"/>
        <w:tblLook w:val="04A0" w:firstRow="1" w:lastRow="0" w:firstColumn="1" w:lastColumn="0" w:noHBand="0" w:noVBand="1"/>
        <w:tblPrChange w:id="5251" w:author="Smullen, Lizz" w:date="2016-02-11T09:14:00Z">
          <w:tblPr>
            <w:tblStyle w:val="TableGrid"/>
            <w:tblW w:w="0" w:type="auto"/>
            <w:jc w:val="center"/>
            <w:tblLook w:val="04A0" w:firstRow="1" w:lastRow="0" w:firstColumn="1" w:lastColumn="0" w:noHBand="0" w:noVBand="1"/>
          </w:tblPr>
        </w:tblPrChange>
      </w:tblPr>
      <w:tblGrid>
        <w:gridCol w:w="774"/>
        <w:gridCol w:w="7974"/>
        <w:tblGridChange w:id="5252">
          <w:tblGrid>
            <w:gridCol w:w="774"/>
            <w:gridCol w:w="7974"/>
          </w:tblGrid>
        </w:tblGridChange>
      </w:tblGrid>
      <w:tr w:rsidR="001350DF" w14:paraId="41223BDA" w14:textId="77777777" w:rsidTr="0088531C">
        <w:trPr>
          <w:trHeight w:val="314"/>
          <w:tblHeader/>
          <w:jc w:val="center"/>
          <w:trPrChange w:id="5253" w:author="Smullen, Lizz" w:date="2016-02-11T09:14:00Z">
            <w:trPr>
              <w:trHeight w:val="314"/>
              <w:tblHeader/>
              <w:jc w:val="center"/>
            </w:trPr>
          </w:trPrChange>
        </w:trPr>
        <w:tc>
          <w:tcPr>
            <w:tcW w:w="774" w:type="dxa"/>
            <w:shd w:val="clear" w:color="auto" w:fill="4F81BD" w:themeFill="accent1"/>
            <w:tcPrChange w:id="5254" w:author="Smullen, Lizz" w:date="2016-02-11T09:14:00Z">
              <w:tcPr>
                <w:tcW w:w="774" w:type="dxa"/>
                <w:shd w:val="clear" w:color="auto" w:fill="4F81BD" w:themeFill="accent1"/>
              </w:tcPr>
            </w:tcPrChange>
          </w:tcPr>
          <w:p w14:paraId="6C073AC7" w14:textId="77777777" w:rsidR="001350DF" w:rsidRPr="00523818" w:rsidRDefault="001350DF" w:rsidP="00356035">
            <w:pPr>
              <w:pStyle w:val="TableHead1"/>
            </w:pPr>
            <w:r w:rsidRPr="00523818">
              <w:t>Step</w:t>
            </w:r>
          </w:p>
        </w:tc>
        <w:tc>
          <w:tcPr>
            <w:tcW w:w="7974" w:type="dxa"/>
            <w:shd w:val="clear" w:color="auto" w:fill="4F81BD" w:themeFill="accent1"/>
            <w:tcPrChange w:id="5255" w:author="Smullen, Lizz" w:date="2016-02-11T09:14:00Z">
              <w:tcPr>
                <w:tcW w:w="7974" w:type="dxa"/>
                <w:shd w:val="clear" w:color="auto" w:fill="4F81BD" w:themeFill="accent1"/>
              </w:tcPr>
            </w:tcPrChange>
          </w:tcPr>
          <w:p w14:paraId="6C66DC67" w14:textId="77777777" w:rsidR="001350DF" w:rsidRPr="00523818" w:rsidRDefault="001350DF" w:rsidP="00356035">
            <w:pPr>
              <w:pStyle w:val="TableHead1"/>
            </w:pPr>
            <w:r w:rsidRPr="00523818">
              <w:t>Action</w:t>
            </w:r>
          </w:p>
        </w:tc>
      </w:tr>
      <w:tr w:rsidR="001350DF" w14:paraId="2E422C31" w14:textId="77777777" w:rsidTr="00A951B6">
        <w:trPr>
          <w:jc w:val="center"/>
        </w:trPr>
        <w:tc>
          <w:tcPr>
            <w:tcW w:w="774" w:type="dxa"/>
          </w:tcPr>
          <w:p w14:paraId="5485B041" w14:textId="1B4B04C2" w:rsidR="001350DF" w:rsidRPr="00680970" w:rsidRDefault="007E7B9D" w:rsidP="00EC11AA">
            <w:pPr>
              <w:keepNext/>
              <w:keepLines/>
              <w:jc w:val="center"/>
              <w:pPrChange w:id="5256" w:author="Smullen, Lizz" w:date="2016-02-12T09:48:00Z">
                <w:pPr>
                  <w:jc w:val="center"/>
                </w:pPr>
              </w:pPrChange>
            </w:pPr>
            <w:r>
              <w:t>1</w:t>
            </w:r>
            <w:r w:rsidR="001350DF">
              <w:t>.</w:t>
            </w:r>
          </w:p>
        </w:tc>
        <w:tc>
          <w:tcPr>
            <w:tcW w:w="7974" w:type="dxa"/>
            <w:vAlign w:val="center"/>
          </w:tcPr>
          <w:p w14:paraId="27C7923E" w14:textId="228991A3" w:rsidR="001350DF" w:rsidRPr="00DB04B8" w:rsidRDefault="00A161E9" w:rsidP="00EC11AA">
            <w:pPr>
              <w:keepNext/>
              <w:keepLines/>
              <w:widowControl w:val="0"/>
              <w:pPrChange w:id="5257" w:author="Smullen, Lizz" w:date="2016-02-12T09:48:00Z">
                <w:pPr>
                  <w:widowControl w:val="0"/>
                </w:pPr>
              </w:pPrChange>
            </w:pPr>
            <w:r>
              <w:t xml:space="preserve">Open a Mozilla Firefox, Google Chrome or Safari web browser. </w:t>
            </w:r>
          </w:p>
        </w:tc>
      </w:tr>
      <w:tr w:rsidR="001350DF" w14:paraId="27B82736" w14:textId="77777777" w:rsidTr="00A951B6">
        <w:trPr>
          <w:cantSplit/>
          <w:jc w:val="center"/>
        </w:trPr>
        <w:tc>
          <w:tcPr>
            <w:tcW w:w="774" w:type="dxa"/>
          </w:tcPr>
          <w:p w14:paraId="3BA61B35" w14:textId="7C9AC796" w:rsidR="001350DF" w:rsidRPr="00680970" w:rsidRDefault="007E7B9D" w:rsidP="00A951B6">
            <w:pPr>
              <w:jc w:val="center"/>
            </w:pPr>
            <w:r>
              <w:t>2</w:t>
            </w:r>
            <w:r w:rsidR="001350DF">
              <w:t>.</w:t>
            </w:r>
          </w:p>
        </w:tc>
        <w:tc>
          <w:tcPr>
            <w:tcW w:w="7974" w:type="dxa"/>
            <w:vAlign w:val="center"/>
          </w:tcPr>
          <w:p w14:paraId="6E6E9E10" w14:textId="4FD49C90" w:rsidR="001350DF" w:rsidRDefault="001350DF" w:rsidP="00A951B6">
            <w:r>
              <w:t xml:space="preserve">Enter the following IP address in the web browser to go to the </w:t>
            </w:r>
            <w:del w:id="5258" w:author="Smullen, Lizz" w:date="2016-02-12T10:07:00Z">
              <w:r w:rsidDel="008F215D">
                <w:delText>AeroSat SATCOM</w:delText>
              </w:r>
            </w:del>
            <w:ins w:id="5259" w:author="Smullen, Lizz" w:date="2016-02-12T10:07:00Z">
              <w:r w:rsidR="008F215D">
                <w:t>SATCOM System</w:t>
              </w:r>
            </w:ins>
            <w:r>
              <w:t xml:space="preserve"> home page:</w:t>
            </w:r>
          </w:p>
          <w:p w14:paraId="24B2B58A" w14:textId="77777777" w:rsidR="001350DF" w:rsidRDefault="001350DF" w:rsidP="00A951B6">
            <w:pPr>
              <w:rPr>
                <w:rStyle w:val="HTMLCode"/>
                <w:b/>
                <w:bCs/>
              </w:rPr>
            </w:pPr>
            <w:r>
              <w:rPr>
                <w:rStyle w:val="HTMLCode"/>
                <w:b/>
                <w:bCs/>
              </w:rPr>
              <w:t>192.168.64.10</w:t>
            </w:r>
          </w:p>
          <w:p w14:paraId="75B85AB1" w14:textId="3F7D2696" w:rsidR="005E0449" w:rsidRDefault="001350DF" w:rsidP="002573CE">
            <w:r>
              <w:t>The</w:t>
            </w:r>
            <w:r w:rsidRPr="00436356">
              <w:rPr>
                <w:b/>
              </w:rPr>
              <w:t xml:space="preserve"> SATCOM System Home Page</w:t>
            </w:r>
            <w:r>
              <w:t xml:space="preserve"> appears.</w:t>
            </w:r>
            <w:r w:rsidR="005E0449">
              <w:t xml:space="preserve"> </w:t>
            </w:r>
          </w:p>
          <w:p w14:paraId="375078B0" w14:textId="644CBD18" w:rsidR="001350DF" w:rsidRDefault="001350DF" w:rsidP="002573CE">
            <w:pPr>
              <w:pStyle w:val="Caption"/>
            </w:pPr>
            <w:bookmarkStart w:id="5260" w:name="_Toc433022518"/>
            <w:bookmarkStart w:id="5261" w:name="_Toc442899391"/>
            <w:r>
              <w:t xml:space="preserve">Figure </w:t>
            </w:r>
            <w:ins w:id="5262" w:author="Smullen, Lizz" w:date="2016-02-10T18:08:00Z">
              <w:r w:rsidR="009104E1">
                <w:fldChar w:fldCharType="begin"/>
              </w:r>
              <w:r w:rsidR="009104E1">
                <w:instrText xml:space="preserve"> STYLEREF 1 \s </w:instrText>
              </w:r>
            </w:ins>
            <w:r w:rsidR="009104E1">
              <w:fldChar w:fldCharType="separate"/>
            </w:r>
            <w:r w:rsidR="0088531C">
              <w:rPr>
                <w:noProof/>
              </w:rPr>
              <w:t>6</w:t>
            </w:r>
            <w:ins w:id="5263"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264" w:author="Smullen, Lizz" w:date="2016-02-11T09:16:00Z">
              <w:r w:rsidR="0088531C">
                <w:rPr>
                  <w:noProof/>
                </w:rPr>
                <w:t>17</w:t>
              </w:r>
            </w:ins>
            <w:ins w:id="5265" w:author="Smullen, Lizz" w:date="2016-02-10T18:08:00Z">
              <w:r w:rsidR="009104E1">
                <w:fldChar w:fldCharType="end"/>
              </w:r>
            </w:ins>
            <w:del w:id="5266"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21</w:delText>
              </w:r>
              <w:r w:rsidR="00484E5B" w:rsidDel="00961F73">
                <w:rPr>
                  <w:noProof/>
                </w:rPr>
                <w:fldChar w:fldCharType="end"/>
              </w:r>
            </w:del>
            <w:r>
              <w:t xml:space="preserve"> — SATCOM System Home Page</w:t>
            </w:r>
            <w:bookmarkEnd w:id="5260"/>
            <w:bookmarkEnd w:id="5261"/>
          </w:p>
          <w:p w14:paraId="2532C4E4" w14:textId="12A64188" w:rsidR="00303B72" w:rsidRPr="00DB04B8" w:rsidRDefault="00497A79" w:rsidP="002573CE">
            <w:pPr>
              <w:ind w:left="720"/>
            </w:pPr>
            <w:r>
              <w:rPr>
                <w:noProof/>
              </w:rPr>
              <w:drawing>
                <wp:inline distT="0" distB="0" distL="0" distR="0" wp14:anchorId="7FDB84C0" wp14:editId="20DBA7BF">
                  <wp:extent cx="3703320" cy="2633472"/>
                  <wp:effectExtent l="19050" t="19050" r="11430" b="146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703320" cy="2633472"/>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1350DF" w14:paraId="69CF9CF4" w14:textId="77777777" w:rsidTr="002573CE">
        <w:trPr>
          <w:cantSplit/>
          <w:trHeight w:val="5426"/>
          <w:jc w:val="center"/>
        </w:trPr>
        <w:tc>
          <w:tcPr>
            <w:tcW w:w="774" w:type="dxa"/>
          </w:tcPr>
          <w:p w14:paraId="5EC507ED" w14:textId="5E668A79" w:rsidR="001350DF" w:rsidRPr="00680970" w:rsidRDefault="007E7B9D" w:rsidP="00A951B6">
            <w:pPr>
              <w:jc w:val="center"/>
            </w:pPr>
            <w:r>
              <w:lastRenderedPageBreak/>
              <w:t>3</w:t>
            </w:r>
            <w:r w:rsidR="001350DF">
              <w:t>.</w:t>
            </w:r>
          </w:p>
        </w:tc>
        <w:tc>
          <w:tcPr>
            <w:tcW w:w="7974" w:type="dxa"/>
          </w:tcPr>
          <w:p w14:paraId="686700AF" w14:textId="77777777" w:rsidR="00AF7255" w:rsidRDefault="00AF7255" w:rsidP="002573CE">
            <w:r>
              <w:t xml:space="preserve">Click </w:t>
            </w:r>
            <w:r w:rsidRPr="00FC5B9C">
              <w:rPr>
                <w:b/>
              </w:rPr>
              <w:t>[System Installation</w:t>
            </w:r>
            <w:r>
              <w:t xml:space="preserve">] at the top of the home page. </w:t>
            </w:r>
          </w:p>
          <w:p w14:paraId="1B742E06" w14:textId="3000E581" w:rsidR="005E0449" w:rsidRDefault="001350DF" w:rsidP="002573CE">
            <w:r>
              <w:t xml:space="preserve">The </w:t>
            </w:r>
            <w:r w:rsidRPr="00436356">
              <w:rPr>
                <w:b/>
              </w:rPr>
              <w:t xml:space="preserve">System Installation Support </w:t>
            </w:r>
            <w:r w:rsidRPr="00436356">
              <w:t>page</w:t>
            </w:r>
            <w:r>
              <w:t xml:space="preserve"> appears.</w:t>
            </w:r>
            <w:r w:rsidR="00AF7255">
              <w:t xml:space="preserve"> </w:t>
            </w:r>
          </w:p>
          <w:p w14:paraId="17035A55" w14:textId="0B33E6FA" w:rsidR="001350DF" w:rsidRDefault="001350DF" w:rsidP="002573CE">
            <w:pPr>
              <w:pStyle w:val="Caption"/>
            </w:pPr>
            <w:bookmarkStart w:id="5267" w:name="_Toc433022519"/>
            <w:bookmarkStart w:id="5268" w:name="_Toc442899392"/>
            <w:r>
              <w:t xml:space="preserve">Figure </w:t>
            </w:r>
            <w:ins w:id="5269" w:author="Smullen, Lizz" w:date="2016-02-10T18:08:00Z">
              <w:r w:rsidR="009104E1">
                <w:fldChar w:fldCharType="begin"/>
              </w:r>
              <w:r w:rsidR="009104E1">
                <w:instrText xml:space="preserve"> STYLEREF 1 \s </w:instrText>
              </w:r>
            </w:ins>
            <w:r w:rsidR="009104E1">
              <w:fldChar w:fldCharType="separate"/>
            </w:r>
            <w:r w:rsidR="0088531C">
              <w:rPr>
                <w:noProof/>
              </w:rPr>
              <w:t>6</w:t>
            </w:r>
            <w:ins w:id="5270"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271" w:author="Smullen, Lizz" w:date="2016-02-11T09:16:00Z">
              <w:r w:rsidR="0088531C">
                <w:rPr>
                  <w:noProof/>
                </w:rPr>
                <w:t>18</w:t>
              </w:r>
            </w:ins>
            <w:ins w:id="5272" w:author="Smullen, Lizz" w:date="2016-02-10T18:08:00Z">
              <w:r w:rsidR="009104E1">
                <w:fldChar w:fldCharType="end"/>
              </w:r>
            </w:ins>
            <w:del w:id="5273"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22</w:delText>
              </w:r>
              <w:r w:rsidR="00484E5B" w:rsidDel="00961F73">
                <w:rPr>
                  <w:noProof/>
                </w:rPr>
                <w:fldChar w:fldCharType="end"/>
              </w:r>
            </w:del>
            <w:r>
              <w:t xml:space="preserve"> — System Installation Support</w:t>
            </w:r>
            <w:bookmarkEnd w:id="5267"/>
            <w:bookmarkEnd w:id="5268"/>
          </w:p>
          <w:p w14:paraId="76AD1A1C" w14:textId="26B28603" w:rsidR="001350DF" w:rsidRPr="00DB04B8" w:rsidRDefault="00004CEA">
            <w:pPr>
              <w:jc w:val="center"/>
            </w:pPr>
            <w:r>
              <w:rPr>
                <w:noProof/>
              </w:rPr>
              <w:drawing>
                <wp:inline distT="0" distB="0" distL="0" distR="0" wp14:anchorId="7749E42C" wp14:editId="3FB63CF5">
                  <wp:extent cx="3657600" cy="2596896"/>
                  <wp:effectExtent l="19050" t="19050" r="1905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692" t="16182" r="2179" b="14302"/>
                          <a:stretch/>
                        </pic:blipFill>
                        <pic:spPr bwMode="auto">
                          <a:xfrm>
                            <a:off x="0" y="0"/>
                            <a:ext cx="3657600" cy="2596896"/>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tc>
      </w:tr>
      <w:tr w:rsidR="001350DF" w14:paraId="0381C655" w14:textId="77777777" w:rsidTr="00A951B6">
        <w:trPr>
          <w:cantSplit/>
          <w:jc w:val="center"/>
        </w:trPr>
        <w:tc>
          <w:tcPr>
            <w:tcW w:w="774" w:type="dxa"/>
          </w:tcPr>
          <w:p w14:paraId="5CC53559" w14:textId="5292258C" w:rsidR="001350DF" w:rsidRPr="00680970" w:rsidRDefault="007E7B9D" w:rsidP="00A951B6">
            <w:pPr>
              <w:jc w:val="center"/>
            </w:pPr>
            <w:r>
              <w:lastRenderedPageBreak/>
              <w:t>4</w:t>
            </w:r>
            <w:r w:rsidR="001350DF">
              <w:t>.</w:t>
            </w:r>
          </w:p>
        </w:tc>
        <w:tc>
          <w:tcPr>
            <w:tcW w:w="7974" w:type="dxa"/>
            <w:vAlign w:val="center"/>
          </w:tcPr>
          <w:p w14:paraId="6F77A753" w14:textId="1594F546" w:rsidR="00AF7255" w:rsidRDefault="00AF7255" w:rsidP="00A951B6">
            <w:r>
              <w:t xml:space="preserve">Click the </w:t>
            </w:r>
            <w:r w:rsidRPr="002B77FF">
              <w:rPr>
                <w:b/>
              </w:rPr>
              <w:t>System Configuration</w:t>
            </w:r>
            <w:r>
              <w:t xml:space="preserve"> button located on the side panel of the page.</w:t>
            </w:r>
          </w:p>
          <w:p w14:paraId="54436D66" w14:textId="77777777" w:rsidR="001350DF" w:rsidRDefault="001350DF" w:rsidP="00A951B6">
            <w:r>
              <w:t xml:space="preserve">The </w:t>
            </w:r>
            <w:r>
              <w:rPr>
                <w:b/>
              </w:rPr>
              <w:t xml:space="preserve">System Configuration </w:t>
            </w:r>
            <w:r>
              <w:t>page appears.</w:t>
            </w:r>
          </w:p>
          <w:p w14:paraId="39C8D78B" w14:textId="5E6ED86A" w:rsidR="001350DF" w:rsidRDefault="001350DF" w:rsidP="002573CE">
            <w:pPr>
              <w:pStyle w:val="Caption"/>
            </w:pPr>
            <w:bookmarkStart w:id="5274" w:name="_Toc433022520"/>
            <w:bookmarkStart w:id="5275" w:name="_Toc442899393"/>
            <w:r>
              <w:t xml:space="preserve">Figure </w:t>
            </w:r>
            <w:ins w:id="5276" w:author="Smullen, Lizz" w:date="2016-02-10T18:08:00Z">
              <w:r w:rsidR="009104E1">
                <w:fldChar w:fldCharType="begin"/>
              </w:r>
              <w:r w:rsidR="009104E1">
                <w:instrText xml:space="preserve"> STYLEREF 1 \s </w:instrText>
              </w:r>
            </w:ins>
            <w:r w:rsidR="009104E1">
              <w:fldChar w:fldCharType="separate"/>
            </w:r>
            <w:r w:rsidR="0088531C">
              <w:rPr>
                <w:noProof/>
              </w:rPr>
              <w:t>6</w:t>
            </w:r>
            <w:ins w:id="5277"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278" w:author="Smullen, Lizz" w:date="2016-02-11T09:16:00Z">
              <w:r w:rsidR="0088531C">
                <w:rPr>
                  <w:noProof/>
                </w:rPr>
                <w:t>19</w:t>
              </w:r>
            </w:ins>
            <w:ins w:id="5279" w:author="Smullen, Lizz" w:date="2016-02-10T18:08:00Z">
              <w:r w:rsidR="009104E1">
                <w:fldChar w:fldCharType="end"/>
              </w:r>
            </w:ins>
            <w:del w:id="5280" w:author="Smullen, Lizz" w:date="2016-02-10T15:58:00Z">
              <w:r w:rsidR="00484E5B" w:rsidDel="00961F73">
                <w:fldChar w:fldCharType="begin"/>
              </w:r>
              <w:r w:rsidR="00484E5B" w:rsidDel="00961F73">
                <w:delInstrText xml:space="preserve"> STYLEREF 1 \s </w:delInstrText>
              </w:r>
              <w:r w:rsidR="00484E5B" w:rsidDel="00961F73">
                <w:fldChar w:fldCharType="separate"/>
              </w:r>
              <w:r w:rsidR="009567AE" w:rsidDel="00961F73">
                <w:rPr>
                  <w:noProof/>
                </w:rPr>
                <w:delText>6</w:delText>
              </w:r>
              <w:r w:rsidR="00484E5B" w:rsidDel="00961F73">
                <w:rPr>
                  <w:noProof/>
                </w:rPr>
                <w:fldChar w:fldCharType="end"/>
              </w:r>
              <w:r w:rsidR="009567AE" w:rsidDel="00961F73">
                <w:delText>.</w:delText>
              </w:r>
              <w:r w:rsidR="00484E5B" w:rsidDel="00961F73">
                <w:fldChar w:fldCharType="begin"/>
              </w:r>
              <w:r w:rsidR="00484E5B" w:rsidDel="00961F73">
                <w:delInstrText xml:space="preserve"> SEQ Figure \* ARABIC \s 1 </w:delInstrText>
              </w:r>
              <w:r w:rsidR="00484E5B" w:rsidDel="00961F73">
                <w:fldChar w:fldCharType="separate"/>
              </w:r>
              <w:r w:rsidR="009567AE" w:rsidDel="00961F73">
                <w:rPr>
                  <w:noProof/>
                </w:rPr>
                <w:delText>23</w:delText>
              </w:r>
              <w:r w:rsidR="00484E5B" w:rsidDel="00961F73">
                <w:rPr>
                  <w:noProof/>
                </w:rPr>
                <w:fldChar w:fldCharType="end"/>
              </w:r>
            </w:del>
            <w:r>
              <w:t xml:space="preserve"> — System Configuration Page</w:t>
            </w:r>
            <w:bookmarkEnd w:id="5274"/>
            <w:bookmarkEnd w:id="5275"/>
          </w:p>
          <w:p w14:paraId="6901C224" w14:textId="732CA197" w:rsidR="001350DF" w:rsidRPr="002B77FF" w:rsidRDefault="00EC11AA" w:rsidP="00A951B6">
            <w:pPr>
              <w:jc w:val="center"/>
            </w:pPr>
            <w:r>
              <w:rPr>
                <w:noProof/>
              </w:rPr>
              <mc:AlternateContent>
                <mc:Choice Requires="wps">
                  <w:drawing>
                    <wp:anchor distT="0" distB="0" distL="114300" distR="114300" simplePos="0" relativeHeight="251714560" behindDoc="0" locked="0" layoutInCell="1" allowOverlap="1" wp14:anchorId="2969DD9A" wp14:editId="26B4CFE5">
                      <wp:simplePos x="0" y="0"/>
                      <wp:positionH relativeFrom="column">
                        <wp:posOffset>1687195</wp:posOffset>
                      </wp:positionH>
                      <wp:positionV relativeFrom="paragraph">
                        <wp:posOffset>1727835</wp:posOffset>
                      </wp:positionV>
                      <wp:extent cx="831850" cy="200660"/>
                      <wp:effectExtent l="0" t="0" r="25400" b="27940"/>
                      <wp:wrapNone/>
                      <wp:docPr id="42" name="Rectangle 42"/>
                      <wp:cNvGraphicFramePr/>
                      <a:graphic xmlns:a="http://schemas.openxmlformats.org/drawingml/2006/main">
                        <a:graphicData uri="http://schemas.microsoft.com/office/word/2010/wordprocessingShape">
                          <wps:wsp>
                            <wps:cNvSpPr/>
                            <wps:spPr>
                              <a:xfrm>
                                <a:off x="0" y="0"/>
                                <a:ext cx="83185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132.85pt;margin-top:136.05pt;width:65.5pt;height:1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8C8A20A" wp14:editId="41E06271">
                      <wp:simplePos x="0" y="0"/>
                      <wp:positionH relativeFrom="column">
                        <wp:posOffset>2624455</wp:posOffset>
                      </wp:positionH>
                      <wp:positionV relativeFrom="paragraph">
                        <wp:posOffset>1144270</wp:posOffset>
                      </wp:positionV>
                      <wp:extent cx="1014730" cy="150495"/>
                      <wp:effectExtent l="0" t="0" r="13970" b="20955"/>
                      <wp:wrapNone/>
                      <wp:docPr id="41" name="Rectangle 41"/>
                      <wp:cNvGraphicFramePr/>
                      <a:graphic xmlns:a="http://schemas.openxmlformats.org/drawingml/2006/main">
                        <a:graphicData uri="http://schemas.microsoft.com/office/word/2010/wordprocessingShape">
                          <wps:wsp>
                            <wps:cNvSpPr/>
                            <wps:spPr>
                              <a:xfrm>
                                <a:off x="0" y="0"/>
                                <a:ext cx="101473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206.65pt;margin-top:90.1pt;width:79.9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12512" behindDoc="0" locked="0" layoutInCell="1" allowOverlap="1" wp14:anchorId="66AA8E3B" wp14:editId="1240119F">
                      <wp:simplePos x="0" y="0"/>
                      <wp:positionH relativeFrom="column">
                        <wp:posOffset>1433195</wp:posOffset>
                      </wp:positionH>
                      <wp:positionV relativeFrom="paragraph">
                        <wp:posOffset>1143635</wp:posOffset>
                      </wp:positionV>
                      <wp:extent cx="582295" cy="125095"/>
                      <wp:effectExtent l="0" t="0" r="27305" b="27305"/>
                      <wp:wrapNone/>
                      <wp:docPr id="40" name="Rectangle 40"/>
                      <wp:cNvGraphicFramePr/>
                      <a:graphic xmlns:a="http://schemas.openxmlformats.org/drawingml/2006/main">
                        <a:graphicData uri="http://schemas.microsoft.com/office/word/2010/wordprocessingShape">
                          <wps:wsp>
                            <wps:cNvSpPr/>
                            <wps:spPr>
                              <a:xfrm>
                                <a:off x="0" y="0"/>
                                <a:ext cx="582295" cy="125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112.85pt;margin-top:90.05pt;width:45.85pt;height: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" filled="f" strokecolor="red" strokeweight="2pt"/>
                  </w:pict>
                </mc:Fallback>
              </mc:AlternateContent>
            </w:r>
            <w:r w:rsidR="001350DF">
              <w:rPr>
                <w:noProof/>
              </w:rPr>
              <w:drawing>
                <wp:inline distT="0" distB="0" distL="0" distR="0" wp14:anchorId="337AA92C" wp14:editId="6B68577B">
                  <wp:extent cx="3703320" cy="3392424"/>
                  <wp:effectExtent l="19050" t="19050" r="1143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10 System Configuration page.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03320" cy="3392424"/>
                          </a:xfrm>
                          <a:prstGeom prst="rect">
                            <a:avLst/>
                          </a:prstGeom>
                          <a:ln w="19050">
                            <a:solidFill>
                              <a:schemeClr val="tx2">
                                <a:lumMod val="60000"/>
                                <a:lumOff val="40000"/>
                              </a:schemeClr>
                            </a:solidFill>
                          </a:ln>
                        </pic:spPr>
                      </pic:pic>
                    </a:graphicData>
                  </a:graphic>
                </wp:inline>
              </w:drawing>
            </w:r>
          </w:p>
        </w:tc>
      </w:tr>
      <w:tr w:rsidR="001350DF" w14:paraId="5A7B82F7" w14:textId="77777777" w:rsidTr="00A431BE">
        <w:trPr>
          <w:cantSplit/>
          <w:jc w:val="center"/>
        </w:trPr>
        <w:tc>
          <w:tcPr>
            <w:tcW w:w="774" w:type="dxa"/>
          </w:tcPr>
          <w:p w14:paraId="24A269E5" w14:textId="7BE7A6D5" w:rsidR="001350DF" w:rsidRDefault="007E7B9D" w:rsidP="00A951B6">
            <w:pPr>
              <w:jc w:val="center"/>
            </w:pPr>
            <w:r>
              <w:t>5</w:t>
            </w:r>
            <w:r w:rsidR="001350DF">
              <w:t>.</w:t>
            </w:r>
          </w:p>
        </w:tc>
        <w:tc>
          <w:tcPr>
            <w:tcW w:w="7974" w:type="dxa"/>
            <w:vAlign w:val="center"/>
          </w:tcPr>
          <w:p w14:paraId="05C546D1" w14:textId="25437E3C" w:rsidR="001350DF" w:rsidRDefault="001350DF" w:rsidP="00A951B6">
            <w:r>
              <w:t xml:space="preserve">Update the following fields under the </w:t>
            </w:r>
            <w:r w:rsidRPr="002573CE">
              <w:rPr>
                <w:b/>
              </w:rPr>
              <w:t>Aircraft</w:t>
            </w:r>
            <w:r>
              <w:t xml:space="preserve"> section of this page, as required. Otherwise, go to the next step.</w:t>
            </w:r>
            <w:r w:rsidR="00BD6387">
              <w:t xml:space="preserve"> </w:t>
            </w:r>
          </w:p>
          <w:p w14:paraId="7C3A847B" w14:textId="77777777" w:rsidR="001350DF" w:rsidRDefault="001350DF" w:rsidP="001350DF">
            <w:pPr>
              <w:numPr>
                <w:ilvl w:val="0"/>
                <w:numId w:val="36"/>
              </w:numPr>
            </w:pPr>
            <w:r>
              <w:t xml:space="preserve">Enter the registration number of the aircraft (e.g., N669US) in the </w:t>
            </w:r>
            <w:r w:rsidRPr="00F75D4D">
              <w:rPr>
                <w:b/>
              </w:rPr>
              <w:t>Tail</w:t>
            </w:r>
            <w:r>
              <w:t xml:space="preserve"> field. Click the </w:t>
            </w:r>
            <w:r w:rsidRPr="00F75D4D">
              <w:rPr>
                <w:b/>
              </w:rPr>
              <w:t>Set</w:t>
            </w:r>
            <w:r>
              <w:t xml:space="preserve"> button.</w:t>
            </w:r>
          </w:p>
          <w:p w14:paraId="2CCE0CDE" w14:textId="24E8E8ED" w:rsidR="00253AEB" w:rsidRDefault="00D41637">
            <w:pPr>
              <w:numPr>
                <w:ilvl w:val="0"/>
                <w:numId w:val="36"/>
              </w:numPr>
            </w:pPr>
            <w:r>
              <w:t xml:space="preserve">Enter </w:t>
            </w:r>
            <w:del w:id="5281" w:author="Smullen, Lizz" w:date="2016-02-12T09:50:00Z">
              <w:r w:rsidDel="00EC11AA">
                <w:delText xml:space="preserve"> </w:delText>
              </w:r>
            </w:del>
            <w:r>
              <w:t xml:space="preserve">the </w:t>
            </w:r>
            <w:r w:rsidR="002906EF">
              <w:t xml:space="preserve">name of the </w:t>
            </w:r>
            <w:r>
              <w:t>customer</w:t>
            </w:r>
            <w:r w:rsidR="001350DF">
              <w:t xml:space="preserve"> operating the aircraft (e.g., </w:t>
            </w:r>
            <w:r w:rsidR="00253AEB">
              <w:t>Astronics AeroSat</w:t>
            </w:r>
            <w:r w:rsidR="001350DF">
              <w:t xml:space="preserve">) in the </w:t>
            </w:r>
            <w:r w:rsidR="001350DF" w:rsidRPr="00F75D4D">
              <w:rPr>
                <w:b/>
              </w:rPr>
              <w:t>CUST ID</w:t>
            </w:r>
            <w:r w:rsidR="001350DF">
              <w:t xml:space="preserve"> field.</w:t>
            </w:r>
          </w:p>
          <w:p w14:paraId="6BF96A9A" w14:textId="77D0649B" w:rsidR="001350DF" w:rsidRDefault="001350DF">
            <w:pPr>
              <w:numPr>
                <w:ilvl w:val="0"/>
                <w:numId w:val="36"/>
              </w:numPr>
            </w:pPr>
            <w:r>
              <w:t xml:space="preserve"> Click the </w:t>
            </w:r>
            <w:r w:rsidRPr="00F75D4D">
              <w:rPr>
                <w:b/>
              </w:rPr>
              <w:t xml:space="preserve">Set </w:t>
            </w:r>
            <w:r>
              <w:t>button.</w:t>
            </w:r>
          </w:p>
        </w:tc>
      </w:tr>
      <w:tr w:rsidR="008D6D16" w14:paraId="79153A00" w14:textId="77777777" w:rsidTr="008D6D16">
        <w:trPr>
          <w:jc w:val="center"/>
        </w:trPr>
        <w:tc>
          <w:tcPr>
            <w:tcW w:w="774" w:type="dxa"/>
          </w:tcPr>
          <w:p w14:paraId="3EB00E00" w14:textId="632C7435" w:rsidR="008D6D16" w:rsidRDefault="007E7B9D" w:rsidP="008D6D16">
            <w:pPr>
              <w:keepNext/>
              <w:keepLines/>
              <w:jc w:val="center"/>
            </w:pPr>
            <w:r>
              <w:t>6</w:t>
            </w:r>
            <w:r w:rsidR="008D6D16">
              <w:t>.</w:t>
            </w:r>
          </w:p>
        </w:tc>
        <w:tc>
          <w:tcPr>
            <w:tcW w:w="7974" w:type="dxa"/>
          </w:tcPr>
          <w:p w14:paraId="0315DEE9" w14:textId="77777777" w:rsidR="008D6D16" w:rsidRDefault="008D6D16" w:rsidP="008D6D16">
            <w:r>
              <w:t xml:space="preserve">Click the </w:t>
            </w:r>
            <w:r>
              <w:rPr>
                <w:b/>
              </w:rPr>
              <w:t>t</w:t>
            </w:r>
            <w:r w:rsidRPr="00AA0FC8">
              <w:rPr>
                <w:b/>
              </w:rPr>
              <w:t>oggle</w:t>
            </w:r>
            <w:r>
              <w:t xml:space="preserve"> button next to the </w:t>
            </w:r>
            <w:r w:rsidRPr="00AA0FC8">
              <w:rPr>
                <w:b/>
              </w:rPr>
              <w:t>S</w:t>
            </w:r>
            <w:r>
              <w:rPr>
                <w:b/>
              </w:rPr>
              <w:t>tate</w:t>
            </w:r>
            <w:r>
              <w:t xml:space="preserve"> field under the </w:t>
            </w:r>
            <w:r w:rsidRPr="00F05079">
              <w:rPr>
                <w:b/>
              </w:rPr>
              <w:t>Aircraft</w:t>
            </w:r>
            <w:r>
              <w:t xml:space="preserve"> section of this page from </w:t>
            </w:r>
            <w:r w:rsidRPr="00AA0FC8">
              <w:rPr>
                <w:b/>
              </w:rPr>
              <w:t>Installed</w:t>
            </w:r>
            <w:r>
              <w:t xml:space="preserve"> to </w:t>
            </w:r>
            <w:r>
              <w:rPr>
                <w:b/>
              </w:rPr>
              <w:t>Not Installed</w:t>
            </w:r>
            <w:r w:rsidRPr="007C7F49">
              <w:t>.</w:t>
            </w:r>
          </w:p>
        </w:tc>
      </w:tr>
      <w:tr w:rsidR="001350DF" w14:paraId="383BCD81" w14:textId="77777777" w:rsidTr="00A951B6">
        <w:trPr>
          <w:jc w:val="center"/>
        </w:trPr>
        <w:tc>
          <w:tcPr>
            <w:tcW w:w="774" w:type="dxa"/>
          </w:tcPr>
          <w:p w14:paraId="4F5C22A9" w14:textId="676957B1" w:rsidR="001350DF" w:rsidRDefault="001350DF" w:rsidP="00A951B6">
            <w:pPr>
              <w:jc w:val="center"/>
            </w:pPr>
            <w:r>
              <w:t>7.</w:t>
            </w:r>
          </w:p>
        </w:tc>
        <w:tc>
          <w:tcPr>
            <w:tcW w:w="7974" w:type="dxa"/>
          </w:tcPr>
          <w:p w14:paraId="1CAA7A93" w14:textId="163C8007" w:rsidR="001350DF" w:rsidRDefault="00893049" w:rsidP="00A951B6">
            <w:r>
              <w:t>If needed u</w:t>
            </w:r>
            <w:r w:rsidR="001350DF">
              <w:t>pdate the following fields under the INS/IRU section of this page. Otherwise, go to the next step.</w:t>
            </w:r>
          </w:p>
          <w:p w14:paraId="532D1053" w14:textId="4EF0CD6D" w:rsidR="001350DF" w:rsidRDefault="001350DF" w:rsidP="001350DF">
            <w:pPr>
              <w:numPr>
                <w:ilvl w:val="0"/>
                <w:numId w:val="37"/>
              </w:numPr>
            </w:pPr>
            <w:r>
              <w:t xml:space="preserve">Select the navigation data source installed on the </w:t>
            </w:r>
            <w:r w:rsidR="00D41637">
              <w:t>aircraft</w:t>
            </w:r>
            <w:r>
              <w:t xml:space="preserve"> from the </w:t>
            </w:r>
            <w:r w:rsidRPr="00AA0FC8">
              <w:rPr>
                <w:b/>
              </w:rPr>
              <w:t>IRU</w:t>
            </w:r>
            <w:r>
              <w:t xml:space="preserve"> dropdown menu.</w:t>
            </w:r>
          </w:p>
          <w:p w14:paraId="02D81F77" w14:textId="0705A85E" w:rsidR="001350DF" w:rsidRDefault="001350DF" w:rsidP="008D6D16">
            <w:pPr>
              <w:numPr>
                <w:ilvl w:val="0"/>
                <w:numId w:val="37"/>
              </w:numPr>
            </w:pPr>
            <w:r>
              <w:t xml:space="preserve">Click the </w:t>
            </w:r>
            <w:r w:rsidRPr="00AA0FC8">
              <w:rPr>
                <w:b/>
              </w:rPr>
              <w:t>Verify</w:t>
            </w:r>
            <w:r>
              <w:t xml:space="preserve"> button next to the </w:t>
            </w:r>
            <w:r w:rsidRPr="00AA0FC8">
              <w:rPr>
                <w:b/>
              </w:rPr>
              <w:t>IRU</w:t>
            </w:r>
            <w:r>
              <w:t xml:space="preserve"> dropdown menu so that the system can verify the navigation data configuration.</w:t>
            </w:r>
          </w:p>
        </w:tc>
      </w:tr>
      <w:tr w:rsidR="002F5ECA" w14:paraId="57C56C67" w14:textId="77777777" w:rsidTr="00A951B6">
        <w:trPr>
          <w:jc w:val="center"/>
        </w:trPr>
        <w:tc>
          <w:tcPr>
            <w:tcW w:w="774" w:type="dxa"/>
          </w:tcPr>
          <w:p w14:paraId="25032D18" w14:textId="62CC31CE" w:rsidR="002F5ECA" w:rsidRDefault="00DB363B" w:rsidP="00A951B6">
            <w:pPr>
              <w:keepNext/>
              <w:keepLines/>
              <w:jc w:val="center"/>
            </w:pPr>
            <w:r>
              <w:lastRenderedPageBreak/>
              <w:t>8.</w:t>
            </w:r>
          </w:p>
        </w:tc>
        <w:tc>
          <w:tcPr>
            <w:tcW w:w="7974" w:type="dxa"/>
          </w:tcPr>
          <w:p w14:paraId="4BDC85DB" w14:textId="45E340E2" w:rsidR="002F5ECA" w:rsidRPr="005A1E78" w:rsidRDefault="005A1E78">
            <w:r w:rsidRPr="002573CE">
              <w:t xml:space="preserve">Verify or </w:t>
            </w:r>
            <w:r w:rsidR="002F5ECA" w:rsidRPr="005A1E78">
              <w:t xml:space="preserve">update </w:t>
            </w:r>
            <w:r w:rsidR="009E68D9" w:rsidRPr="005A1E78">
              <w:t>a new ACMU with the correct</w:t>
            </w:r>
            <w:r w:rsidR="00DB363B" w:rsidRPr="005A1E78">
              <w:t xml:space="preserve"> GE 9181G </w:t>
            </w:r>
            <w:r w:rsidR="009E68D9" w:rsidRPr="005A1E78">
              <w:t xml:space="preserve"> IRU orientation</w:t>
            </w:r>
            <w:r w:rsidRPr="002573CE">
              <w:t xml:space="preserve"> configuration</w:t>
            </w:r>
          </w:p>
          <w:p w14:paraId="2BA97B44" w14:textId="26F972B1" w:rsidR="009E68D9" w:rsidRDefault="009E68D9" w:rsidP="00A951B6">
            <w:r>
              <w:rPr>
                <w:rFonts w:ascii="Cambria Math" w:hAnsi="Cambria Math" w:cs="Cambria Math"/>
              </w:rPr>
              <w:t>⦁</w:t>
            </w:r>
            <w:r>
              <w:t xml:space="preserve"> </w:t>
            </w:r>
            <w:r w:rsidR="00253AEB">
              <w:t xml:space="preserve">Enter the </w:t>
            </w:r>
            <w:r>
              <w:t xml:space="preserve">IRU Orientation </w:t>
            </w:r>
            <w:r w:rsidR="00253AEB">
              <w:t>value of</w:t>
            </w:r>
            <w:r>
              <w:t xml:space="preserve"> </w:t>
            </w:r>
            <w:r w:rsidRPr="002573CE">
              <w:rPr>
                <w:b/>
              </w:rPr>
              <w:t>3</w:t>
            </w:r>
          </w:p>
          <w:p w14:paraId="3C6187CF" w14:textId="4D3E6E87" w:rsidR="009E68D9" w:rsidRDefault="009E68D9" w:rsidP="00A951B6">
            <w:r>
              <w:rPr>
                <w:rFonts w:ascii="Cambria Math" w:hAnsi="Cambria Math" w:cs="Cambria Math"/>
              </w:rPr>
              <w:t>⦁</w:t>
            </w:r>
            <w:r>
              <w:t xml:space="preserve"> </w:t>
            </w:r>
            <w:r w:rsidR="00253AEB">
              <w:t xml:space="preserve">Enter the </w:t>
            </w:r>
            <w:r>
              <w:t xml:space="preserve">Install Orientation  </w:t>
            </w:r>
            <w:r w:rsidR="00253AEB">
              <w:t xml:space="preserve">value of </w:t>
            </w:r>
            <w:r w:rsidRPr="002573CE">
              <w:rPr>
                <w:b/>
              </w:rPr>
              <w:t>1</w:t>
            </w:r>
          </w:p>
          <w:p w14:paraId="0747FD9E" w14:textId="2F036AA9" w:rsidR="009E68D9" w:rsidRDefault="00253AEB" w:rsidP="00A951B6">
            <w:r>
              <w:rPr>
                <w:rFonts w:ascii="Cambria Math" w:hAnsi="Cambria Math" w:cs="Cambria Math"/>
              </w:rPr>
              <w:t>⦁</w:t>
            </w:r>
            <w:r>
              <w:t xml:space="preserve"> </w:t>
            </w:r>
            <w:r w:rsidR="009E68D9">
              <w:t xml:space="preserve">Click the </w:t>
            </w:r>
            <w:r w:rsidR="009E68D9" w:rsidRPr="002573CE">
              <w:rPr>
                <w:b/>
              </w:rPr>
              <w:t>Modify</w:t>
            </w:r>
            <w:r w:rsidR="009E68D9">
              <w:t xml:space="preserve"> button.</w:t>
            </w:r>
          </w:p>
          <w:p w14:paraId="0E919DDD" w14:textId="0F86D523" w:rsidR="00DB363B" w:rsidRDefault="00DB363B" w:rsidP="00A951B6">
            <w:r w:rsidRPr="0088531C">
              <w:rPr>
                <w:b/>
                <w:color w:val="4F81BD" w:themeColor="accent1"/>
                <w:rPrChange w:id="5282" w:author="Smullen, Lizz" w:date="2016-02-11T09:14:00Z">
                  <w:rPr/>
                </w:rPrChange>
              </w:rPr>
              <w:t>NOTE:</w:t>
            </w:r>
            <w:r>
              <w:t xml:space="preserve"> These values are</w:t>
            </w:r>
            <w:r w:rsidR="00227040">
              <w:t xml:space="preserve"> correct for the HR133 and HR160 system installations.</w:t>
            </w:r>
          </w:p>
          <w:p w14:paraId="1B4788F5" w14:textId="280B1D0A" w:rsidR="00A63397" w:rsidRDefault="00A63397">
            <w:r>
              <w:t xml:space="preserve"> </w:t>
            </w:r>
            <w:r w:rsidR="009E68D9" w:rsidRPr="005A1E78">
              <w:t xml:space="preserve">Measure </w:t>
            </w:r>
            <w:r w:rsidR="002906EF">
              <w:t xml:space="preserve">the “x,y,z” </w:t>
            </w:r>
            <w:r w:rsidR="005A1E78" w:rsidRPr="005A1E78">
              <w:t xml:space="preserve">distances from the GPS antenna to the IRU </w:t>
            </w:r>
            <w:r w:rsidR="009E68D9" w:rsidRPr="005A1E78">
              <w:t>and enter</w:t>
            </w:r>
            <w:r w:rsidR="005A1E78" w:rsidRPr="005A1E78">
              <w:t xml:space="preserve"> the</w:t>
            </w:r>
            <w:r w:rsidR="009E68D9" w:rsidRPr="005A1E78">
              <w:t xml:space="preserve"> values in the GPS Lever Arm boxes</w:t>
            </w:r>
            <w:r w:rsidR="009E68D9">
              <w:t>.</w:t>
            </w:r>
          </w:p>
          <w:p w14:paraId="2064F780" w14:textId="4D65CE64" w:rsidR="009E68D9" w:rsidRDefault="00253AEB" w:rsidP="00A951B6">
            <w:r w:rsidRPr="00106E3D">
              <w:rPr>
                <w:b/>
                <w:color w:val="4F81BD" w:themeColor="accent1"/>
                <w:rPrChange w:id="5283" w:author="Smullen, Lizz" w:date="2016-02-10T21:34:00Z">
                  <w:rPr>
                    <w:b/>
                  </w:rPr>
                </w:rPrChange>
              </w:rPr>
              <w:t>NOTE:</w:t>
            </w:r>
            <w:r w:rsidRPr="00106E3D">
              <w:rPr>
                <w:color w:val="4F81BD" w:themeColor="accent1"/>
                <w:rPrChange w:id="5284" w:author="Smullen, Lizz" w:date="2016-02-10T21:34:00Z">
                  <w:rPr/>
                </w:rPrChange>
              </w:rPr>
              <w:t xml:space="preserve"> </w:t>
            </w:r>
            <w:r w:rsidR="00A63397" w:rsidRPr="00E77701">
              <w:t xml:space="preserve">The measurement </w:t>
            </w:r>
            <w:r w:rsidR="00E77701">
              <w:t xml:space="preserve">distances </w:t>
            </w:r>
            <w:r w:rsidR="00E86882">
              <w:t>a</w:t>
            </w:r>
            <w:r w:rsidR="00E77701" w:rsidRPr="002573CE">
              <w:t>re entered in meters.</w:t>
            </w:r>
          </w:p>
          <w:p w14:paraId="7188B642" w14:textId="41DF6B98" w:rsidR="00CF5203" w:rsidRDefault="00CF5203" w:rsidP="00A951B6">
            <w:r>
              <w:rPr>
                <w:rFonts w:ascii="Cambria Math" w:hAnsi="Cambria Math" w:cs="Cambria Math"/>
              </w:rPr>
              <w:t>⦁</w:t>
            </w:r>
            <w:r>
              <w:t xml:space="preserve"> </w:t>
            </w:r>
            <w:r w:rsidR="00253AEB">
              <w:t xml:space="preserve">Enter the aircraft </w:t>
            </w:r>
            <w:r w:rsidR="005A1E78">
              <w:t>(</w:t>
            </w:r>
            <w:r w:rsidR="00253AEB">
              <w:t>longitudinal axis</w:t>
            </w:r>
            <w:r w:rsidR="005A1E78">
              <w:t>)</w:t>
            </w:r>
            <w:r w:rsidR="00253AEB">
              <w:t xml:space="preserve"> value for </w:t>
            </w:r>
            <w:r w:rsidR="00253AEB" w:rsidRPr="002573CE">
              <w:rPr>
                <w:b/>
              </w:rPr>
              <w:t>X</w:t>
            </w:r>
            <w:r w:rsidR="005A1E78">
              <w:t>.</w:t>
            </w:r>
          </w:p>
          <w:p w14:paraId="36E6E501" w14:textId="7404B8B3" w:rsidR="00CF5203" w:rsidRDefault="00CF5203" w:rsidP="00A951B6">
            <w:r>
              <w:rPr>
                <w:rFonts w:ascii="Cambria Math" w:hAnsi="Cambria Math" w:cs="Cambria Math"/>
              </w:rPr>
              <w:t>⦁</w:t>
            </w:r>
            <w:r>
              <w:t xml:space="preserve"> </w:t>
            </w:r>
            <w:r w:rsidR="00253AEB">
              <w:t xml:space="preserve">Enter the aircraft </w:t>
            </w:r>
            <w:r w:rsidR="005A1E78">
              <w:t>(</w:t>
            </w:r>
            <w:r w:rsidR="00253AEB">
              <w:t>transverse axis</w:t>
            </w:r>
            <w:r w:rsidR="005A1E78">
              <w:t>)</w:t>
            </w:r>
            <w:r w:rsidR="00253AEB">
              <w:t xml:space="preserve"> for </w:t>
            </w:r>
            <w:r w:rsidR="00253AEB" w:rsidRPr="002573CE">
              <w:rPr>
                <w:b/>
              </w:rPr>
              <w:t>Y</w:t>
            </w:r>
            <w:r w:rsidR="005A1E78">
              <w:t>.</w:t>
            </w:r>
          </w:p>
          <w:p w14:paraId="5A8332F8" w14:textId="570F98A0" w:rsidR="00CF5203" w:rsidRDefault="00CF5203" w:rsidP="00A951B6">
            <w:r>
              <w:rPr>
                <w:rFonts w:ascii="Cambria Math" w:hAnsi="Cambria Math" w:cs="Cambria Math"/>
              </w:rPr>
              <w:t>⦁</w:t>
            </w:r>
            <w:r w:rsidR="007E1B93">
              <w:rPr>
                <w:rFonts w:ascii="Cambria Math" w:hAnsi="Cambria Math" w:cs="Cambria Math"/>
              </w:rPr>
              <w:t xml:space="preserve"> </w:t>
            </w:r>
            <w:r w:rsidR="00253AEB">
              <w:t xml:space="preserve">Enter the aircraft </w:t>
            </w:r>
            <w:r w:rsidR="005A1E78">
              <w:t>(</w:t>
            </w:r>
            <w:r w:rsidR="00253AEB">
              <w:t>up-down axis</w:t>
            </w:r>
            <w:r w:rsidR="005A1E78">
              <w:t>)</w:t>
            </w:r>
            <w:r w:rsidR="00253AEB">
              <w:t xml:space="preserve"> for </w:t>
            </w:r>
            <w:r w:rsidR="005A1E78" w:rsidRPr="002573CE">
              <w:rPr>
                <w:b/>
              </w:rPr>
              <w:t>Z</w:t>
            </w:r>
            <w:r w:rsidR="005A1E78">
              <w:t>.</w:t>
            </w:r>
          </w:p>
          <w:p w14:paraId="4FE0F4E9" w14:textId="0C5F22AC" w:rsidR="007E1B93" w:rsidRDefault="005A1E78" w:rsidP="00A951B6">
            <w:r>
              <w:rPr>
                <w:rFonts w:ascii="Cambria Math" w:hAnsi="Cambria Math" w:cs="Cambria Math"/>
              </w:rPr>
              <w:t>⦁</w:t>
            </w:r>
            <w:r>
              <w:t xml:space="preserve"> </w:t>
            </w:r>
            <w:r w:rsidR="007E1B93">
              <w:t xml:space="preserve">Click the </w:t>
            </w:r>
            <w:r w:rsidR="007E1B93" w:rsidRPr="002573CE">
              <w:rPr>
                <w:b/>
              </w:rPr>
              <w:t>Modify</w:t>
            </w:r>
            <w:r w:rsidR="007E1B93">
              <w:t xml:space="preserve"> button.</w:t>
            </w:r>
          </w:p>
          <w:p w14:paraId="77416288" w14:textId="2183EAB3" w:rsidR="002F5ECA" w:rsidRPr="002573CE" w:rsidRDefault="00AE2BAC" w:rsidP="002573CE">
            <w:pPr>
              <w:jc w:val="center"/>
              <w:rPr>
                <w:rFonts w:ascii="Arial" w:hAnsi="Arial" w:cs="Arial"/>
                <w:b/>
                <w:sz w:val="16"/>
                <w:szCs w:val="16"/>
              </w:rPr>
            </w:pPr>
            <w:r w:rsidRPr="002573CE">
              <w:rPr>
                <w:rFonts w:ascii="Arial" w:hAnsi="Arial" w:cs="Arial"/>
                <w:b/>
                <w:sz w:val="16"/>
                <w:szCs w:val="16"/>
              </w:rPr>
              <w:t>Figure 4.14 -  IRU Orientation</w:t>
            </w:r>
            <w:r w:rsidR="00C26DF5" w:rsidRPr="002573CE">
              <w:rPr>
                <w:rFonts w:ascii="Arial" w:hAnsi="Arial" w:cs="Arial"/>
                <w:b/>
                <w:sz w:val="16"/>
                <w:szCs w:val="16"/>
              </w:rPr>
              <w:t xml:space="preserve"> Configuration</w:t>
            </w:r>
          </w:p>
          <w:p w14:paraId="6608059D" w14:textId="55F76C49" w:rsidR="002F5ECA" w:rsidDel="0088531C" w:rsidRDefault="002906EF" w:rsidP="00572CDF">
            <w:pPr>
              <w:jc w:val="center"/>
              <w:rPr>
                <w:del w:id="5285" w:author="Smullen, Lizz" w:date="2016-02-11T09:14:00Z"/>
              </w:rPr>
            </w:pPr>
            <w:r>
              <w:rPr>
                <w:noProof/>
              </w:rPr>
              <mc:AlternateContent>
                <mc:Choice Requires="wps">
                  <w:drawing>
                    <wp:anchor distT="0" distB="0" distL="114300" distR="114300" simplePos="0" relativeHeight="251718656" behindDoc="0" locked="0" layoutInCell="1" allowOverlap="1" wp14:anchorId="6FE5957E" wp14:editId="0E68E0E7">
                      <wp:simplePos x="0" y="0"/>
                      <wp:positionH relativeFrom="column">
                        <wp:posOffset>1802765</wp:posOffset>
                      </wp:positionH>
                      <wp:positionV relativeFrom="paragraph">
                        <wp:posOffset>2000250</wp:posOffset>
                      </wp:positionV>
                      <wp:extent cx="448945" cy="116205"/>
                      <wp:effectExtent l="0" t="0" r="27305" b="17145"/>
                      <wp:wrapNone/>
                      <wp:docPr id="47" name="Rectangle 47"/>
                      <wp:cNvGraphicFramePr/>
                      <a:graphic xmlns:a="http://schemas.openxmlformats.org/drawingml/2006/main">
                        <a:graphicData uri="http://schemas.microsoft.com/office/word/2010/wordprocessingShape">
                          <wps:wsp>
                            <wps:cNvSpPr/>
                            <wps:spPr>
                              <a:xfrm>
                                <a:off x="0" y="0"/>
                                <a:ext cx="448945"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26" style="position:absolute;margin-left:141.95pt;margin-top:157.5pt;width:35.35pt;height:9.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16608" behindDoc="0" locked="0" layoutInCell="1" allowOverlap="1" wp14:anchorId="7CD9AF66" wp14:editId="0BF6233B">
                      <wp:simplePos x="0" y="0"/>
                      <wp:positionH relativeFrom="column">
                        <wp:posOffset>1298575</wp:posOffset>
                      </wp:positionH>
                      <wp:positionV relativeFrom="paragraph">
                        <wp:posOffset>1854200</wp:posOffset>
                      </wp:positionV>
                      <wp:extent cx="720090" cy="146685"/>
                      <wp:effectExtent l="0" t="0" r="22860" b="24765"/>
                      <wp:wrapNone/>
                      <wp:docPr id="45" name="Rectangle 45"/>
                      <wp:cNvGraphicFramePr/>
                      <a:graphic xmlns:a="http://schemas.openxmlformats.org/drawingml/2006/main">
                        <a:graphicData uri="http://schemas.microsoft.com/office/word/2010/wordprocessingShape">
                          <wps:wsp>
                            <wps:cNvSpPr/>
                            <wps:spPr>
                              <a:xfrm>
                                <a:off x="0" y="0"/>
                                <a:ext cx="720090" cy="146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26" style="position:absolute;margin-left:102.25pt;margin-top:146pt;width:56.7pt;height:11.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20704" behindDoc="0" locked="0" layoutInCell="1" allowOverlap="1" wp14:anchorId="22399183" wp14:editId="78AC7106">
                      <wp:simplePos x="0" y="0"/>
                      <wp:positionH relativeFrom="column">
                        <wp:posOffset>3034665</wp:posOffset>
                      </wp:positionH>
                      <wp:positionV relativeFrom="paragraph">
                        <wp:posOffset>2000885</wp:posOffset>
                      </wp:positionV>
                      <wp:extent cx="534670" cy="116205"/>
                      <wp:effectExtent l="0" t="0" r="17780" b="17145"/>
                      <wp:wrapNone/>
                      <wp:docPr id="49" name="Rectangle 49"/>
                      <wp:cNvGraphicFramePr/>
                      <a:graphic xmlns:a="http://schemas.openxmlformats.org/drawingml/2006/main">
                        <a:graphicData uri="http://schemas.microsoft.com/office/word/2010/wordprocessingShape">
                          <wps:wsp>
                            <wps:cNvSpPr/>
                            <wps:spPr>
                              <a:xfrm>
                                <a:off x="0" y="0"/>
                                <a:ext cx="53467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26" style="position:absolute;margin-left:238.95pt;margin-top:157.55pt;width:42.1pt;height:9.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6B387EE4" wp14:editId="45381F17">
                      <wp:simplePos x="0" y="0"/>
                      <wp:positionH relativeFrom="column">
                        <wp:posOffset>2399030</wp:posOffset>
                      </wp:positionH>
                      <wp:positionV relativeFrom="paragraph">
                        <wp:posOffset>2000250</wp:posOffset>
                      </wp:positionV>
                      <wp:extent cx="480060" cy="116205"/>
                      <wp:effectExtent l="0" t="0" r="15240" b="17145"/>
                      <wp:wrapNone/>
                      <wp:docPr id="48" name="Rectangle 48"/>
                      <wp:cNvGraphicFramePr/>
                      <a:graphic xmlns:a="http://schemas.openxmlformats.org/drawingml/2006/main">
                        <a:graphicData uri="http://schemas.microsoft.com/office/word/2010/wordprocessingShape">
                          <wps:wsp>
                            <wps:cNvSpPr/>
                            <wps:spPr>
                              <a:xfrm>
                                <a:off x="0" y="0"/>
                                <a:ext cx="48006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26" style="position:absolute;margin-left:188.9pt;margin-top:157.5pt;width:37.8pt;height:9.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330C1299" wp14:editId="1746B3B5">
                      <wp:simplePos x="0" y="0"/>
                      <wp:positionH relativeFrom="column">
                        <wp:posOffset>2569845</wp:posOffset>
                      </wp:positionH>
                      <wp:positionV relativeFrom="paragraph">
                        <wp:posOffset>1853565</wp:posOffset>
                      </wp:positionV>
                      <wp:extent cx="789940" cy="146685"/>
                      <wp:effectExtent l="0" t="0" r="10160" b="24765"/>
                      <wp:wrapNone/>
                      <wp:docPr id="46" name="Rectangle 46"/>
                      <wp:cNvGraphicFramePr/>
                      <a:graphic xmlns:a="http://schemas.openxmlformats.org/drawingml/2006/main">
                        <a:graphicData uri="http://schemas.microsoft.com/office/word/2010/wordprocessingShape">
                          <wps:wsp>
                            <wps:cNvSpPr/>
                            <wps:spPr>
                              <a:xfrm>
                                <a:off x="0" y="0"/>
                                <a:ext cx="789940" cy="146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202.35pt;margin-top:145.95pt;width:62.2pt;height:11.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" filled="f" strokecolor="red" strokeweight="2pt"/>
                  </w:pict>
                </mc:Fallback>
              </mc:AlternateContent>
            </w:r>
            <w:r>
              <w:rPr>
                <w:noProof/>
              </w:rPr>
              <w:drawing>
                <wp:inline distT="0" distB="0" distL="0" distR="0" wp14:anchorId="24BAC305" wp14:editId="6888AF98">
                  <wp:extent cx="4075091" cy="3341915"/>
                  <wp:effectExtent l="19050" t="19050" r="2095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Lst>
                          </a:blip>
                          <a:srcRect l="22617" t="13471" r="22503" b="6518"/>
                          <a:stretch/>
                        </pic:blipFill>
                        <pic:spPr bwMode="auto">
                          <a:xfrm>
                            <a:off x="0" y="0"/>
                            <a:ext cx="4079907" cy="3345865"/>
                          </a:xfrm>
                          <a:prstGeom prst="rect">
                            <a:avLst/>
                          </a:prstGeom>
                          <a:ln w="19050">
                            <a:solidFill>
                              <a:srgbClr val="1F497D">
                                <a:lumMod val="60000"/>
                                <a:lumOff val="40000"/>
                              </a:srgbClr>
                            </a:solidFill>
                          </a:ln>
                          <a:extLst>
                            <a:ext uri="{53640926-AAD7-44D8-BBD7-CCE9431645EC}">
                              <a14:shadowObscured xmlns:a14="http://schemas.microsoft.com/office/drawing/2010/main"/>
                            </a:ext>
                          </a:extLst>
                        </pic:spPr>
                      </pic:pic>
                    </a:graphicData>
                  </a:graphic>
                </wp:inline>
              </w:drawing>
            </w:r>
          </w:p>
          <w:p w14:paraId="05E5B109" w14:textId="77777777" w:rsidR="002F5ECA" w:rsidRDefault="002F5ECA">
            <w:pPr>
              <w:jc w:val="center"/>
              <w:pPrChange w:id="5286" w:author="Smullen, Lizz" w:date="2016-02-11T09:14:00Z">
                <w:pPr/>
              </w:pPrChange>
            </w:pPr>
          </w:p>
        </w:tc>
      </w:tr>
      <w:tr w:rsidR="001350DF" w14:paraId="219B80F7" w14:textId="77777777" w:rsidTr="00A951B6">
        <w:trPr>
          <w:jc w:val="center"/>
        </w:trPr>
        <w:tc>
          <w:tcPr>
            <w:tcW w:w="774" w:type="dxa"/>
          </w:tcPr>
          <w:p w14:paraId="7E73CB71" w14:textId="38C1CD38" w:rsidR="001350DF" w:rsidRDefault="00DB363B" w:rsidP="00A951B6">
            <w:pPr>
              <w:keepNext/>
              <w:keepLines/>
              <w:jc w:val="center"/>
            </w:pPr>
            <w:r>
              <w:t>9</w:t>
            </w:r>
            <w:r w:rsidR="001350DF">
              <w:t>.</w:t>
            </w:r>
          </w:p>
        </w:tc>
        <w:tc>
          <w:tcPr>
            <w:tcW w:w="7974" w:type="dxa"/>
          </w:tcPr>
          <w:p w14:paraId="3B50B0CD" w14:textId="727C5D3A" w:rsidR="001350DF" w:rsidRDefault="001350DF" w:rsidP="009C4734">
            <w:r>
              <w:t xml:space="preserve">Reboot the system if you applied </w:t>
            </w:r>
            <w:r w:rsidRPr="007C7F49">
              <w:t xml:space="preserve">a </w:t>
            </w:r>
            <w:r w:rsidR="009C4734">
              <w:t>C</w:t>
            </w:r>
            <w:r w:rsidR="009C4734" w:rsidRPr="007C7F49">
              <w:t>ustom</w:t>
            </w:r>
            <w:r w:rsidR="009C4734">
              <w:t>er</w:t>
            </w:r>
            <w:r w:rsidR="009C4734" w:rsidRPr="007C7F49">
              <w:t xml:space="preserve"> </w:t>
            </w:r>
            <w:r w:rsidR="009C4734">
              <w:t>C</w:t>
            </w:r>
            <w:r w:rsidR="009C4734" w:rsidRPr="007C7F49">
              <w:t>onfiguration</w:t>
            </w:r>
            <w:r w:rsidR="009C4734">
              <w:t xml:space="preserve"> </w:t>
            </w:r>
            <w:r>
              <w:t xml:space="preserve">and/or set </w:t>
            </w:r>
            <w:r w:rsidRPr="007C7F49">
              <w:t>values</w:t>
            </w:r>
            <w:r w:rsidR="00DB363B">
              <w:t xml:space="preserve"> in this page</w:t>
            </w:r>
            <w:r>
              <w:t>. Otherwise, the procedure is complete.</w:t>
            </w:r>
          </w:p>
        </w:tc>
      </w:tr>
    </w:tbl>
    <w:p w14:paraId="55EE073E" w14:textId="77777777" w:rsidR="00434BAB" w:rsidRDefault="00434BAB" w:rsidP="00434BAB">
      <w:pPr>
        <w:rPr>
          <w:ins w:id="5287" w:author="Smullen, Lizz" w:date="2016-02-11T10:36:00Z"/>
        </w:rPr>
      </w:pPr>
    </w:p>
    <w:p w14:paraId="5E473378" w14:textId="77777777" w:rsidR="00362F85" w:rsidRPr="00740841" w:rsidRDefault="00362F85">
      <w:pPr>
        <w:pStyle w:val="Heading2"/>
        <w:rPr>
          <w:ins w:id="5288" w:author="Smullen, Lizz" w:date="2016-02-11T10:36:00Z"/>
        </w:rPr>
        <w:pPrChange w:id="5289" w:author="Smullen, Lizz" w:date="2016-02-11T10:36:00Z">
          <w:pPr>
            <w:pStyle w:val="Heading3"/>
          </w:pPr>
        </w:pPrChange>
      </w:pPr>
      <w:ins w:id="5290" w:author="Smullen, Lizz" w:date="2016-02-11T10:36:00Z">
        <w:r w:rsidRPr="00740841">
          <w:lastRenderedPageBreak/>
          <w:t xml:space="preserve">[B] ESM Blanking Zones </w:t>
        </w:r>
      </w:ins>
    </w:p>
    <w:p w14:paraId="6C8E61FA" w14:textId="3D2E0542" w:rsidR="00362F85" w:rsidRDefault="00362F85" w:rsidP="00362F85">
      <w:pPr>
        <w:rPr>
          <w:ins w:id="5291" w:author="Smullen, Lizz" w:date="2016-02-11T10:36:00Z"/>
        </w:rPr>
      </w:pPr>
      <w:ins w:id="5292" w:author="Smullen, Lizz" w:date="2016-02-11T10:36:00Z">
        <w:r w:rsidRPr="00AE626F">
          <w:t xml:space="preserve">The purpose of a blanking zone is to stop the antenna from transmitting RF should it rotate into a position where the RF could potentially damage other equipment. </w:t>
        </w:r>
      </w:ins>
      <w:ins w:id="5293" w:author="Smullen, Lizz" w:date="2016-02-11T10:38:00Z">
        <w:r w:rsidRPr="00AE626F">
          <w:t xml:space="preserve">It is </w:t>
        </w:r>
        <w:r>
          <w:t>the aircraft operator’s</w:t>
        </w:r>
        <w:r w:rsidRPr="00AE626F">
          <w:t xml:space="preserve"> responsibility to create, maintain and upload blanking zones </w:t>
        </w:r>
        <w:r>
          <w:t xml:space="preserve">in a text file </w:t>
        </w:r>
        <w:r w:rsidRPr="00AE626F">
          <w:t>onto the SATCOM System.</w:t>
        </w:r>
      </w:ins>
    </w:p>
    <w:p w14:paraId="00BF25FB" w14:textId="4A69BC43" w:rsidR="00362F85" w:rsidRPr="00AE626F" w:rsidRDefault="00362F85">
      <w:pPr>
        <w:pStyle w:val="Heading3"/>
        <w:rPr>
          <w:ins w:id="5294" w:author="Smullen, Lizz" w:date="2016-02-11T10:36:00Z"/>
        </w:rPr>
        <w:pPrChange w:id="5295" w:author="Smullen, Lizz" w:date="2016-02-11T10:37:00Z">
          <w:pPr>
            <w:pStyle w:val="Heading2"/>
          </w:pPr>
        </w:pPrChange>
      </w:pPr>
      <w:ins w:id="5296" w:author="Smullen, Lizz" w:date="2016-02-11T10:37:00Z">
        <w:r w:rsidRPr="00AE626F">
          <w:t xml:space="preserve"> </w:t>
        </w:r>
      </w:ins>
      <w:bookmarkStart w:id="5297" w:name="_Ref442951335"/>
      <w:ins w:id="5298" w:author="Smullen, Lizz" w:date="2016-02-11T10:36:00Z">
        <w:r w:rsidRPr="00AE626F">
          <w:t>[B] ESM Blanking Zones Text File</w:t>
        </w:r>
        <w:bookmarkEnd w:id="5297"/>
      </w:ins>
    </w:p>
    <w:p w14:paraId="4020CF26" w14:textId="77777777" w:rsidR="00362F85" w:rsidRDefault="00362F85" w:rsidP="00362F85">
      <w:pPr>
        <w:rPr>
          <w:ins w:id="5299" w:author="Smullen, Lizz" w:date="2016-02-11T10:37:00Z"/>
        </w:rPr>
      </w:pPr>
      <w:ins w:id="5300" w:author="Smullen, Lizz" w:date="2016-02-11T10:36:00Z">
        <w:r>
          <w:t xml:space="preserve">The </w:t>
        </w:r>
        <w:r>
          <w:rPr>
            <w:b/>
          </w:rPr>
          <w:t xml:space="preserve">EMS Blanking Zone File </w:t>
        </w:r>
        <w:r>
          <w:t>contains the dimensional data that prevents the antenna from transmitting RF when the GAU is pointing at a blanking zone on the aircraft</w:t>
        </w:r>
        <w:r w:rsidRPr="00F815EA">
          <w:t>.</w:t>
        </w:r>
        <w:r>
          <w:t xml:space="preserve"> </w:t>
        </w:r>
      </w:ins>
    </w:p>
    <w:p w14:paraId="1A747638" w14:textId="77777777" w:rsidR="00362F85" w:rsidRPr="00AE626F" w:rsidRDefault="00362F85" w:rsidP="00362F85">
      <w:pPr>
        <w:rPr>
          <w:ins w:id="5301" w:author="Smullen, Lizz" w:date="2016-02-11T10:37:00Z"/>
        </w:rPr>
      </w:pPr>
      <w:ins w:id="5302" w:author="Smullen, Lizz" w:date="2016-02-11T10:37:00Z">
        <w:r w:rsidRPr="00AE626F">
          <w:t xml:space="preserve">It is </w:t>
        </w:r>
        <w:r>
          <w:t>the aircraft operator’s</w:t>
        </w:r>
        <w:r w:rsidRPr="00AE626F">
          <w:t xml:space="preserve"> responsibility to create, maintain and upload blanking zones onto the SATCOM System. In order to do this, you must:</w:t>
        </w:r>
      </w:ins>
    </w:p>
    <w:p w14:paraId="00E80B54" w14:textId="77777777" w:rsidR="00362F85" w:rsidRPr="00AE626F" w:rsidRDefault="00362F85" w:rsidP="00362F85">
      <w:pPr>
        <w:numPr>
          <w:ilvl w:val="0"/>
          <w:numId w:val="83"/>
        </w:numPr>
        <w:rPr>
          <w:ins w:id="5303" w:author="Smullen, Lizz" w:date="2016-02-11T10:37:00Z"/>
        </w:rPr>
      </w:pPr>
      <w:ins w:id="5304" w:author="Smullen, Lizz" w:date="2016-02-11T10:37:00Z">
        <w:r w:rsidRPr="00AE626F">
          <w:t>Create a text file containing the blanking zones. This includes:</w:t>
        </w:r>
      </w:ins>
    </w:p>
    <w:p w14:paraId="610745D8" w14:textId="77777777" w:rsidR="00362F85" w:rsidRPr="00AE626F" w:rsidRDefault="00362F85" w:rsidP="00362F85">
      <w:pPr>
        <w:numPr>
          <w:ilvl w:val="0"/>
          <w:numId w:val="84"/>
        </w:numPr>
        <w:rPr>
          <w:ins w:id="5305" w:author="Smullen, Lizz" w:date="2016-02-11T10:37:00Z"/>
        </w:rPr>
      </w:pPr>
      <w:ins w:id="5306" w:author="Smullen, Lizz" w:date="2016-02-11T10:37:00Z">
        <w:r w:rsidRPr="00AE626F">
          <w:t xml:space="preserve">Selecting a circular or rectangular blanking zone format for each blanking zone being added to the text file. </w:t>
        </w:r>
      </w:ins>
    </w:p>
    <w:p w14:paraId="6F0F4F60" w14:textId="77777777" w:rsidR="00362F85" w:rsidRPr="00AE626F" w:rsidRDefault="00362F85" w:rsidP="00362F85">
      <w:pPr>
        <w:pStyle w:val="Bulletindent"/>
        <w:numPr>
          <w:ilvl w:val="0"/>
          <w:numId w:val="84"/>
        </w:numPr>
        <w:rPr>
          <w:ins w:id="5307" w:author="Smullen, Lizz" w:date="2016-02-11T10:37:00Z"/>
        </w:rPr>
      </w:pPr>
      <w:ins w:id="5308" w:author="Smullen, Lizz" w:date="2016-02-11T10:37:00Z">
        <w:r w:rsidRPr="00AE626F">
          <w:t>Defining the degrees for the azimuth and elevation coordinates of each blanking zone. The blanking zone format that you select determines how you define the azimuth and elevation coordinates for the blanking zone.</w:t>
        </w:r>
      </w:ins>
    </w:p>
    <w:p w14:paraId="39650E5C" w14:textId="77777777" w:rsidR="00362F85" w:rsidRDefault="00362F85" w:rsidP="00362F85">
      <w:pPr>
        <w:numPr>
          <w:ilvl w:val="0"/>
          <w:numId w:val="83"/>
        </w:numPr>
        <w:rPr>
          <w:ins w:id="5309" w:author="Smullen, Lizz" w:date="2016-02-11T10:37:00Z"/>
        </w:rPr>
      </w:pPr>
      <w:ins w:id="5310" w:author="Smullen, Lizz" w:date="2016-02-11T10:37:00Z">
        <w:r w:rsidRPr="00AE626F">
          <w:t>Upload the ESM Blanking Zone Text File onto the SATCOM System</w:t>
        </w:r>
      </w:ins>
    </w:p>
    <w:p w14:paraId="45B7AACA" w14:textId="77777777" w:rsidR="00362F85" w:rsidRDefault="00362F85" w:rsidP="00362F85">
      <w:pPr>
        <w:rPr>
          <w:ins w:id="5311" w:author="Smullen, Lizz" w:date="2016-02-11T10:36:00Z"/>
        </w:rPr>
      </w:pPr>
      <w:ins w:id="5312" w:author="Smullen, Lizz" w:date="2016-02-11T10:36:00Z">
        <w:r w:rsidRPr="00AE626F">
          <w:t xml:space="preserve">You can create a text file containing the blanking zones from any text editor. The file must be saved with a .txt extension (for example, </w:t>
        </w:r>
        <w:r w:rsidRPr="00AE626F">
          <w:rPr>
            <w:rFonts w:ascii="Courier New" w:hAnsi="Courier New" w:cs="Courier New"/>
            <w:b/>
          </w:rPr>
          <w:t>blankingzones.txt)</w:t>
        </w:r>
        <w:r w:rsidRPr="00AE626F">
          <w:t>,</w:t>
        </w:r>
        <w:r w:rsidRPr="00AE626F">
          <w:rPr>
            <w:rFonts w:ascii="Courier New" w:hAnsi="Courier New" w:cs="Courier New"/>
            <w:b/>
          </w:rPr>
          <w:t xml:space="preserve"> </w:t>
        </w:r>
        <w:r w:rsidRPr="00AE626F">
          <w:t>in order to successfully upload it onto the SATCOM System.</w:t>
        </w:r>
        <w:r>
          <w:t xml:space="preserve"> </w:t>
        </w:r>
      </w:ins>
    </w:p>
    <w:p w14:paraId="36065B01" w14:textId="171739CD" w:rsidR="00362F85" w:rsidRPr="00AE626F" w:rsidRDefault="00362F85" w:rsidP="00362F85">
      <w:pPr>
        <w:pStyle w:val="Heading4"/>
        <w:rPr>
          <w:ins w:id="5313" w:author="Smullen, Lizz" w:date="2016-02-11T10:36:00Z"/>
        </w:rPr>
      </w:pPr>
      <w:ins w:id="5314" w:author="Smullen, Lizz" w:date="2016-02-11T10:36:00Z">
        <w:r w:rsidRPr="00AE626F">
          <w:t>[B] ESM Blanking Zone Formats</w:t>
        </w:r>
      </w:ins>
    </w:p>
    <w:p w14:paraId="2CDE1054" w14:textId="77777777" w:rsidR="00362F85" w:rsidRPr="00AE626F" w:rsidRDefault="00362F85" w:rsidP="00362F85">
      <w:pPr>
        <w:rPr>
          <w:ins w:id="5315" w:author="Smullen, Lizz" w:date="2016-02-11T10:36:00Z"/>
        </w:rPr>
      </w:pPr>
      <w:ins w:id="5316" w:author="Smullen, Lizz" w:date="2016-02-11T10:36:00Z">
        <w:r w:rsidRPr="00AE626F">
          <w:t xml:space="preserve">There are two types of blanking zone formats to choose from when adding a new blanking zone to the text file. </w:t>
        </w:r>
      </w:ins>
    </w:p>
    <w:p w14:paraId="5E252D9F" w14:textId="77777777" w:rsidR="00362F85" w:rsidRPr="00AE626F" w:rsidRDefault="00362F85" w:rsidP="00362F85">
      <w:pPr>
        <w:numPr>
          <w:ilvl w:val="0"/>
          <w:numId w:val="82"/>
        </w:numPr>
        <w:rPr>
          <w:ins w:id="5317" w:author="Smullen, Lizz" w:date="2016-02-11T10:36:00Z"/>
        </w:rPr>
      </w:pPr>
      <w:ins w:id="5318" w:author="Smullen, Lizz" w:date="2016-02-11T10:36:00Z">
        <w:r w:rsidRPr="00AE626F">
          <w:rPr>
            <w:b/>
          </w:rPr>
          <w:t>Circle Zone Format</w:t>
        </w:r>
        <w:r w:rsidRPr="00AE626F">
          <w:t xml:space="preserve"> </w:t>
        </w:r>
        <w:r w:rsidRPr="00AE626F">
          <w:rPr>
            <w:rFonts w:cs="Calibri"/>
          </w:rPr>
          <w:t xml:space="preserve">— </w:t>
        </w:r>
        <w:r w:rsidRPr="00AE626F">
          <w:t>Use this format to create a blanking zone that encompasses the radius around the center point of the zone.</w:t>
        </w:r>
      </w:ins>
    </w:p>
    <w:p w14:paraId="53541510" w14:textId="77777777" w:rsidR="00362F85" w:rsidRPr="00AE626F" w:rsidRDefault="00362F85" w:rsidP="00362F85">
      <w:pPr>
        <w:ind w:left="720"/>
        <w:rPr>
          <w:ins w:id="5319" w:author="Smullen, Lizz" w:date="2016-02-11T10:36:00Z"/>
        </w:rPr>
      </w:pPr>
      <w:ins w:id="5320" w:author="Smullen, Lizz" w:date="2016-02-11T10:36:00Z">
        <w:r w:rsidRPr="00AE626F">
          <w:t>The syntax for a circle zone format is as follows:</w:t>
        </w:r>
      </w:ins>
    </w:p>
    <w:p w14:paraId="5BB8DAA8" w14:textId="77777777" w:rsidR="00362F85" w:rsidRPr="00AE626F" w:rsidRDefault="00362F85" w:rsidP="00362F85">
      <w:pPr>
        <w:ind w:left="720"/>
        <w:rPr>
          <w:ins w:id="5321" w:author="Smullen, Lizz" w:date="2016-02-11T10:36:00Z"/>
          <w:rFonts w:ascii="Courier New" w:hAnsi="Courier New" w:cs="Courier New"/>
          <w:b/>
          <w:color w:val="0000FF"/>
        </w:rPr>
      </w:pPr>
      <w:ins w:id="5322" w:author="Smullen, Lizz" w:date="2016-02-11T10:36:00Z">
        <w:r w:rsidRPr="00AE626F">
          <w:rPr>
            <w:rFonts w:ascii="Courier New" w:hAnsi="Courier New" w:cs="Courier New"/>
            <w:b/>
            <w:color w:val="0000FF"/>
          </w:rPr>
          <w:t>cen_az cen_el radius</w:t>
        </w:r>
      </w:ins>
    </w:p>
    <w:p w14:paraId="5DA942AF" w14:textId="77777777" w:rsidR="00362F85" w:rsidRPr="00AE626F" w:rsidRDefault="00362F85" w:rsidP="00362F85">
      <w:pPr>
        <w:numPr>
          <w:ilvl w:val="0"/>
          <w:numId w:val="82"/>
        </w:numPr>
        <w:rPr>
          <w:ins w:id="5323" w:author="Smullen, Lizz" w:date="2016-02-11T10:36:00Z"/>
        </w:rPr>
      </w:pPr>
      <w:ins w:id="5324" w:author="Smullen, Lizz" w:date="2016-02-11T10:36:00Z">
        <w:r w:rsidRPr="00AE626F">
          <w:rPr>
            <w:b/>
          </w:rPr>
          <w:t>Rectangle Zone Format</w:t>
        </w:r>
        <w:r w:rsidRPr="00AE626F">
          <w:t xml:space="preserve"> </w:t>
        </w:r>
        <w:r w:rsidRPr="00AE626F">
          <w:rPr>
            <w:rFonts w:cs="Calibri"/>
          </w:rPr>
          <w:t>—</w:t>
        </w:r>
        <w:r w:rsidRPr="00AE626F">
          <w:t xml:space="preserve"> Use this format to create a blanking zone that crosses a threshold from the lower corner point, to the upper corner point of the zone.</w:t>
        </w:r>
      </w:ins>
    </w:p>
    <w:p w14:paraId="417023BE" w14:textId="77777777" w:rsidR="00362F85" w:rsidRPr="00AE626F" w:rsidRDefault="00362F85" w:rsidP="00362F85">
      <w:pPr>
        <w:ind w:left="720"/>
        <w:rPr>
          <w:ins w:id="5325" w:author="Smullen, Lizz" w:date="2016-02-11T10:36:00Z"/>
        </w:rPr>
      </w:pPr>
      <w:ins w:id="5326" w:author="Smullen, Lizz" w:date="2016-02-11T10:36:00Z">
        <w:r w:rsidRPr="00AE626F">
          <w:t xml:space="preserve">The syntax for a rectangle zone format is as follows: </w:t>
        </w:r>
      </w:ins>
    </w:p>
    <w:p w14:paraId="061806A5" w14:textId="77777777" w:rsidR="00362F85" w:rsidRPr="00AE626F" w:rsidRDefault="00362F85" w:rsidP="00362F85">
      <w:pPr>
        <w:ind w:left="720"/>
        <w:rPr>
          <w:ins w:id="5327" w:author="Smullen, Lizz" w:date="2016-02-11T10:36:00Z"/>
          <w:rFonts w:ascii="Courier New" w:hAnsi="Courier New" w:cs="Courier New"/>
          <w:b/>
          <w:color w:val="0000FF"/>
        </w:rPr>
      </w:pPr>
      <w:ins w:id="5328" w:author="Smullen, Lizz" w:date="2016-02-11T10:36:00Z">
        <w:r w:rsidRPr="00AE626F">
          <w:rPr>
            <w:rFonts w:ascii="Courier New" w:hAnsi="Courier New" w:cs="Courier New"/>
            <w:b/>
            <w:color w:val="0000FF"/>
          </w:rPr>
          <w:t>min_az min_el max_az max_el</w:t>
        </w:r>
      </w:ins>
    </w:p>
    <w:p w14:paraId="62C39A84" w14:textId="77777777" w:rsidR="00362F85" w:rsidRDefault="00362F85" w:rsidP="00362F85">
      <w:pPr>
        <w:rPr>
          <w:ins w:id="5329" w:author="Smullen, Lizz" w:date="2016-02-11T10:36:00Z"/>
        </w:rPr>
      </w:pPr>
      <w:ins w:id="5330" w:author="Smullen, Lizz" w:date="2016-02-11T10:36:00Z">
        <w:r w:rsidRPr="00AE626F">
          <w:t xml:space="preserve">Once you have selected a blanking zone format, you must provide values for the azimuth and elevation coordinates in degrees. </w:t>
        </w:r>
      </w:ins>
    </w:p>
    <w:p w14:paraId="050BAB19" w14:textId="77777777" w:rsidR="00362F85" w:rsidRPr="00AE626F" w:rsidRDefault="00362F85" w:rsidP="00362F85">
      <w:pPr>
        <w:pStyle w:val="Heading4"/>
        <w:rPr>
          <w:ins w:id="5331" w:author="Smullen, Lizz" w:date="2016-02-11T10:36:00Z"/>
        </w:rPr>
      </w:pPr>
      <w:ins w:id="5332" w:author="Smullen, Lizz" w:date="2016-02-11T10:36:00Z">
        <w:r w:rsidRPr="00AE626F">
          <w:t>[B] Determine the Azimuth and Elevation of a Blanking Zone in Degrees</w:t>
        </w:r>
      </w:ins>
    </w:p>
    <w:p w14:paraId="2BAF9C33" w14:textId="77777777" w:rsidR="00362F85" w:rsidRPr="00AE626F" w:rsidRDefault="00362F85" w:rsidP="00362F85">
      <w:pPr>
        <w:rPr>
          <w:ins w:id="5333" w:author="Smullen, Lizz" w:date="2016-02-11T10:36:00Z"/>
        </w:rPr>
      </w:pPr>
      <w:ins w:id="5334" w:author="Smullen, Lizz" w:date="2016-02-11T10:36:00Z">
        <w:r w:rsidRPr="00AE626F">
          <w:t>Use degrees to calculate the azimuth and elevation coordinates of a blanking zone.</w:t>
        </w:r>
      </w:ins>
    </w:p>
    <w:p w14:paraId="0B081A43" w14:textId="77777777" w:rsidR="00362F85" w:rsidRPr="00AE626F" w:rsidRDefault="00362F85" w:rsidP="00362F85">
      <w:pPr>
        <w:numPr>
          <w:ilvl w:val="0"/>
          <w:numId w:val="81"/>
        </w:numPr>
        <w:rPr>
          <w:ins w:id="5335" w:author="Smullen, Lizz" w:date="2016-02-11T10:36:00Z"/>
        </w:rPr>
      </w:pPr>
      <w:ins w:id="5336" w:author="Smullen, Lizz" w:date="2016-02-11T10:36:00Z">
        <w:r w:rsidRPr="00AE626F">
          <w:t>The Azimuth range for a blanking zone must be greater than -180.0</w:t>
        </w:r>
        <w:r w:rsidRPr="00AE626F">
          <w:rPr>
            <w:rFonts w:cs="Calibri"/>
          </w:rPr>
          <w:t xml:space="preserve">°, </w:t>
        </w:r>
        <w:r w:rsidRPr="00AE626F">
          <w:t>but less than 180</w:t>
        </w:r>
        <w:r w:rsidRPr="00AE626F">
          <w:rPr>
            <w:rFonts w:cs="Calibri"/>
          </w:rPr>
          <w:t>°.</w:t>
        </w:r>
      </w:ins>
    </w:p>
    <w:p w14:paraId="50E425A0" w14:textId="77777777" w:rsidR="00362F85" w:rsidRPr="00AE626F" w:rsidRDefault="00362F85" w:rsidP="00362F85">
      <w:pPr>
        <w:numPr>
          <w:ilvl w:val="0"/>
          <w:numId w:val="81"/>
        </w:numPr>
        <w:rPr>
          <w:ins w:id="5337" w:author="Smullen, Lizz" w:date="2016-02-11T10:36:00Z"/>
        </w:rPr>
      </w:pPr>
      <w:ins w:id="5338" w:author="Smullen, Lizz" w:date="2016-02-11T10:36:00Z">
        <w:r w:rsidRPr="00AE626F">
          <w:rPr>
            <w:rFonts w:cs="Calibri"/>
          </w:rPr>
          <w:t>The Elevation range for a blanking zone must be greater than -90.0°, but less than 90.0°.</w:t>
        </w:r>
        <w:r w:rsidRPr="00AE626F">
          <w:t xml:space="preserve"> </w:t>
        </w:r>
      </w:ins>
    </w:p>
    <w:p w14:paraId="5B84482F" w14:textId="77777777" w:rsidR="00362F85" w:rsidRPr="00AE626F" w:rsidRDefault="00362F85" w:rsidP="00362F85">
      <w:pPr>
        <w:ind w:left="720"/>
        <w:rPr>
          <w:ins w:id="5339" w:author="Smullen, Lizz" w:date="2016-02-11T10:36:00Z"/>
          <w:b/>
          <w:sz w:val="22"/>
          <w:szCs w:val="22"/>
        </w:rPr>
      </w:pPr>
      <w:ins w:id="5340" w:author="Smullen, Lizz" w:date="2016-02-11T10:36:00Z">
        <w:r w:rsidRPr="00AE626F">
          <w:rPr>
            <w:b/>
            <w:sz w:val="22"/>
            <w:szCs w:val="22"/>
          </w:rPr>
          <w:lastRenderedPageBreak/>
          <w:t>Examples of Blanking Zones defined in the Circle Zone Format</w:t>
        </w:r>
      </w:ins>
    </w:p>
    <w:p w14:paraId="7CD223D7" w14:textId="77777777" w:rsidR="00362F85" w:rsidRPr="00AE626F" w:rsidRDefault="00362F85" w:rsidP="00362F85">
      <w:pPr>
        <w:ind w:left="720"/>
        <w:rPr>
          <w:ins w:id="5341" w:author="Smullen, Lizz" w:date="2016-02-11T10:36:00Z"/>
          <w:rFonts w:ascii="Courier New" w:hAnsi="Courier New" w:cs="Courier New"/>
          <w:b/>
          <w:color w:val="0000FF"/>
        </w:rPr>
      </w:pPr>
      <w:ins w:id="5342" w:author="Smullen, Lizz" w:date="2016-02-11T10:36:00Z">
        <w:r w:rsidRPr="00AE626F">
          <w:rPr>
            <w:rFonts w:ascii="Courier New" w:hAnsi="Courier New" w:cs="Courier New"/>
            <w:b/>
            <w:color w:val="0000FF"/>
          </w:rPr>
          <w:t>cen_az cen_el radius</w:t>
        </w:r>
      </w:ins>
    </w:p>
    <w:p w14:paraId="24B5D71C" w14:textId="77777777" w:rsidR="00362F85" w:rsidRPr="00AE626F" w:rsidRDefault="00362F85" w:rsidP="00362F85">
      <w:pPr>
        <w:ind w:left="720"/>
        <w:rPr>
          <w:ins w:id="5343" w:author="Smullen, Lizz" w:date="2016-02-11T10:36:00Z"/>
          <w:rFonts w:ascii="Courier New" w:hAnsi="Courier New" w:cs="Courier New"/>
          <w:b/>
          <w:color w:val="0000FF"/>
        </w:rPr>
      </w:pPr>
      <w:ins w:id="5344" w:author="Smullen, Lizz" w:date="2016-02-11T10:36:00Z">
        <w:r w:rsidRPr="00AE626F">
          <w:rPr>
            <w:rFonts w:ascii="Courier New" w:hAnsi="Courier New" w:cs="Courier New"/>
            <w:b/>
            <w:color w:val="0000FF"/>
          </w:rPr>
          <w:t>(-1.0 37.0 3.0)</w:t>
        </w:r>
      </w:ins>
    </w:p>
    <w:p w14:paraId="6F0A0524" w14:textId="77777777" w:rsidR="00362F85" w:rsidRPr="00AE626F" w:rsidRDefault="00362F85" w:rsidP="00362F85">
      <w:pPr>
        <w:ind w:left="720"/>
        <w:rPr>
          <w:ins w:id="5345" w:author="Smullen, Lizz" w:date="2016-02-11T10:36:00Z"/>
          <w:rFonts w:ascii="Courier New" w:hAnsi="Courier New" w:cs="Courier New"/>
          <w:b/>
          <w:color w:val="0000FF"/>
        </w:rPr>
      </w:pPr>
      <w:ins w:id="5346" w:author="Smullen, Lizz" w:date="2016-02-11T10:36:00Z">
        <w:r w:rsidRPr="00AE626F">
          <w:rPr>
            <w:rFonts w:ascii="Courier New" w:hAnsi="Courier New" w:cs="Courier New"/>
            <w:b/>
            <w:color w:val="0000FF"/>
          </w:rPr>
          <w:t>(175.0 5.0. 10.0)</w:t>
        </w:r>
      </w:ins>
    </w:p>
    <w:p w14:paraId="6E742A37" w14:textId="77777777" w:rsidR="00362F85" w:rsidRPr="00AE626F" w:rsidRDefault="00362F85" w:rsidP="00362F85">
      <w:pPr>
        <w:ind w:left="720"/>
        <w:rPr>
          <w:ins w:id="5347" w:author="Smullen, Lizz" w:date="2016-02-11T10:36:00Z"/>
          <w:b/>
          <w:sz w:val="22"/>
          <w:szCs w:val="22"/>
        </w:rPr>
      </w:pPr>
      <w:ins w:id="5348" w:author="Smullen, Lizz" w:date="2016-02-11T10:36:00Z">
        <w:r w:rsidRPr="00AE626F">
          <w:rPr>
            <w:b/>
            <w:sz w:val="22"/>
            <w:szCs w:val="22"/>
          </w:rPr>
          <w:t>Examples of Blanking Zones defined in the Rectangle Zone Format</w:t>
        </w:r>
      </w:ins>
    </w:p>
    <w:p w14:paraId="79846ECC" w14:textId="77777777" w:rsidR="00362F85" w:rsidRPr="00AE626F" w:rsidRDefault="00362F85" w:rsidP="00362F85">
      <w:pPr>
        <w:ind w:left="720"/>
        <w:rPr>
          <w:ins w:id="5349" w:author="Smullen, Lizz" w:date="2016-02-11T10:36:00Z"/>
          <w:rFonts w:ascii="Courier New" w:hAnsi="Courier New" w:cs="Courier New"/>
          <w:b/>
          <w:color w:val="0000FF"/>
        </w:rPr>
      </w:pPr>
      <w:ins w:id="5350" w:author="Smullen, Lizz" w:date="2016-02-11T10:36:00Z">
        <w:r w:rsidRPr="00AE626F">
          <w:rPr>
            <w:rFonts w:ascii="Courier New" w:hAnsi="Courier New" w:cs="Courier New"/>
            <w:b/>
            <w:color w:val="0000FF"/>
          </w:rPr>
          <w:t>min_az min_el max_az max_el</w:t>
        </w:r>
      </w:ins>
    </w:p>
    <w:p w14:paraId="689B7AD3" w14:textId="77777777" w:rsidR="00362F85" w:rsidRPr="00AE626F" w:rsidRDefault="00362F85" w:rsidP="00362F85">
      <w:pPr>
        <w:ind w:left="720"/>
        <w:rPr>
          <w:ins w:id="5351" w:author="Smullen, Lizz" w:date="2016-02-11T10:36:00Z"/>
          <w:rFonts w:ascii="Courier New" w:hAnsi="Courier New" w:cs="Courier New"/>
          <w:b/>
          <w:color w:val="0000FF"/>
        </w:rPr>
      </w:pPr>
      <w:ins w:id="5352" w:author="Smullen, Lizz" w:date="2016-02-11T10:36:00Z">
        <w:r w:rsidRPr="00AE626F">
          <w:rPr>
            <w:rFonts w:ascii="Courier New" w:hAnsi="Courier New" w:cs="Courier New"/>
            <w:b/>
            <w:color w:val="0000FF"/>
          </w:rPr>
          <w:t>(-30.0 2.0 30.0 10.0)</w:t>
        </w:r>
      </w:ins>
    </w:p>
    <w:p w14:paraId="2FC3CE17" w14:textId="77777777" w:rsidR="00362F85" w:rsidRPr="00AE626F" w:rsidRDefault="00362F85" w:rsidP="00362F85">
      <w:pPr>
        <w:ind w:left="720"/>
        <w:rPr>
          <w:ins w:id="5353" w:author="Smullen, Lizz" w:date="2016-02-11T10:36:00Z"/>
          <w:rFonts w:ascii="Courier New" w:hAnsi="Courier New" w:cs="Courier New"/>
          <w:b/>
          <w:color w:val="0000FF"/>
        </w:rPr>
      </w:pPr>
      <w:ins w:id="5354" w:author="Smullen, Lizz" w:date="2016-02-11T10:36:00Z">
        <w:r w:rsidRPr="00AE626F">
          <w:rPr>
            <w:rFonts w:ascii="Courier New" w:hAnsi="Courier New" w:cs="Courier New"/>
            <w:b/>
            <w:color w:val="0000FF"/>
          </w:rPr>
          <w:t>(-175.0 1.0 175.0 2.0)</w:t>
        </w:r>
      </w:ins>
    </w:p>
    <w:p w14:paraId="05C60F3E" w14:textId="77777777" w:rsidR="00362F85" w:rsidRDefault="00362F85" w:rsidP="00362F85">
      <w:pPr>
        <w:rPr>
          <w:ins w:id="5355" w:author="Smullen, Lizz" w:date="2016-02-11T10:36:00Z"/>
        </w:rPr>
      </w:pPr>
      <w:ins w:id="5356" w:author="Smullen, Lizz" w:date="2016-02-11T10:36:00Z">
        <w:r w:rsidRPr="00AE626F">
          <w:t>Once all of the blanking zones have been added, you can upload the text file onto the SATCOM System from the Utilities Function/ESM Blanking Zones web page.</w:t>
        </w:r>
      </w:ins>
    </w:p>
    <w:p w14:paraId="1A436A8F" w14:textId="77777777" w:rsidR="00362F85" w:rsidRPr="00AE626F" w:rsidRDefault="00362F85" w:rsidP="00362F85">
      <w:pPr>
        <w:pStyle w:val="Heading3"/>
        <w:rPr>
          <w:ins w:id="5357" w:author="Smullen, Lizz" w:date="2016-02-11T10:36:00Z"/>
        </w:rPr>
      </w:pPr>
      <w:ins w:id="5358" w:author="Smullen, Lizz" w:date="2016-02-11T10:36:00Z">
        <w:r w:rsidRPr="00AE626F">
          <w:t>[B] Upload</w:t>
        </w:r>
        <w:r>
          <w:t>ing</w:t>
        </w:r>
        <w:r w:rsidRPr="00AE626F">
          <w:t xml:space="preserve"> an EMS Blanking Zones File</w:t>
        </w:r>
      </w:ins>
    </w:p>
    <w:p w14:paraId="275BA9CC" w14:textId="77777777" w:rsidR="00362F85" w:rsidRPr="00AE626F" w:rsidRDefault="00362F85" w:rsidP="00362F85">
      <w:pPr>
        <w:rPr>
          <w:ins w:id="5359" w:author="Smullen, Lizz" w:date="2016-02-11T10:36:00Z"/>
        </w:rPr>
      </w:pPr>
      <w:ins w:id="5360" w:author="Smullen, Lizz" w:date="2016-02-11T10:36:00Z">
        <w:r w:rsidRPr="00AE626F">
          <w:t>Instructions on how to upload an EMS Blanking Zones file onto the SATCOM System are as follows:</w:t>
        </w:r>
      </w:ins>
    </w:p>
    <w:tbl>
      <w:tblPr>
        <w:tblStyle w:val="TableGrid"/>
        <w:tblW w:w="0" w:type="auto"/>
        <w:jc w:val="center"/>
        <w:tblLook w:val="04A0" w:firstRow="1" w:lastRow="0" w:firstColumn="1" w:lastColumn="0" w:noHBand="0" w:noVBand="1"/>
      </w:tblPr>
      <w:tblGrid>
        <w:gridCol w:w="774"/>
        <w:gridCol w:w="7974"/>
      </w:tblGrid>
      <w:tr w:rsidR="00362F85" w:rsidRPr="00AE626F" w14:paraId="19D235F8" w14:textId="77777777" w:rsidTr="00EC11AA">
        <w:trPr>
          <w:cantSplit/>
          <w:trHeight w:val="314"/>
          <w:tblHeader/>
          <w:jc w:val="center"/>
          <w:ins w:id="5361" w:author="Smullen, Lizz" w:date="2016-02-11T10:36:00Z"/>
        </w:trPr>
        <w:tc>
          <w:tcPr>
            <w:tcW w:w="774" w:type="dxa"/>
            <w:shd w:val="clear" w:color="auto" w:fill="4F81BD" w:themeFill="accent1"/>
          </w:tcPr>
          <w:p w14:paraId="028DB348" w14:textId="77777777" w:rsidR="00362F85" w:rsidRPr="00FF10A1" w:rsidRDefault="00362F85" w:rsidP="00EC11AA">
            <w:pPr>
              <w:widowControl w:val="0"/>
              <w:rPr>
                <w:ins w:id="5362" w:author="Smullen, Lizz" w:date="2016-02-11T10:36:00Z"/>
                <w:rFonts w:ascii="Arial" w:hAnsi="Arial"/>
                <w:b/>
                <w:color w:val="FFFFFF" w:themeColor="background1"/>
              </w:rPr>
            </w:pPr>
            <w:ins w:id="5363" w:author="Smullen, Lizz" w:date="2016-02-11T10:36:00Z">
              <w:r w:rsidRPr="00FF10A1">
                <w:rPr>
                  <w:rFonts w:ascii="Arial" w:hAnsi="Arial"/>
                  <w:b/>
                  <w:color w:val="FFFFFF" w:themeColor="background1"/>
                </w:rPr>
                <w:t>Step</w:t>
              </w:r>
            </w:ins>
          </w:p>
        </w:tc>
        <w:tc>
          <w:tcPr>
            <w:tcW w:w="7974" w:type="dxa"/>
            <w:shd w:val="clear" w:color="auto" w:fill="4F81BD" w:themeFill="accent1"/>
          </w:tcPr>
          <w:p w14:paraId="11237F2A" w14:textId="77777777" w:rsidR="00362F85" w:rsidRPr="00FF10A1" w:rsidRDefault="00362F85" w:rsidP="00EC11AA">
            <w:pPr>
              <w:widowControl w:val="0"/>
              <w:rPr>
                <w:ins w:id="5364" w:author="Smullen, Lizz" w:date="2016-02-11T10:36:00Z"/>
                <w:rFonts w:ascii="Arial" w:hAnsi="Arial"/>
                <w:b/>
                <w:color w:val="FFFFFF" w:themeColor="background1"/>
              </w:rPr>
            </w:pPr>
            <w:ins w:id="5365" w:author="Smullen, Lizz" w:date="2016-02-11T10:36:00Z">
              <w:r w:rsidRPr="00FF10A1">
                <w:rPr>
                  <w:rFonts w:ascii="Arial" w:hAnsi="Arial"/>
                  <w:b/>
                  <w:color w:val="FFFFFF" w:themeColor="background1"/>
                </w:rPr>
                <w:t>Action</w:t>
              </w:r>
            </w:ins>
          </w:p>
        </w:tc>
      </w:tr>
      <w:tr w:rsidR="00362F85" w:rsidRPr="00AE626F" w14:paraId="58845774" w14:textId="77777777" w:rsidTr="00EC11AA">
        <w:trPr>
          <w:cantSplit/>
          <w:jc w:val="center"/>
          <w:ins w:id="5366" w:author="Smullen, Lizz" w:date="2016-02-11T10:36:00Z"/>
        </w:trPr>
        <w:tc>
          <w:tcPr>
            <w:tcW w:w="774" w:type="dxa"/>
          </w:tcPr>
          <w:p w14:paraId="306D2F0E" w14:textId="77777777" w:rsidR="00362F85" w:rsidRPr="00AE626F" w:rsidRDefault="00362F85" w:rsidP="00EC11AA">
            <w:pPr>
              <w:pStyle w:val="Index1"/>
              <w:widowControl w:val="0"/>
              <w:rPr>
                <w:ins w:id="5367" w:author="Smullen, Lizz" w:date="2016-02-11T10:36:00Z"/>
              </w:rPr>
            </w:pPr>
            <w:ins w:id="5368" w:author="Smullen, Lizz" w:date="2016-02-11T10:36:00Z">
              <w:r w:rsidRPr="00AE626F">
                <w:t>1.</w:t>
              </w:r>
            </w:ins>
          </w:p>
        </w:tc>
        <w:tc>
          <w:tcPr>
            <w:tcW w:w="7974" w:type="dxa"/>
          </w:tcPr>
          <w:p w14:paraId="67B2FC42" w14:textId="77777777" w:rsidR="00362F85" w:rsidRPr="00AE626F" w:rsidRDefault="00362F85" w:rsidP="00EC11AA">
            <w:pPr>
              <w:widowControl w:val="0"/>
              <w:rPr>
                <w:ins w:id="5369" w:author="Smullen, Lizz" w:date="2016-02-11T10:36:00Z"/>
              </w:rPr>
            </w:pPr>
            <w:ins w:id="5370" w:author="Smullen, Lizz" w:date="2016-02-11T10:36:00Z">
              <w:r>
                <w:t xml:space="preserve">Open a Mozilla Firefox, Google Chrome or Safari web browser. </w:t>
              </w:r>
            </w:ins>
          </w:p>
        </w:tc>
      </w:tr>
      <w:tr w:rsidR="00362F85" w:rsidRPr="00AE626F" w14:paraId="2E36AA8E" w14:textId="77777777" w:rsidTr="00EC11AA">
        <w:trPr>
          <w:cantSplit/>
          <w:jc w:val="center"/>
          <w:ins w:id="5371" w:author="Smullen, Lizz" w:date="2016-02-11T10:36:00Z"/>
        </w:trPr>
        <w:tc>
          <w:tcPr>
            <w:tcW w:w="774" w:type="dxa"/>
          </w:tcPr>
          <w:p w14:paraId="681BD10F" w14:textId="77777777" w:rsidR="00362F85" w:rsidRPr="00AE626F" w:rsidRDefault="00362F85" w:rsidP="00EC11AA">
            <w:pPr>
              <w:widowControl w:val="0"/>
              <w:spacing w:before="60" w:after="60"/>
              <w:jc w:val="center"/>
              <w:rPr>
                <w:ins w:id="5372" w:author="Smullen, Lizz" w:date="2016-02-11T10:36:00Z"/>
              </w:rPr>
            </w:pPr>
            <w:ins w:id="5373" w:author="Smullen, Lizz" w:date="2016-02-11T10:36:00Z">
              <w:r w:rsidRPr="00AE626F">
                <w:t>2.</w:t>
              </w:r>
            </w:ins>
          </w:p>
        </w:tc>
        <w:tc>
          <w:tcPr>
            <w:tcW w:w="7974" w:type="dxa"/>
            <w:vAlign w:val="center"/>
          </w:tcPr>
          <w:p w14:paraId="0E301713" w14:textId="77777777" w:rsidR="00362F85" w:rsidRPr="00AE626F" w:rsidRDefault="00362F85" w:rsidP="00EC11AA">
            <w:pPr>
              <w:widowControl w:val="0"/>
              <w:spacing w:before="60" w:after="60"/>
              <w:rPr>
                <w:ins w:id="5374" w:author="Smullen, Lizz" w:date="2016-02-11T10:36:00Z"/>
              </w:rPr>
            </w:pPr>
            <w:ins w:id="5375" w:author="Smullen, Lizz" w:date="2016-02-11T10:36:00Z">
              <w:r w:rsidRPr="00AE626F">
                <w:t>Enter the following IP address in the web browser to go to the AeroSat SATCOM home page:</w:t>
              </w:r>
            </w:ins>
          </w:p>
          <w:p w14:paraId="65F1F995" w14:textId="77777777" w:rsidR="00362F85" w:rsidRPr="00720C47" w:rsidRDefault="00362F85" w:rsidP="00EC11AA">
            <w:pPr>
              <w:pStyle w:val="IndexHeading"/>
              <w:widowControl w:val="0"/>
              <w:spacing w:before="60" w:after="60" w:line="240" w:lineRule="auto"/>
              <w:rPr>
                <w:ins w:id="5376" w:author="Smullen, Lizz" w:date="2016-02-11T10:36:00Z"/>
                <w:rFonts w:ascii="Courier New" w:hAnsi="Courier New" w:cs="Courier New"/>
                <w:b w:val="0"/>
                <w:bCs w:val="0"/>
              </w:rPr>
            </w:pPr>
            <w:ins w:id="5377" w:author="Smullen, Lizz" w:date="2016-02-11T10:36:00Z">
              <w:r w:rsidRPr="00720C47">
                <w:rPr>
                  <w:rFonts w:ascii="Courier New" w:hAnsi="Courier New" w:cs="Courier New"/>
                </w:rPr>
                <w:t>192.168.64.10</w:t>
              </w:r>
            </w:ins>
          </w:p>
          <w:p w14:paraId="0F00C67D" w14:textId="77777777" w:rsidR="00362F85" w:rsidRPr="00AE626F" w:rsidRDefault="00362F85" w:rsidP="00EC11AA">
            <w:pPr>
              <w:widowControl w:val="0"/>
              <w:spacing w:before="60" w:after="60" w:line="240" w:lineRule="auto"/>
              <w:ind w:left="720"/>
              <w:rPr>
                <w:ins w:id="5378" w:author="Smullen, Lizz" w:date="2016-02-11T10:36:00Z"/>
              </w:rPr>
            </w:pPr>
            <w:ins w:id="5379" w:author="Smullen, Lizz" w:date="2016-02-11T10:36:00Z">
              <w:r w:rsidRPr="00AE626F">
                <w:t xml:space="preserve">The </w:t>
              </w:r>
              <w:r w:rsidRPr="00AE626F">
                <w:rPr>
                  <w:b/>
                  <w:bCs/>
                </w:rPr>
                <w:t>SATCOM System Home Page</w:t>
              </w:r>
              <w:r w:rsidRPr="00AE626F">
                <w:t xml:space="preserve"> appears.</w:t>
              </w:r>
            </w:ins>
          </w:p>
          <w:p w14:paraId="2BCB5877" w14:textId="77777777" w:rsidR="00362F85" w:rsidRPr="00AE626F" w:rsidRDefault="00362F85" w:rsidP="00EC11AA">
            <w:pPr>
              <w:widowControl w:val="0"/>
              <w:spacing w:after="0" w:line="240" w:lineRule="auto"/>
              <w:jc w:val="center"/>
              <w:rPr>
                <w:ins w:id="5380" w:author="Smullen, Lizz" w:date="2016-02-11T10:36:00Z"/>
                <w:rFonts w:ascii="Arial" w:hAnsi="Arial" w:cs="Arial"/>
                <w:b/>
                <w:sz w:val="16"/>
              </w:rPr>
            </w:pPr>
            <w:ins w:id="5381" w:author="Smullen, Lizz" w:date="2016-02-11T10:36:00Z">
              <w:r w:rsidRPr="00AE626F">
                <w:rPr>
                  <w:rFonts w:ascii="Arial" w:hAnsi="Arial" w:cs="Arial"/>
                  <w:b/>
                  <w:sz w:val="16"/>
                </w:rPr>
                <w:t xml:space="preserve">Figure </w:t>
              </w:r>
              <w:r>
                <w:rPr>
                  <w:rFonts w:ascii="Arial" w:hAnsi="Arial" w:cs="Arial"/>
                  <w:b/>
                  <w:sz w:val="16"/>
                </w:rPr>
                <w:fldChar w:fldCharType="begin"/>
              </w:r>
              <w:r>
                <w:rPr>
                  <w:rFonts w:ascii="Arial" w:hAnsi="Arial" w:cs="Arial"/>
                  <w:b/>
                  <w:sz w:val="16"/>
                </w:rPr>
                <w:instrText xml:space="preserve"> STYLEREF 1 \s </w:instrText>
              </w:r>
              <w:r>
                <w:rPr>
                  <w:rFonts w:ascii="Arial" w:hAnsi="Arial" w:cs="Arial"/>
                  <w:b/>
                  <w:sz w:val="16"/>
                </w:rPr>
                <w:fldChar w:fldCharType="separate"/>
              </w:r>
              <w:r>
                <w:rPr>
                  <w:rFonts w:ascii="Arial" w:hAnsi="Arial" w:cs="Arial"/>
                  <w:b/>
                  <w:noProof/>
                  <w:sz w:val="16"/>
                </w:rPr>
                <w:t>6</w:t>
              </w:r>
              <w:r>
                <w:rPr>
                  <w:rFonts w:ascii="Arial" w:hAnsi="Arial" w:cs="Arial"/>
                  <w:b/>
                  <w:sz w:val="16"/>
                </w:rPr>
                <w:fldChar w:fldCharType="end"/>
              </w:r>
              <w:r>
                <w:rPr>
                  <w:rFonts w:ascii="Arial" w:hAnsi="Arial" w:cs="Arial"/>
                  <w:b/>
                  <w:sz w:val="16"/>
                </w:rPr>
                <w:t>.</w:t>
              </w:r>
              <w:r>
                <w:rPr>
                  <w:rFonts w:ascii="Arial" w:hAnsi="Arial" w:cs="Arial"/>
                  <w:b/>
                  <w:sz w:val="16"/>
                </w:rPr>
                <w:fldChar w:fldCharType="begin"/>
              </w:r>
              <w:r>
                <w:rPr>
                  <w:rFonts w:ascii="Arial" w:hAnsi="Arial" w:cs="Arial"/>
                  <w:b/>
                  <w:sz w:val="16"/>
                </w:rPr>
                <w:instrText xml:space="preserve"> SEQ Figure \* ARABIC \s 1 </w:instrText>
              </w:r>
              <w:r>
                <w:rPr>
                  <w:rFonts w:ascii="Arial" w:hAnsi="Arial" w:cs="Arial"/>
                  <w:b/>
                  <w:sz w:val="16"/>
                </w:rPr>
                <w:fldChar w:fldCharType="separate"/>
              </w:r>
              <w:r>
                <w:rPr>
                  <w:rFonts w:ascii="Arial" w:hAnsi="Arial" w:cs="Arial"/>
                  <w:b/>
                  <w:noProof/>
                  <w:sz w:val="16"/>
                </w:rPr>
                <w:t>1</w:t>
              </w:r>
              <w:r>
                <w:rPr>
                  <w:rFonts w:ascii="Arial" w:hAnsi="Arial" w:cs="Arial"/>
                  <w:b/>
                  <w:sz w:val="16"/>
                </w:rPr>
                <w:fldChar w:fldCharType="end"/>
              </w:r>
              <w:r w:rsidRPr="00AE626F">
                <w:rPr>
                  <w:rFonts w:ascii="Arial" w:hAnsi="Arial" w:cs="Arial"/>
                  <w:b/>
                  <w:sz w:val="16"/>
                </w:rPr>
                <w:t xml:space="preserve"> — SATCOM System Home Page</w:t>
              </w:r>
            </w:ins>
          </w:p>
          <w:p w14:paraId="330DA9C5" w14:textId="77777777" w:rsidR="00362F85" w:rsidRPr="00AE626F" w:rsidRDefault="00362F85" w:rsidP="00EC11AA">
            <w:pPr>
              <w:pStyle w:val="Index1"/>
              <w:widowControl w:val="0"/>
              <w:spacing w:before="0" w:after="60" w:line="240" w:lineRule="auto"/>
              <w:rPr>
                <w:ins w:id="5382" w:author="Smullen, Lizz" w:date="2016-02-11T10:36:00Z"/>
                <w:noProof/>
              </w:rPr>
            </w:pPr>
            <w:ins w:id="5383" w:author="Smullen, Lizz" w:date="2016-02-11T10:36:00Z">
              <w:r>
                <w:rPr>
                  <w:noProof/>
                </w:rPr>
                <w:drawing>
                  <wp:inline distT="0" distB="0" distL="0" distR="0" wp14:anchorId="798D54C1" wp14:editId="3DF96B85">
                    <wp:extent cx="3675888" cy="2615184"/>
                    <wp:effectExtent l="19050" t="19050" r="2032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66" t="11852" r="21026" b="15669"/>
                            <a:stretch/>
                          </pic:blipFill>
                          <pic:spPr bwMode="auto">
                            <a:xfrm>
                              <a:off x="0" y="0"/>
                              <a:ext cx="3675888" cy="2615184"/>
                            </a:xfrm>
                            <a:prstGeom prst="rect">
                              <a:avLst/>
                            </a:prstGeom>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ins>
          </w:p>
        </w:tc>
      </w:tr>
      <w:tr w:rsidR="00362F85" w:rsidRPr="00AE626F" w14:paraId="715DCD1A" w14:textId="77777777" w:rsidTr="00EC11AA">
        <w:trPr>
          <w:cantSplit/>
          <w:jc w:val="center"/>
          <w:ins w:id="5384" w:author="Smullen, Lizz" w:date="2016-02-11T10:36:00Z"/>
        </w:trPr>
        <w:tc>
          <w:tcPr>
            <w:tcW w:w="774" w:type="dxa"/>
          </w:tcPr>
          <w:p w14:paraId="0239E813" w14:textId="77777777" w:rsidR="00362F85" w:rsidRPr="00AE626F" w:rsidRDefault="00362F85" w:rsidP="00EC11AA">
            <w:pPr>
              <w:keepNext/>
              <w:keepLines/>
              <w:spacing w:before="60" w:after="60"/>
              <w:jc w:val="center"/>
              <w:rPr>
                <w:ins w:id="5385" w:author="Smullen, Lizz" w:date="2016-02-11T10:36:00Z"/>
              </w:rPr>
            </w:pPr>
            <w:ins w:id="5386" w:author="Smullen, Lizz" w:date="2016-02-11T10:36:00Z">
              <w:r w:rsidRPr="00AE626F">
                <w:lastRenderedPageBreak/>
                <w:t>3.</w:t>
              </w:r>
            </w:ins>
          </w:p>
        </w:tc>
        <w:tc>
          <w:tcPr>
            <w:tcW w:w="7974" w:type="dxa"/>
            <w:vAlign w:val="center"/>
          </w:tcPr>
          <w:p w14:paraId="0288D641" w14:textId="77777777" w:rsidR="00362F85" w:rsidRPr="00AE626F" w:rsidRDefault="00362F85" w:rsidP="00EC11AA">
            <w:pPr>
              <w:keepNext/>
              <w:keepLines/>
              <w:spacing w:before="60" w:after="60"/>
              <w:rPr>
                <w:ins w:id="5387" w:author="Smullen, Lizz" w:date="2016-02-11T10:36:00Z"/>
              </w:rPr>
            </w:pPr>
            <w:ins w:id="5388" w:author="Smullen, Lizz" w:date="2016-02-11T10:36:00Z">
              <w:r w:rsidRPr="00AE626F">
                <w:t xml:space="preserve">Click </w:t>
              </w:r>
              <w:r w:rsidRPr="00AE626F">
                <w:rPr>
                  <w:b/>
                  <w:bCs/>
                </w:rPr>
                <w:t>[Utility Functions</w:t>
              </w:r>
              <w:r w:rsidRPr="00AE626F">
                <w:rPr>
                  <w:b/>
                </w:rPr>
                <w:t>]</w:t>
              </w:r>
              <w:r w:rsidRPr="00AE626F">
                <w:t xml:space="preserve"> at the top of the home page.</w:t>
              </w:r>
            </w:ins>
          </w:p>
          <w:p w14:paraId="56903BAE" w14:textId="77777777" w:rsidR="00362F85" w:rsidRPr="00AE626F" w:rsidRDefault="00362F85" w:rsidP="00EC11AA">
            <w:pPr>
              <w:keepNext/>
              <w:keepLines/>
              <w:spacing w:before="60" w:after="60" w:line="240" w:lineRule="auto"/>
              <w:rPr>
                <w:ins w:id="5389" w:author="Smullen, Lizz" w:date="2016-02-11T10:36:00Z"/>
              </w:rPr>
            </w:pPr>
            <w:ins w:id="5390" w:author="Smullen, Lizz" w:date="2016-02-11T10:36:00Z">
              <w:r w:rsidRPr="00AE626F">
                <w:t xml:space="preserve">The </w:t>
              </w:r>
              <w:r w:rsidRPr="00AE626F">
                <w:rPr>
                  <w:b/>
                </w:rPr>
                <w:t>Utility Functions/Transfer Log File</w:t>
              </w:r>
              <w:r w:rsidRPr="00AE626F">
                <w:t xml:space="preserve"> page appears.</w:t>
              </w:r>
            </w:ins>
          </w:p>
          <w:p w14:paraId="764E584C" w14:textId="77777777" w:rsidR="00362F85" w:rsidRPr="00AE626F" w:rsidRDefault="00362F85" w:rsidP="00EC11AA">
            <w:pPr>
              <w:keepNext/>
              <w:keepLines/>
              <w:spacing w:after="0" w:line="240" w:lineRule="auto"/>
              <w:jc w:val="center"/>
              <w:rPr>
                <w:ins w:id="5391" w:author="Smullen, Lizz" w:date="2016-02-11T10:36:00Z"/>
                <w:rFonts w:ascii="Arial" w:hAnsi="Arial" w:cs="Arial"/>
                <w:b/>
                <w:sz w:val="16"/>
              </w:rPr>
            </w:pPr>
            <w:ins w:id="5392" w:author="Smullen, Lizz" w:date="2016-02-11T10:36:00Z">
              <w:r w:rsidRPr="00AE626F">
                <w:rPr>
                  <w:rFonts w:ascii="Arial" w:hAnsi="Arial" w:cs="Arial"/>
                  <w:b/>
                  <w:sz w:val="16"/>
                </w:rPr>
                <w:t xml:space="preserve">Figure </w:t>
              </w:r>
              <w:r>
                <w:rPr>
                  <w:rFonts w:ascii="Arial" w:hAnsi="Arial" w:cs="Arial"/>
                  <w:b/>
                  <w:sz w:val="16"/>
                </w:rPr>
                <w:fldChar w:fldCharType="begin"/>
              </w:r>
              <w:r>
                <w:rPr>
                  <w:rFonts w:ascii="Arial" w:hAnsi="Arial" w:cs="Arial"/>
                  <w:b/>
                  <w:sz w:val="16"/>
                </w:rPr>
                <w:instrText xml:space="preserve"> STYLEREF 1 \s </w:instrText>
              </w:r>
              <w:r>
                <w:rPr>
                  <w:rFonts w:ascii="Arial" w:hAnsi="Arial" w:cs="Arial"/>
                  <w:b/>
                  <w:sz w:val="16"/>
                </w:rPr>
                <w:fldChar w:fldCharType="separate"/>
              </w:r>
              <w:r>
                <w:rPr>
                  <w:rFonts w:ascii="Arial" w:hAnsi="Arial" w:cs="Arial"/>
                  <w:b/>
                  <w:noProof/>
                  <w:sz w:val="16"/>
                </w:rPr>
                <w:t>6</w:t>
              </w:r>
              <w:r>
                <w:rPr>
                  <w:rFonts w:ascii="Arial" w:hAnsi="Arial" w:cs="Arial"/>
                  <w:b/>
                  <w:sz w:val="16"/>
                </w:rPr>
                <w:fldChar w:fldCharType="end"/>
              </w:r>
              <w:r>
                <w:rPr>
                  <w:rFonts w:ascii="Arial" w:hAnsi="Arial" w:cs="Arial"/>
                  <w:b/>
                  <w:sz w:val="16"/>
                </w:rPr>
                <w:t>.</w:t>
              </w:r>
              <w:r>
                <w:rPr>
                  <w:rFonts w:ascii="Arial" w:hAnsi="Arial" w:cs="Arial"/>
                  <w:b/>
                  <w:sz w:val="16"/>
                </w:rPr>
                <w:fldChar w:fldCharType="begin"/>
              </w:r>
              <w:r>
                <w:rPr>
                  <w:rFonts w:ascii="Arial" w:hAnsi="Arial" w:cs="Arial"/>
                  <w:b/>
                  <w:sz w:val="16"/>
                </w:rPr>
                <w:instrText xml:space="preserve"> SEQ Figure \* ARABIC \s 1 </w:instrText>
              </w:r>
              <w:r>
                <w:rPr>
                  <w:rFonts w:ascii="Arial" w:hAnsi="Arial" w:cs="Arial"/>
                  <w:b/>
                  <w:sz w:val="16"/>
                </w:rPr>
                <w:fldChar w:fldCharType="separate"/>
              </w:r>
              <w:r>
                <w:rPr>
                  <w:rFonts w:ascii="Arial" w:hAnsi="Arial" w:cs="Arial"/>
                  <w:b/>
                  <w:noProof/>
                  <w:sz w:val="16"/>
                </w:rPr>
                <w:t>2</w:t>
              </w:r>
              <w:r>
                <w:rPr>
                  <w:rFonts w:ascii="Arial" w:hAnsi="Arial" w:cs="Arial"/>
                  <w:b/>
                  <w:sz w:val="16"/>
                </w:rPr>
                <w:fldChar w:fldCharType="end"/>
              </w:r>
              <w:r w:rsidRPr="00AE626F">
                <w:rPr>
                  <w:rFonts w:ascii="Arial" w:hAnsi="Arial" w:cs="Arial"/>
                  <w:b/>
                  <w:sz w:val="16"/>
                </w:rPr>
                <w:t xml:space="preserve"> — Utility Functions</w:t>
              </w:r>
            </w:ins>
          </w:p>
          <w:p w14:paraId="369E48DB" w14:textId="77777777" w:rsidR="00362F85" w:rsidRPr="00AE626F" w:rsidRDefault="00362F85" w:rsidP="00EC11AA">
            <w:pPr>
              <w:keepNext/>
              <w:keepLines/>
              <w:spacing w:before="0" w:after="60" w:line="240" w:lineRule="auto"/>
              <w:jc w:val="center"/>
              <w:rPr>
                <w:ins w:id="5393" w:author="Smullen, Lizz" w:date="2016-02-11T10:36:00Z"/>
              </w:rPr>
            </w:pPr>
            <w:ins w:id="5394" w:author="Smullen, Lizz" w:date="2016-02-11T10:36:00Z">
              <w:r w:rsidRPr="00720C47">
                <w:rPr>
                  <w:noProof/>
                  <w:color w:val="0000FF"/>
                  <w:rPrChange w:id="5395" w:author="Unknown">
                    <w:rPr>
                      <w:noProof/>
                    </w:rPr>
                  </w:rPrChange>
                </w:rPr>
                <w:drawing>
                  <wp:inline distT="0" distB="0" distL="0" distR="0" wp14:anchorId="249EAD74" wp14:editId="7670F056">
                    <wp:extent cx="3631100" cy="2578608"/>
                    <wp:effectExtent l="19050" t="19050" r="26670" b="12700"/>
                    <wp:docPr id="12" name="Picture 1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erowiki/aerodiags/images/thumb/1/12/System_Installation_page.JPG/500px-System_Installation_page.JPG">
                              <a:hlinkClick r:id="rId41"/>
                            </pic:cNvPr>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31100" cy="2578608"/>
                            </a:xfrm>
                            <a:prstGeom prst="rect">
                              <a:avLst/>
                            </a:prstGeom>
                            <a:noFill/>
                            <a:ln w="19050">
                              <a:solidFill>
                                <a:srgbClr val="4F81BD"/>
                              </a:solidFill>
                            </a:ln>
                          </pic:spPr>
                        </pic:pic>
                      </a:graphicData>
                    </a:graphic>
                  </wp:inline>
                </w:drawing>
              </w:r>
            </w:ins>
          </w:p>
        </w:tc>
      </w:tr>
      <w:tr w:rsidR="00362F85" w:rsidRPr="00AE626F" w14:paraId="40302EF8" w14:textId="77777777" w:rsidTr="00EC11AA">
        <w:trPr>
          <w:cantSplit/>
          <w:jc w:val="center"/>
          <w:ins w:id="5396" w:author="Smullen, Lizz" w:date="2016-02-11T10:36:00Z"/>
        </w:trPr>
        <w:tc>
          <w:tcPr>
            <w:tcW w:w="774" w:type="dxa"/>
          </w:tcPr>
          <w:p w14:paraId="36924C97" w14:textId="77777777" w:rsidR="00362F85" w:rsidRPr="00AE626F" w:rsidRDefault="00362F85" w:rsidP="00EC11AA">
            <w:pPr>
              <w:spacing w:before="60" w:after="60"/>
              <w:jc w:val="center"/>
              <w:rPr>
                <w:ins w:id="5397" w:author="Smullen, Lizz" w:date="2016-02-11T10:36:00Z"/>
              </w:rPr>
            </w:pPr>
            <w:ins w:id="5398" w:author="Smullen, Lizz" w:date="2016-02-11T10:36:00Z">
              <w:r w:rsidRPr="00AE626F">
                <w:t>4.</w:t>
              </w:r>
            </w:ins>
          </w:p>
        </w:tc>
        <w:tc>
          <w:tcPr>
            <w:tcW w:w="7974" w:type="dxa"/>
            <w:vAlign w:val="center"/>
          </w:tcPr>
          <w:p w14:paraId="2591174C" w14:textId="77777777" w:rsidR="00362F85" w:rsidRPr="00AE626F" w:rsidRDefault="00362F85" w:rsidP="00EC11AA">
            <w:pPr>
              <w:spacing w:before="60" w:after="60"/>
              <w:rPr>
                <w:ins w:id="5399" w:author="Smullen, Lizz" w:date="2016-02-11T10:36:00Z"/>
              </w:rPr>
            </w:pPr>
            <w:ins w:id="5400" w:author="Smullen, Lizz" w:date="2016-02-11T10:36:00Z">
              <w:r w:rsidRPr="00AE626F">
                <w:t xml:space="preserve">Click the </w:t>
              </w:r>
              <w:r w:rsidRPr="00AE626F">
                <w:rPr>
                  <w:b/>
                </w:rPr>
                <w:t>Blank Zones</w:t>
              </w:r>
              <w:r w:rsidRPr="00AE626F">
                <w:t xml:space="preserve"> button on the side panel.</w:t>
              </w:r>
            </w:ins>
          </w:p>
          <w:p w14:paraId="4A377B4D" w14:textId="77777777" w:rsidR="00362F85" w:rsidRPr="00AE626F" w:rsidRDefault="00362F85" w:rsidP="00EC11AA">
            <w:pPr>
              <w:spacing w:before="60" w:after="60"/>
              <w:rPr>
                <w:ins w:id="5401" w:author="Smullen, Lizz" w:date="2016-02-11T10:36:00Z"/>
              </w:rPr>
            </w:pPr>
            <w:ins w:id="5402" w:author="Smullen, Lizz" w:date="2016-02-11T10:36:00Z">
              <w:r w:rsidRPr="00AE626F">
                <w:t xml:space="preserve">The </w:t>
              </w:r>
              <w:r w:rsidRPr="00AE626F">
                <w:rPr>
                  <w:b/>
                  <w:bCs/>
                </w:rPr>
                <w:t>Load ESM Blanking Zones</w:t>
              </w:r>
              <w:r w:rsidRPr="00AE626F">
                <w:t xml:space="preserve"> page appears.</w:t>
              </w:r>
            </w:ins>
          </w:p>
          <w:p w14:paraId="4D8217C2" w14:textId="77777777" w:rsidR="00362F85" w:rsidRPr="00AE626F" w:rsidRDefault="00362F85" w:rsidP="00EC11AA">
            <w:pPr>
              <w:keepNext/>
              <w:spacing w:after="0" w:line="240" w:lineRule="auto"/>
              <w:jc w:val="center"/>
              <w:rPr>
                <w:ins w:id="5403" w:author="Smullen, Lizz" w:date="2016-02-11T10:36:00Z"/>
                <w:rFonts w:ascii="Arial" w:hAnsi="Arial" w:cs="Arial"/>
                <w:b/>
                <w:sz w:val="16"/>
              </w:rPr>
            </w:pPr>
            <w:ins w:id="5404" w:author="Smullen, Lizz" w:date="2016-02-11T10:36:00Z">
              <w:r w:rsidRPr="00AE626F">
                <w:rPr>
                  <w:rFonts w:ascii="Arial" w:hAnsi="Arial" w:cs="Arial"/>
                  <w:b/>
                  <w:sz w:val="16"/>
                </w:rPr>
                <w:t xml:space="preserve">Figure </w:t>
              </w:r>
              <w:r>
                <w:rPr>
                  <w:rFonts w:ascii="Arial" w:hAnsi="Arial" w:cs="Arial"/>
                  <w:b/>
                  <w:sz w:val="16"/>
                </w:rPr>
                <w:fldChar w:fldCharType="begin"/>
              </w:r>
              <w:r>
                <w:rPr>
                  <w:rFonts w:ascii="Arial" w:hAnsi="Arial" w:cs="Arial"/>
                  <w:b/>
                  <w:sz w:val="16"/>
                </w:rPr>
                <w:instrText xml:space="preserve"> STYLEREF 1 \s </w:instrText>
              </w:r>
              <w:r>
                <w:rPr>
                  <w:rFonts w:ascii="Arial" w:hAnsi="Arial" w:cs="Arial"/>
                  <w:b/>
                  <w:sz w:val="16"/>
                </w:rPr>
                <w:fldChar w:fldCharType="separate"/>
              </w:r>
              <w:r>
                <w:rPr>
                  <w:rFonts w:ascii="Arial" w:hAnsi="Arial" w:cs="Arial"/>
                  <w:b/>
                  <w:noProof/>
                  <w:sz w:val="16"/>
                </w:rPr>
                <w:t>6</w:t>
              </w:r>
              <w:r>
                <w:rPr>
                  <w:rFonts w:ascii="Arial" w:hAnsi="Arial" w:cs="Arial"/>
                  <w:b/>
                  <w:sz w:val="16"/>
                </w:rPr>
                <w:fldChar w:fldCharType="end"/>
              </w:r>
              <w:r>
                <w:rPr>
                  <w:rFonts w:ascii="Arial" w:hAnsi="Arial" w:cs="Arial"/>
                  <w:b/>
                  <w:sz w:val="16"/>
                </w:rPr>
                <w:t>.</w:t>
              </w:r>
              <w:r>
                <w:rPr>
                  <w:rFonts w:ascii="Arial" w:hAnsi="Arial" w:cs="Arial"/>
                  <w:b/>
                  <w:sz w:val="16"/>
                </w:rPr>
                <w:fldChar w:fldCharType="begin"/>
              </w:r>
              <w:r>
                <w:rPr>
                  <w:rFonts w:ascii="Arial" w:hAnsi="Arial" w:cs="Arial"/>
                  <w:b/>
                  <w:sz w:val="16"/>
                </w:rPr>
                <w:instrText xml:space="preserve"> SEQ Figure \* ARABIC \s 1 </w:instrText>
              </w:r>
              <w:r>
                <w:rPr>
                  <w:rFonts w:ascii="Arial" w:hAnsi="Arial" w:cs="Arial"/>
                  <w:b/>
                  <w:sz w:val="16"/>
                </w:rPr>
                <w:fldChar w:fldCharType="separate"/>
              </w:r>
              <w:r>
                <w:rPr>
                  <w:rFonts w:ascii="Arial" w:hAnsi="Arial" w:cs="Arial"/>
                  <w:b/>
                  <w:noProof/>
                  <w:sz w:val="16"/>
                </w:rPr>
                <w:t>3</w:t>
              </w:r>
              <w:r>
                <w:rPr>
                  <w:rFonts w:ascii="Arial" w:hAnsi="Arial" w:cs="Arial"/>
                  <w:b/>
                  <w:sz w:val="16"/>
                </w:rPr>
                <w:fldChar w:fldCharType="end"/>
              </w:r>
              <w:r w:rsidRPr="00AE626F">
                <w:rPr>
                  <w:rFonts w:ascii="Arial" w:hAnsi="Arial" w:cs="Arial"/>
                  <w:b/>
                  <w:sz w:val="16"/>
                </w:rPr>
                <w:t xml:space="preserve"> — Load ESM Blanking Zones</w:t>
              </w:r>
            </w:ins>
          </w:p>
          <w:p w14:paraId="12D63EB4" w14:textId="77777777" w:rsidR="00362F85" w:rsidRPr="00AE626F" w:rsidRDefault="00362F85" w:rsidP="00EC11AA">
            <w:pPr>
              <w:pStyle w:val="Index1"/>
              <w:rPr>
                <w:ins w:id="5405" w:author="Smullen, Lizz" w:date="2016-02-11T10:36:00Z"/>
                <w:noProof/>
              </w:rPr>
            </w:pPr>
            <w:ins w:id="5406" w:author="Smullen, Lizz" w:date="2016-02-11T10:36:00Z">
              <w:r w:rsidRPr="002573CE">
                <w:rPr>
                  <w:noProof/>
                </w:rPr>
                <w:drawing>
                  <wp:inline distT="0" distB="0" distL="0" distR="0" wp14:anchorId="65C11218" wp14:editId="3AE0107D">
                    <wp:extent cx="3657600" cy="25616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erowiki/aerodiags/images/thumb/8/80/System_Configuration_page.JPG/500px-System_Configuration_page.JPG">
                              <a:hlinkClick r:id="rId44"/>
                            </pic:cNvPr>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61640"/>
                            </a:xfrm>
                            <a:prstGeom prst="rect">
                              <a:avLst/>
                            </a:prstGeom>
                            <a:noFill/>
                            <a:ln w="19050">
                              <a:solidFill>
                                <a:srgbClr val="4F81BD"/>
                              </a:solidFill>
                            </a:ln>
                          </pic:spPr>
                        </pic:pic>
                      </a:graphicData>
                    </a:graphic>
                  </wp:inline>
                </w:drawing>
              </w:r>
            </w:ins>
          </w:p>
        </w:tc>
      </w:tr>
      <w:tr w:rsidR="00362F85" w:rsidRPr="00AE626F" w14:paraId="15984481" w14:textId="77777777" w:rsidTr="00EC11AA">
        <w:trPr>
          <w:cantSplit/>
          <w:jc w:val="center"/>
          <w:ins w:id="5407" w:author="Smullen, Lizz" w:date="2016-02-11T10:36:00Z"/>
        </w:trPr>
        <w:tc>
          <w:tcPr>
            <w:tcW w:w="774" w:type="dxa"/>
          </w:tcPr>
          <w:p w14:paraId="1386C70C" w14:textId="77777777" w:rsidR="00362F85" w:rsidRPr="00AE626F" w:rsidRDefault="00362F85" w:rsidP="00EC11AA">
            <w:pPr>
              <w:spacing w:before="60" w:after="60"/>
              <w:jc w:val="center"/>
              <w:rPr>
                <w:ins w:id="5408" w:author="Smullen, Lizz" w:date="2016-02-11T10:36:00Z"/>
              </w:rPr>
            </w:pPr>
            <w:ins w:id="5409" w:author="Smullen, Lizz" w:date="2016-02-11T10:36:00Z">
              <w:r w:rsidRPr="00AE626F">
                <w:lastRenderedPageBreak/>
                <w:t>5.</w:t>
              </w:r>
            </w:ins>
          </w:p>
        </w:tc>
        <w:tc>
          <w:tcPr>
            <w:tcW w:w="7974" w:type="dxa"/>
            <w:vAlign w:val="center"/>
          </w:tcPr>
          <w:p w14:paraId="348EE0DD" w14:textId="77777777" w:rsidR="00362F85" w:rsidRPr="00AE626F" w:rsidRDefault="00362F85" w:rsidP="00EC11AA">
            <w:pPr>
              <w:spacing w:before="60" w:after="60"/>
              <w:rPr>
                <w:ins w:id="5410" w:author="Smullen, Lizz" w:date="2016-02-11T10:36:00Z"/>
              </w:rPr>
            </w:pPr>
            <w:ins w:id="5411" w:author="Smullen, Lizz" w:date="2016-02-11T10:36:00Z">
              <w:r w:rsidRPr="00AE626F">
                <w:t xml:space="preserve">Upload the ESM Blanking Zones file using one of the methods below: </w:t>
              </w:r>
            </w:ins>
          </w:p>
          <w:p w14:paraId="68555F64" w14:textId="77777777" w:rsidR="00362F85" w:rsidRPr="00AE626F" w:rsidRDefault="00362F85" w:rsidP="00EC11AA">
            <w:pPr>
              <w:numPr>
                <w:ilvl w:val="0"/>
                <w:numId w:val="41"/>
              </w:numPr>
              <w:spacing w:before="60" w:after="60"/>
              <w:rPr>
                <w:ins w:id="5412" w:author="Smullen, Lizz" w:date="2016-02-11T10:36:00Z"/>
              </w:rPr>
            </w:pPr>
            <w:ins w:id="5413" w:author="Smullen, Lizz" w:date="2016-02-11T10:36:00Z">
              <w:r w:rsidRPr="00AE626F">
                <w:t xml:space="preserve">Click the </w:t>
              </w:r>
              <w:r w:rsidRPr="00AE626F">
                <w:rPr>
                  <w:b/>
                  <w:bCs/>
                </w:rPr>
                <w:t>Browse</w:t>
              </w:r>
              <w:r w:rsidRPr="00AE626F">
                <w:t xml:space="preserve"> button next to the </w:t>
              </w:r>
              <w:r w:rsidRPr="00AE626F">
                <w:rPr>
                  <w:b/>
                  <w:bCs/>
                </w:rPr>
                <w:t>local file</w:t>
              </w:r>
              <w:r w:rsidRPr="00AE626F">
                <w:t xml:space="preserve"> field to navigate to the location on your hard drive containing the updated ESM Blanking Zones file. Click the </w:t>
              </w:r>
              <w:r w:rsidRPr="00AE626F">
                <w:rPr>
                  <w:b/>
                  <w:bCs/>
                </w:rPr>
                <w:t>Open</w:t>
              </w:r>
              <w:r w:rsidRPr="00AE626F">
                <w:t xml:space="preserve"> button.</w:t>
              </w:r>
            </w:ins>
          </w:p>
          <w:p w14:paraId="2E3968C1" w14:textId="77777777" w:rsidR="00362F85" w:rsidRPr="00AE626F" w:rsidRDefault="00362F85" w:rsidP="00EC11AA">
            <w:pPr>
              <w:keepNext/>
              <w:spacing w:before="240"/>
              <w:jc w:val="center"/>
              <w:rPr>
                <w:ins w:id="5414" w:author="Smullen, Lizz" w:date="2016-02-11T10:36:00Z"/>
                <w:rFonts w:ascii="Arial" w:hAnsi="Arial" w:cs="Arial"/>
                <w:b/>
                <w:sz w:val="16"/>
              </w:rPr>
            </w:pPr>
            <w:ins w:id="5415" w:author="Smullen, Lizz" w:date="2016-02-11T10:36:00Z">
              <w:r w:rsidRPr="00AE626F">
                <w:rPr>
                  <w:rFonts w:ascii="Arial" w:hAnsi="Arial" w:cs="Arial"/>
                  <w:b/>
                  <w:sz w:val="16"/>
                </w:rPr>
                <w:t xml:space="preserve">Figure </w:t>
              </w:r>
              <w:r>
                <w:rPr>
                  <w:rFonts w:ascii="Arial" w:hAnsi="Arial" w:cs="Arial"/>
                  <w:b/>
                  <w:sz w:val="16"/>
                </w:rPr>
                <w:fldChar w:fldCharType="begin"/>
              </w:r>
              <w:r>
                <w:rPr>
                  <w:rFonts w:ascii="Arial" w:hAnsi="Arial" w:cs="Arial"/>
                  <w:b/>
                  <w:sz w:val="16"/>
                </w:rPr>
                <w:instrText xml:space="preserve"> STYLEREF 1 \s </w:instrText>
              </w:r>
              <w:r>
                <w:rPr>
                  <w:rFonts w:ascii="Arial" w:hAnsi="Arial" w:cs="Arial"/>
                  <w:b/>
                  <w:sz w:val="16"/>
                </w:rPr>
                <w:fldChar w:fldCharType="separate"/>
              </w:r>
              <w:r>
                <w:rPr>
                  <w:rFonts w:ascii="Arial" w:hAnsi="Arial" w:cs="Arial"/>
                  <w:b/>
                  <w:noProof/>
                  <w:sz w:val="16"/>
                </w:rPr>
                <w:t>6</w:t>
              </w:r>
              <w:r>
                <w:rPr>
                  <w:rFonts w:ascii="Arial" w:hAnsi="Arial" w:cs="Arial"/>
                  <w:b/>
                  <w:sz w:val="16"/>
                </w:rPr>
                <w:fldChar w:fldCharType="end"/>
              </w:r>
              <w:r>
                <w:rPr>
                  <w:rFonts w:ascii="Arial" w:hAnsi="Arial" w:cs="Arial"/>
                  <w:b/>
                  <w:sz w:val="16"/>
                </w:rPr>
                <w:t>.</w:t>
              </w:r>
              <w:r>
                <w:rPr>
                  <w:rFonts w:ascii="Arial" w:hAnsi="Arial" w:cs="Arial"/>
                  <w:b/>
                  <w:sz w:val="16"/>
                </w:rPr>
                <w:fldChar w:fldCharType="begin"/>
              </w:r>
              <w:r>
                <w:rPr>
                  <w:rFonts w:ascii="Arial" w:hAnsi="Arial" w:cs="Arial"/>
                  <w:b/>
                  <w:sz w:val="16"/>
                </w:rPr>
                <w:instrText xml:space="preserve"> SEQ Figure \* ARABIC \s 1 </w:instrText>
              </w:r>
              <w:r>
                <w:rPr>
                  <w:rFonts w:ascii="Arial" w:hAnsi="Arial" w:cs="Arial"/>
                  <w:b/>
                  <w:sz w:val="16"/>
                </w:rPr>
                <w:fldChar w:fldCharType="separate"/>
              </w:r>
              <w:r>
                <w:rPr>
                  <w:rFonts w:ascii="Arial" w:hAnsi="Arial" w:cs="Arial"/>
                  <w:b/>
                  <w:noProof/>
                  <w:sz w:val="16"/>
                </w:rPr>
                <w:t>4</w:t>
              </w:r>
              <w:r>
                <w:rPr>
                  <w:rFonts w:ascii="Arial" w:hAnsi="Arial" w:cs="Arial"/>
                  <w:b/>
                  <w:sz w:val="16"/>
                </w:rPr>
                <w:fldChar w:fldCharType="end"/>
              </w:r>
              <w:r w:rsidRPr="00AE626F">
                <w:rPr>
                  <w:rFonts w:ascii="Arial" w:hAnsi="Arial" w:cs="Arial"/>
                  <w:b/>
                  <w:sz w:val="16"/>
                </w:rPr>
                <w:t xml:space="preserve"> — ESM Blanking Zones File Upload Process</w:t>
              </w:r>
            </w:ins>
          </w:p>
          <w:p w14:paraId="6B747D64" w14:textId="77777777" w:rsidR="00362F85" w:rsidRPr="00AE626F" w:rsidRDefault="00362F85" w:rsidP="00EC11AA">
            <w:pPr>
              <w:keepNext/>
              <w:ind w:left="720"/>
              <w:jc w:val="center"/>
              <w:rPr>
                <w:ins w:id="5416" w:author="Smullen, Lizz" w:date="2016-02-11T10:36:00Z"/>
              </w:rPr>
            </w:pPr>
            <w:ins w:id="5417" w:author="Smullen, Lizz" w:date="2016-02-11T10:36:00Z">
              <w:r w:rsidRPr="00AE626F">
                <w:rPr>
                  <w:noProof/>
                </w:rPr>
                <w:drawing>
                  <wp:inline distT="0" distB="0" distL="0" distR="0" wp14:anchorId="40E56938" wp14:editId="3C027311">
                    <wp:extent cx="3657600" cy="2953512"/>
                    <wp:effectExtent l="19050" t="19050" r="1905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 Blanking Zones Browse.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57600" cy="2953512"/>
                            </a:xfrm>
                            <a:prstGeom prst="rect">
                              <a:avLst/>
                            </a:prstGeom>
                            <a:ln w="22225">
                              <a:solidFill>
                                <a:schemeClr val="accent1"/>
                              </a:solidFill>
                            </a:ln>
                          </pic:spPr>
                        </pic:pic>
                      </a:graphicData>
                    </a:graphic>
                  </wp:inline>
                </w:drawing>
              </w:r>
            </w:ins>
          </w:p>
          <w:p w14:paraId="6EFB57E4" w14:textId="77777777" w:rsidR="00362F85" w:rsidRPr="00AE626F" w:rsidRDefault="00362F85" w:rsidP="00EC11AA">
            <w:pPr>
              <w:numPr>
                <w:ilvl w:val="0"/>
                <w:numId w:val="41"/>
              </w:numPr>
              <w:spacing w:before="60" w:after="60"/>
              <w:rPr>
                <w:ins w:id="5418" w:author="Smullen, Lizz" w:date="2016-02-11T10:36:00Z"/>
              </w:rPr>
            </w:pPr>
            <w:ins w:id="5419" w:author="Smullen, Lizz" w:date="2016-02-11T10:36:00Z">
              <w:r w:rsidRPr="00AE626F">
                <w:rPr>
                  <w:i/>
                  <w:iCs/>
                </w:rPr>
                <w:t>(For Linux and Mac systems only.)</w:t>
              </w:r>
              <w:r w:rsidRPr="00AE626F">
                <w:t xml:space="preserve"> Enter the URL for the location on your hard drive containing the ESM blanking zones in the </w:t>
              </w:r>
              <w:r w:rsidRPr="00AE626F">
                <w:rPr>
                  <w:b/>
                  <w:bCs/>
                </w:rPr>
                <w:t>URL</w:t>
              </w:r>
              <w:r w:rsidRPr="00AE626F">
                <w:t xml:space="preserve"> field.</w:t>
              </w:r>
            </w:ins>
          </w:p>
          <w:p w14:paraId="3B67BBB1" w14:textId="77777777" w:rsidR="00362F85" w:rsidRPr="00AE626F" w:rsidRDefault="00362F85" w:rsidP="00EC11AA">
            <w:pPr>
              <w:tabs>
                <w:tab w:val="left" w:pos="612"/>
              </w:tabs>
              <w:spacing w:before="60" w:after="60"/>
              <w:ind w:left="612" w:hanging="612"/>
              <w:rPr>
                <w:ins w:id="5420" w:author="Smullen, Lizz" w:date="2016-02-11T10:36:00Z"/>
              </w:rPr>
            </w:pPr>
            <w:ins w:id="5421" w:author="Smullen, Lizz" w:date="2016-02-11T10:36:00Z">
              <w:r w:rsidRPr="00AE626F">
                <w:rPr>
                  <w:b/>
                  <w:bCs/>
                  <w:color w:val="4F81BD" w:themeColor="accent1"/>
                </w:rPr>
                <w:t>NOTE:</w:t>
              </w:r>
              <w:r w:rsidRPr="00AE626F">
                <w:t xml:space="preserve"> </w:t>
              </w:r>
              <w:r w:rsidRPr="00AE626F">
                <w:tab/>
                <w:t>Your operating environment determines the transfer file method that your system will use to upload the files. For example, if you are uploading files from a PC, the file transfer protocol will be FTP. If you are uploading files from a Linux or Mac system, the file transfer protocol can be either FTP or SCP.</w:t>
              </w:r>
            </w:ins>
          </w:p>
        </w:tc>
      </w:tr>
      <w:tr w:rsidR="00362F85" w:rsidRPr="00AE626F" w14:paraId="10316CD5" w14:textId="77777777" w:rsidTr="00EC11AA">
        <w:trPr>
          <w:cantSplit/>
          <w:jc w:val="center"/>
          <w:ins w:id="5422" w:author="Smullen, Lizz" w:date="2016-02-11T10:36:00Z"/>
        </w:trPr>
        <w:tc>
          <w:tcPr>
            <w:tcW w:w="774" w:type="dxa"/>
          </w:tcPr>
          <w:p w14:paraId="0D88BC1E" w14:textId="77777777" w:rsidR="00362F85" w:rsidRPr="00AE626F" w:rsidRDefault="00362F85" w:rsidP="00EC11AA">
            <w:pPr>
              <w:spacing w:before="60" w:after="60"/>
              <w:jc w:val="center"/>
              <w:rPr>
                <w:ins w:id="5423" w:author="Smullen, Lizz" w:date="2016-02-11T10:36:00Z"/>
                <w:sz w:val="18"/>
                <w:szCs w:val="18"/>
              </w:rPr>
            </w:pPr>
            <w:ins w:id="5424" w:author="Smullen, Lizz" w:date="2016-02-11T10:36:00Z">
              <w:r w:rsidRPr="00AE626F">
                <w:lastRenderedPageBreak/>
                <w:t>6.</w:t>
              </w:r>
            </w:ins>
          </w:p>
        </w:tc>
        <w:tc>
          <w:tcPr>
            <w:tcW w:w="7974" w:type="dxa"/>
          </w:tcPr>
          <w:p w14:paraId="51A587AA" w14:textId="77777777" w:rsidR="00362F85" w:rsidRPr="00AE626F" w:rsidRDefault="00362F85" w:rsidP="00EC11AA">
            <w:pPr>
              <w:spacing w:before="60" w:after="60"/>
              <w:rPr>
                <w:ins w:id="5425" w:author="Smullen, Lizz" w:date="2016-02-11T10:36:00Z"/>
              </w:rPr>
            </w:pPr>
            <w:ins w:id="5426" w:author="Smullen, Lizz" w:date="2016-02-11T10:36:00Z">
              <w:r w:rsidRPr="00AE626F">
                <w:t xml:space="preserve">Click the </w:t>
              </w:r>
              <w:r w:rsidRPr="00AE626F">
                <w:rPr>
                  <w:b/>
                  <w:bCs/>
                </w:rPr>
                <w:t>Load zone file</w:t>
              </w:r>
              <w:r w:rsidRPr="00AE626F">
                <w:t xml:space="preserve"> button next to the </w:t>
              </w:r>
              <w:r w:rsidRPr="00AE626F">
                <w:rPr>
                  <w:b/>
                  <w:bCs/>
                </w:rPr>
                <w:t>action:</w:t>
              </w:r>
              <w:r w:rsidRPr="00AE626F">
                <w:t xml:space="preserve"> field. </w:t>
              </w:r>
            </w:ins>
          </w:p>
          <w:p w14:paraId="56526A82" w14:textId="77777777" w:rsidR="00362F85" w:rsidRPr="00AE626F" w:rsidRDefault="00362F85" w:rsidP="00EC11AA">
            <w:pPr>
              <w:spacing w:before="60" w:after="60"/>
              <w:rPr>
                <w:ins w:id="5427" w:author="Smullen, Lizz" w:date="2016-02-11T10:36:00Z"/>
              </w:rPr>
            </w:pPr>
            <w:ins w:id="5428" w:author="Smullen, Lizz" w:date="2016-02-11T10:36:00Z">
              <w:r w:rsidRPr="00AE626F">
                <w:t>The Blanking Map Transfer Status page appears, displaying the details of the configuration file upload.</w:t>
              </w:r>
            </w:ins>
          </w:p>
          <w:p w14:paraId="32CCF0B1" w14:textId="77777777" w:rsidR="00362F85" w:rsidRPr="00AE626F" w:rsidRDefault="00362F85" w:rsidP="00EC11AA">
            <w:pPr>
              <w:keepNext/>
              <w:jc w:val="center"/>
              <w:rPr>
                <w:ins w:id="5429" w:author="Smullen, Lizz" w:date="2016-02-11T10:36:00Z"/>
                <w:rFonts w:ascii="Arial" w:hAnsi="Arial" w:cs="Arial"/>
                <w:b/>
                <w:sz w:val="16"/>
              </w:rPr>
            </w:pPr>
            <w:ins w:id="5430" w:author="Smullen, Lizz" w:date="2016-02-11T10:36:00Z">
              <w:r w:rsidRPr="00AE626F">
                <w:rPr>
                  <w:rFonts w:ascii="Arial" w:hAnsi="Arial" w:cs="Arial"/>
                  <w:b/>
                  <w:sz w:val="16"/>
                </w:rPr>
                <w:t xml:space="preserve">Figure </w:t>
              </w:r>
              <w:r>
                <w:rPr>
                  <w:rFonts w:ascii="Arial" w:hAnsi="Arial" w:cs="Arial"/>
                  <w:b/>
                  <w:sz w:val="16"/>
                </w:rPr>
                <w:fldChar w:fldCharType="begin"/>
              </w:r>
              <w:r>
                <w:rPr>
                  <w:rFonts w:ascii="Arial" w:hAnsi="Arial" w:cs="Arial"/>
                  <w:b/>
                  <w:sz w:val="16"/>
                </w:rPr>
                <w:instrText xml:space="preserve"> STYLEREF 1 \s </w:instrText>
              </w:r>
              <w:r>
                <w:rPr>
                  <w:rFonts w:ascii="Arial" w:hAnsi="Arial" w:cs="Arial"/>
                  <w:b/>
                  <w:sz w:val="16"/>
                </w:rPr>
                <w:fldChar w:fldCharType="separate"/>
              </w:r>
              <w:r>
                <w:rPr>
                  <w:rFonts w:ascii="Arial" w:hAnsi="Arial" w:cs="Arial"/>
                  <w:b/>
                  <w:noProof/>
                  <w:sz w:val="16"/>
                </w:rPr>
                <w:t>6</w:t>
              </w:r>
              <w:r>
                <w:rPr>
                  <w:rFonts w:ascii="Arial" w:hAnsi="Arial" w:cs="Arial"/>
                  <w:b/>
                  <w:sz w:val="16"/>
                </w:rPr>
                <w:fldChar w:fldCharType="end"/>
              </w:r>
              <w:r>
                <w:rPr>
                  <w:rFonts w:ascii="Arial" w:hAnsi="Arial" w:cs="Arial"/>
                  <w:b/>
                  <w:sz w:val="16"/>
                </w:rPr>
                <w:t>.</w:t>
              </w:r>
              <w:r>
                <w:rPr>
                  <w:rFonts w:ascii="Arial" w:hAnsi="Arial" w:cs="Arial"/>
                  <w:b/>
                  <w:sz w:val="16"/>
                </w:rPr>
                <w:fldChar w:fldCharType="begin"/>
              </w:r>
              <w:r>
                <w:rPr>
                  <w:rFonts w:ascii="Arial" w:hAnsi="Arial" w:cs="Arial"/>
                  <w:b/>
                  <w:sz w:val="16"/>
                </w:rPr>
                <w:instrText xml:space="preserve"> SEQ Figure \* ARABIC \s 1 </w:instrText>
              </w:r>
              <w:r>
                <w:rPr>
                  <w:rFonts w:ascii="Arial" w:hAnsi="Arial" w:cs="Arial"/>
                  <w:b/>
                  <w:sz w:val="16"/>
                </w:rPr>
                <w:fldChar w:fldCharType="separate"/>
              </w:r>
              <w:r>
                <w:rPr>
                  <w:rFonts w:ascii="Arial" w:hAnsi="Arial" w:cs="Arial"/>
                  <w:b/>
                  <w:noProof/>
                  <w:sz w:val="16"/>
                </w:rPr>
                <w:t>5</w:t>
              </w:r>
              <w:r>
                <w:rPr>
                  <w:rFonts w:ascii="Arial" w:hAnsi="Arial" w:cs="Arial"/>
                  <w:b/>
                  <w:sz w:val="16"/>
                </w:rPr>
                <w:fldChar w:fldCharType="end"/>
              </w:r>
              <w:r w:rsidRPr="00AE626F">
                <w:rPr>
                  <w:rFonts w:ascii="Arial" w:hAnsi="Arial" w:cs="Arial"/>
                  <w:b/>
                  <w:sz w:val="16"/>
                </w:rPr>
                <w:t xml:space="preserve"> — Blanking Map Transfer Status</w:t>
              </w:r>
            </w:ins>
          </w:p>
          <w:p w14:paraId="7B3A8C9D" w14:textId="77777777" w:rsidR="00362F85" w:rsidRPr="00AE626F" w:rsidRDefault="00362F85" w:rsidP="00EC11AA">
            <w:pPr>
              <w:spacing w:after="60"/>
              <w:jc w:val="center"/>
              <w:rPr>
                <w:ins w:id="5431" w:author="Smullen, Lizz" w:date="2016-02-11T10:36:00Z"/>
              </w:rPr>
            </w:pPr>
            <w:ins w:id="5432" w:author="Smullen, Lizz" w:date="2016-02-11T10:36:00Z">
              <w:r w:rsidRPr="00720C47">
                <w:rPr>
                  <w:noProof/>
                  <w:color w:val="0000FF"/>
                  <w:rPrChange w:id="5433" w:author="Unknown">
                    <w:rPr>
                      <w:noProof/>
                    </w:rPr>
                  </w:rPrChange>
                </w:rPr>
                <w:drawing>
                  <wp:inline distT="0" distB="0" distL="0" distR="0" wp14:anchorId="45053854" wp14:editId="744ED098">
                    <wp:extent cx="3657600" cy="25146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erowiki/aerodiags/images/thumb/6/62/Status_page_1.JPG/500px-Status_page_1.JPG">
                              <a:hlinkClick r:id="rId49"/>
                            </pic:cNvPr>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657600" cy="2514600"/>
                            </a:xfrm>
                            <a:prstGeom prst="rect">
                              <a:avLst/>
                            </a:prstGeom>
                            <a:noFill/>
                            <a:ln w="19050">
                              <a:solidFill>
                                <a:schemeClr val="accent1"/>
                              </a:solidFill>
                            </a:ln>
                          </pic:spPr>
                        </pic:pic>
                      </a:graphicData>
                    </a:graphic>
                  </wp:inline>
                </w:drawing>
              </w:r>
            </w:ins>
          </w:p>
        </w:tc>
      </w:tr>
      <w:tr w:rsidR="00362F85" w:rsidRPr="00AE626F" w14:paraId="52085AB8" w14:textId="77777777" w:rsidTr="00EC11AA">
        <w:trPr>
          <w:cantSplit/>
          <w:jc w:val="center"/>
          <w:ins w:id="5434" w:author="Smullen, Lizz" w:date="2016-02-11T10:36:00Z"/>
        </w:trPr>
        <w:tc>
          <w:tcPr>
            <w:tcW w:w="774" w:type="dxa"/>
          </w:tcPr>
          <w:p w14:paraId="5328DC5A" w14:textId="77777777" w:rsidR="00362F85" w:rsidRPr="00AE626F" w:rsidRDefault="00362F85" w:rsidP="00EC11AA">
            <w:pPr>
              <w:spacing w:before="60" w:after="60"/>
              <w:jc w:val="center"/>
              <w:rPr>
                <w:ins w:id="5435" w:author="Smullen, Lizz" w:date="2016-02-11T10:36:00Z"/>
                <w:sz w:val="18"/>
                <w:szCs w:val="18"/>
              </w:rPr>
            </w:pPr>
            <w:ins w:id="5436" w:author="Smullen, Lizz" w:date="2016-02-11T10:36:00Z">
              <w:r w:rsidRPr="00AE626F">
                <w:t>7.</w:t>
              </w:r>
            </w:ins>
          </w:p>
        </w:tc>
        <w:tc>
          <w:tcPr>
            <w:tcW w:w="7974" w:type="dxa"/>
          </w:tcPr>
          <w:p w14:paraId="619A52A4" w14:textId="77777777" w:rsidR="00362F85" w:rsidRPr="00AE626F" w:rsidRDefault="00362F85" w:rsidP="00EC11AA">
            <w:pPr>
              <w:keepNext/>
              <w:keepLines/>
              <w:spacing w:before="60" w:after="60"/>
              <w:rPr>
                <w:ins w:id="5437" w:author="Smullen, Lizz" w:date="2016-02-11T10:36:00Z"/>
              </w:rPr>
            </w:pPr>
            <w:ins w:id="5438" w:author="Smullen, Lizz" w:date="2016-02-11T10:36:00Z">
              <w:r w:rsidRPr="00AE626F">
                <w:t xml:space="preserve">View the </w:t>
              </w:r>
              <w:r w:rsidRPr="00AE626F">
                <w:rPr>
                  <w:rFonts w:ascii="Courier New" w:hAnsi="Courier New" w:cs="Courier New"/>
                </w:rPr>
                <w:t>status</w:t>
              </w:r>
              <w:r w:rsidRPr="00AE626F">
                <w:t xml:space="preserve"> section of the Blanking Map Transfer Status page to ensure the following conditions are met: </w:t>
              </w:r>
            </w:ins>
          </w:p>
          <w:p w14:paraId="786157A2" w14:textId="77777777" w:rsidR="00362F85" w:rsidRPr="00AE626F" w:rsidRDefault="00362F85" w:rsidP="00EC11AA">
            <w:pPr>
              <w:keepNext/>
              <w:keepLines/>
              <w:numPr>
                <w:ilvl w:val="0"/>
                <w:numId w:val="38"/>
              </w:numPr>
              <w:spacing w:before="60" w:after="60"/>
              <w:rPr>
                <w:ins w:id="5439" w:author="Smullen, Lizz" w:date="2016-02-11T10:36:00Z"/>
              </w:rPr>
            </w:pPr>
            <w:ins w:id="5440" w:author="Smullen, Lizz" w:date="2016-02-11T10:36:00Z">
              <w:r w:rsidRPr="00AE626F">
                <w:t xml:space="preserve">The following message is displayed: </w:t>
              </w:r>
              <w:r w:rsidRPr="00AE626F">
                <w:rPr>
                  <w:rFonts w:ascii="Courier New" w:hAnsi="Courier New" w:cs="Courier New"/>
                  <w:b/>
                  <w:bCs/>
                </w:rPr>
                <w:t>process started...</w:t>
              </w:r>
            </w:ins>
          </w:p>
          <w:p w14:paraId="496BDDEF" w14:textId="77777777" w:rsidR="00362F85" w:rsidRPr="00AE626F" w:rsidRDefault="00362F85" w:rsidP="00EC11AA">
            <w:pPr>
              <w:keepNext/>
              <w:keepLines/>
              <w:numPr>
                <w:ilvl w:val="0"/>
                <w:numId w:val="38"/>
              </w:numPr>
              <w:spacing w:before="60" w:after="60"/>
              <w:rPr>
                <w:ins w:id="5441" w:author="Smullen, Lizz" w:date="2016-02-11T10:36:00Z"/>
              </w:rPr>
            </w:pPr>
            <w:ins w:id="5442" w:author="Smullen, Lizz" w:date="2016-02-11T10:36:00Z">
              <w:r w:rsidRPr="00AE626F">
                <w:t xml:space="preserve">The file byte size is greater than a nonzero value. If the byte size is zero, one of the following errors have occurred: </w:t>
              </w:r>
            </w:ins>
          </w:p>
          <w:p w14:paraId="4A2DEBDF" w14:textId="77777777" w:rsidR="00362F85" w:rsidRPr="00AE626F" w:rsidRDefault="00362F85" w:rsidP="00EC11AA">
            <w:pPr>
              <w:keepNext/>
              <w:keepLines/>
              <w:numPr>
                <w:ilvl w:val="1"/>
                <w:numId w:val="39"/>
              </w:numPr>
              <w:spacing w:before="60" w:after="60"/>
              <w:ind w:left="1224"/>
              <w:rPr>
                <w:ins w:id="5443" w:author="Smullen, Lizz" w:date="2016-02-11T10:36:00Z"/>
              </w:rPr>
            </w:pPr>
            <w:ins w:id="5444" w:author="Smullen, Lizz" w:date="2016-02-11T10:36:00Z">
              <w:r w:rsidRPr="00AE626F">
                <w:t>A blanking file containing incorrect information was uploaded.</w:t>
              </w:r>
            </w:ins>
          </w:p>
          <w:p w14:paraId="5EBE9FE1" w14:textId="77777777" w:rsidR="00362F85" w:rsidRPr="00AE626F" w:rsidRDefault="00362F85" w:rsidP="00EC11AA">
            <w:pPr>
              <w:numPr>
                <w:ilvl w:val="1"/>
                <w:numId w:val="39"/>
              </w:numPr>
              <w:spacing w:before="60" w:after="60"/>
              <w:ind w:left="1224"/>
              <w:rPr>
                <w:ins w:id="5445" w:author="Smullen, Lizz" w:date="2016-02-11T10:36:00Z"/>
              </w:rPr>
            </w:pPr>
            <w:ins w:id="5446" w:author="Smullen, Lizz" w:date="2016-02-11T10:36:00Z">
              <w:r w:rsidRPr="00AE626F">
                <w:t>The path to the blanking file on your hard drive or network drive is invalid.</w:t>
              </w:r>
            </w:ins>
          </w:p>
        </w:tc>
      </w:tr>
      <w:tr w:rsidR="00362F85" w:rsidRPr="00AE626F" w14:paraId="2E88605A" w14:textId="77777777" w:rsidTr="00EC11AA">
        <w:trPr>
          <w:cantSplit/>
          <w:jc w:val="center"/>
          <w:ins w:id="5447" w:author="Smullen, Lizz" w:date="2016-02-11T10:36:00Z"/>
        </w:trPr>
        <w:tc>
          <w:tcPr>
            <w:tcW w:w="774" w:type="dxa"/>
          </w:tcPr>
          <w:p w14:paraId="258D38D6" w14:textId="77777777" w:rsidR="00362F85" w:rsidRPr="00AE626F" w:rsidRDefault="00362F85" w:rsidP="00EC11AA">
            <w:pPr>
              <w:spacing w:before="60" w:after="60"/>
              <w:jc w:val="center"/>
              <w:rPr>
                <w:ins w:id="5448" w:author="Smullen, Lizz" w:date="2016-02-11T10:36:00Z"/>
                <w:sz w:val="18"/>
                <w:szCs w:val="18"/>
              </w:rPr>
            </w:pPr>
            <w:ins w:id="5449" w:author="Smullen, Lizz" w:date="2016-02-11T10:36:00Z">
              <w:r w:rsidRPr="00AE626F">
                <w:t>8.</w:t>
              </w:r>
            </w:ins>
          </w:p>
        </w:tc>
        <w:tc>
          <w:tcPr>
            <w:tcW w:w="7974" w:type="dxa"/>
            <w:vAlign w:val="center"/>
          </w:tcPr>
          <w:p w14:paraId="35CA241D" w14:textId="77777777" w:rsidR="00362F85" w:rsidRPr="00AE626F" w:rsidRDefault="00362F85" w:rsidP="00EC11AA">
            <w:pPr>
              <w:spacing w:before="60" w:after="60"/>
              <w:rPr>
                <w:ins w:id="5450" w:author="Smullen, Lizz" w:date="2016-02-11T10:36:00Z"/>
              </w:rPr>
            </w:pPr>
            <w:ins w:id="5451" w:author="Smullen, Lizz" w:date="2016-02-11T10:36:00Z">
              <w:r w:rsidRPr="00AE626F">
                <w:t xml:space="preserve">Scroll to the bottom of the page to verify that the following system message displays: </w:t>
              </w:r>
            </w:ins>
          </w:p>
          <w:p w14:paraId="26D8331F" w14:textId="77777777" w:rsidR="00362F85" w:rsidRPr="00AE626F" w:rsidRDefault="00362F85" w:rsidP="00EC11AA">
            <w:pPr>
              <w:spacing w:before="60"/>
              <w:rPr>
                <w:ins w:id="5452" w:author="Smullen, Lizz" w:date="2016-02-11T10:36:00Z"/>
                <w:rFonts w:ascii="Courier New" w:hAnsi="Courier New" w:cs="Courier New"/>
                <w:b/>
              </w:rPr>
            </w:pPr>
            <w:ins w:id="5453" w:author="Smullen, Lizz" w:date="2016-02-11T10:36:00Z">
              <w:r w:rsidRPr="00AE626F">
                <w:rPr>
                  <w:rFonts w:ascii="Courier New" w:hAnsi="Courier New" w:cs="Courier New"/>
                  <w:b/>
                </w:rPr>
                <w:t>+ Transfer of all zones successful</w:t>
              </w:r>
            </w:ins>
          </w:p>
          <w:p w14:paraId="4F2DE3C8" w14:textId="77777777" w:rsidR="00362F85" w:rsidRPr="00AE626F" w:rsidRDefault="00362F85" w:rsidP="00EC11AA">
            <w:pPr>
              <w:spacing w:after="60"/>
              <w:rPr>
                <w:ins w:id="5454" w:author="Smullen, Lizz" w:date="2016-02-11T10:36:00Z"/>
              </w:rPr>
            </w:pPr>
            <w:ins w:id="5455" w:author="Smullen, Lizz" w:date="2016-02-11T10:36:00Z">
              <w:r w:rsidRPr="00AE626F">
                <w:rPr>
                  <w:rFonts w:ascii="Courier New" w:hAnsi="Courier New" w:cs="Courier New"/>
                  <w:b/>
                </w:rPr>
                <w:t>[task completed]</w:t>
              </w:r>
            </w:ins>
          </w:p>
        </w:tc>
      </w:tr>
      <w:tr w:rsidR="00362F85" w:rsidRPr="00AE626F" w14:paraId="2DDA70ED" w14:textId="77777777" w:rsidTr="00EC11AA">
        <w:trPr>
          <w:cantSplit/>
          <w:jc w:val="center"/>
          <w:ins w:id="5456" w:author="Smullen, Lizz" w:date="2016-02-11T10:36:00Z"/>
        </w:trPr>
        <w:tc>
          <w:tcPr>
            <w:tcW w:w="774" w:type="dxa"/>
          </w:tcPr>
          <w:p w14:paraId="40E5175D" w14:textId="77777777" w:rsidR="00362F85" w:rsidRPr="00AE626F" w:rsidRDefault="00362F85" w:rsidP="00EC11AA">
            <w:pPr>
              <w:spacing w:before="60" w:after="60"/>
              <w:jc w:val="center"/>
              <w:rPr>
                <w:ins w:id="5457" w:author="Smullen, Lizz" w:date="2016-02-11T10:36:00Z"/>
                <w:sz w:val="18"/>
                <w:szCs w:val="18"/>
              </w:rPr>
            </w:pPr>
            <w:ins w:id="5458" w:author="Smullen, Lizz" w:date="2016-02-11T10:36:00Z">
              <w:r w:rsidRPr="00AE626F">
                <w:t xml:space="preserve">9. </w:t>
              </w:r>
            </w:ins>
          </w:p>
        </w:tc>
        <w:tc>
          <w:tcPr>
            <w:tcW w:w="7974" w:type="dxa"/>
            <w:vAlign w:val="center"/>
          </w:tcPr>
          <w:p w14:paraId="2FBE2D3E" w14:textId="77777777" w:rsidR="00362F85" w:rsidRPr="00AE626F" w:rsidRDefault="00362F85" w:rsidP="00EC11AA">
            <w:pPr>
              <w:spacing w:before="60" w:after="60"/>
              <w:rPr>
                <w:ins w:id="5459" w:author="Smullen, Lizz" w:date="2016-02-11T10:36:00Z"/>
              </w:rPr>
            </w:pPr>
            <w:ins w:id="5460" w:author="Smullen, Lizz" w:date="2016-02-11T10:36:00Z">
              <w:r w:rsidRPr="00AE626F">
                <w:t>Reboot the system.</w:t>
              </w:r>
            </w:ins>
          </w:p>
        </w:tc>
      </w:tr>
    </w:tbl>
    <w:p w14:paraId="302AFFED" w14:textId="77777777" w:rsidR="00362F85" w:rsidRDefault="00362F85" w:rsidP="00362F85">
      <w:pPr>
        <w:pStyle w:val="Heading4"/>
        <w:rPr>
          <w:ins w:id="5461" w:author="Smullen, Lizz" w:date="2016-02-11T10:36:00Z"/>
        </w:rPr>
      </w:pPr>
      <w:ins w:id="5462" w:author="Smullen, Lizz" w:date="2016-02-11T10:36:00Z">
        <w:r>
          <w:t>Enabling/Disabling an ESM Blanking Zone</w:t>
        </w:r>
      </w:ins>
    </w:p>
    <w:p w14:paraId="7CA8FA0A" w14:textId="77777777" w:rsidR="00362F85" w:rsidRDefault="00362F85" w:rsidP="00362F85">
      <w:pPr>
        <w:rPr>
          <w:ins w:id="5463" w:author="Smullen, Lizz" w:date="2016-02-11T10:36:00Z"/>
        </w:rPr>
      </w:pPr>
      <w:ins w:id="5464" w:author="Smullen, Lizz" w:date="2016-02-11T10:36:00Z">
        <w:r>
          <w:t xml:space="preserve">To enable a new blanking zone, you must upload a revised text file onto the SATCOM System that contains the new blanking zone coordinates. Likewise, you can disable an </w:t>
        </w:r>
        <w:r w:rsidRPr="00D07F57">
          <w:t>existing bla</w:t>
        </w:r>
        <w:r>
          <w:t xml:space="preserve">nking zone by </w:t>
        </w:r>
        <w:r w:rsidRPr="00D07F57">
          <w:t>upload</w:t>
        </w:r>
        <w:r>
          <w:t>ing</w:t>
        </w:r>
        <w:r w:rsidRPr="00D07F57">
          <w:t xml:space="preserve"> a revised text file onto the SATCOM System that no longer contains the blanking zone coordinates.</w:t>
        </w:r>
      </w:ins>
    </w:p>
    <w:p w14:paraId="3AF07303" w14:textId="77777777" w:rsidR="00362F85" w:rsidRDefault="00362F85" w:rsidP="00434BAB">
      <w:pPr>
        <w:rPr>
          <w:ins w:id="5465" w:author="Smullen, Lizz" w:date="2016-02-11T10:36:00Z"/>
        </w:rPr>
      </w:pPr>
    </w:p>
    <w:p w14:paraId="35791248" w14:textId="77777777" w:rsidR="00362F85" w:rsidRDefault="00362F85" w:rsidP="00434BAB">
      <w:pPr>
        <w:sectPr w:rsidR="00362F85" w:rsidSect="00BA4DC2">
          <w:headerReference w:type="even" r:id="rId75"/>
          <w:headerReference w:type="first" r:id="rId76"/>
          <w:pgSz w:w="12240" w:h="15840"/>
          <w:pgMar w:top="1584" w:right="1440" w:bottom="1584" w:left="1440" w:header="720" w:footer="720" w:gutter="0"/>
          <w:pgNumType w:start="1" w:chapStyle="1"/>
          <w:cols w:space="720"/>
          <w:docGrid w:linePitch="360"/>
        </w:sectPr>
      </w:pPr>
    </w:p>
    <w:p w14:paraId="046891A0" w14:textId="6D5D6901" w:rsidR="00E376A0" w:rsidRDefault="00E376A0">
      <w:pPr>
        <w:pStyle w:val="Heading1"/>
        <w:rPr>
          <w:ins w:id="5466" w:author="Smullen, Lizz" w:date="2016-02-10T21:30:00Z"/>
        </w:rPr>
        <w:pPrChange w:id="5467" w:author="Smullen, Lizz" w:date="2016-02-10T15:53:00Z">
          <w:pPr>
            <w:spacing w:after="200"/>
          </w:pPr>
        </w:pPrChange>
      </w:pPr>
      <w:bookmarkStart w:id="5468" w:name="_Toc442451904"/>
      <w:bookmarkStart w:id="5469" w:name="_Toc442451905"/>
      <w:bookmarkStart w:id="5470" w:name="_Toc442451906"/>
      <w:bookmarkStart w:id="5471" w:name="_Toc442451907"/>
      <w:bookmarkStart w:id="5472" w:name="_Toc442451908"/>
      <w:bookmarkStart w:id="5473" w:name="_Toc442451909"/>
      <w:bookmarkStart w:id="5474" w:name="_Toc442451910"/>
      <w:bookmarkStart w:id="5475" w:name="_Toc442451911"/>
      <w:bookmarkStart w:id="5476" w:name="_Toc442451912"/>
      <w:bookmarkStart w:id="5477" w:name="_Toc442451913"/>
      <w:bookmarkStart w:id="5478" w:name="_Toc442451957"/>
      <w:bookmarkStart w:id="5479" w:name="_Toc442451971"/>
      <w:bookmarkStart w:id="5480" w:name="_Toc442451978"/>
      <w:bookmarkStart w:id="5481" w:name="_Toc441816653"/>
      <w:bookmarkStart w:id="5482" w:name="_Toc442905378"/>
      <w:bookmarkEnd w:id="5468"/>
      <w:bookmarkEnd w:id="5469"/>
      <w:bookmarkEnd w:id="5470"/>
      <w:bookmarkEnd w:id="5471"/>
      <w:bookmarkEnd w:id="5472"/>
      <w:bookmarkEnd w:id="5473"/>
      <w:bookmarkEnd w:id="5474"/>
      <w:bookmarkEnd w:id="5475"/>
      <w:bookmarkEnd w:id="5476"/>
      <w:bookmarkEnd w:id="5477"/>
      <w:bookmarkEnd w:id="5478"/>
      <w:bookmarkEnd w:id="5479"/>
      <w:bookmarkEnd w:id="5480"/>
      <w:r w:rsidRPr="00E376A0">
        <w:lastRenderedPageBreak/>
        <w:t>[</w:t>
      </w:r>
      <w:r w:rsidR="00317371">
        <w:t>B</w:t>
      </w:r>
      <w:r w:rsidRPr="00E376A0">
        <w:t xml:space="preserve">] </w:t>
      </w:r>
      <w:r w:rsidR="00F815EA">
        <w:t>Troubleshooting</w:t>
      </w:r>
      <w:r w:rsidR="00434BAB">
        <w:t xml:space="preserve"> the SATCOM System</w:t>
      </w:r>
      <w:bookmarkEnd w:id="5481"/>
      <w:bookmarkEnd w:id="5482"/>
    </w:p>
    <w:p w14:paraId="693311E7" w14:textId="3D13F156" w:rsidR="00106E3D" w:rsidRDefault="00FF10A1">
      <w:pPr>
        <w:pStyle w:val="Heading2"/>
        <w:rPr>
          <w:ins w:id="5483" w:author="Smullen, Lizz" w:date="2016-02-10T21:31:00Z"/>
        </w:rPr>
        <w:pPrChange w:id="5484" w:author="Smullen, Lizz" w:date="2016-02-11T09:03:00Z">
          <w:pPr/>
        </w:pPrChange>
      </w:pPr>
      <w:bookmarkStart w:id="5485" w:name="_Toc442905379"/>
      <w:ins w:id="5486" w:author="Smullen, Lizz" w:date="2016-02-10T22:17:00Z">
        <w:r>
          <w:t>[B</w:t>
        </w:r>
        <w:r w:rsidRPr="00E376A0">
          <w:t>]</w:t>
        </w:r>
        <w:r>
          <w:t xml:space="preserve"> </w:t>
        </w:r>
      </w:ins>
      <w:ins w:id="5487" w:author="Smullen, Lizz" w:date="2016-02-10T21:31:00Z">
        <w:r w:rsidR="00106E3D">
          <w:t>SATCOM System Troubleshooting Prerequisites</w:t>
        </w:r>
        <w:bookmarkEnd w:id="5485"/>
      </w:ins>
    </w:p>
    <w:p w14:paraId="2AD86C7E" w14:textId="24722B95" w:rsidR="00106E3D" w:rsidRDefault="00106E3D">
      <w:pPr>
        <w:rPr>
          <w:ins w:id="5488" w:author="Smullen, Lizz" w:date="2016-02-10T21:32:00Z"/>
        </w:rPr>
      </w:pPr>
      <w:ins w:id="5489" w:author="Smullen, Lizz" w:date="2016-02-10T21:33:00Z">
        <w:r>
          <w:t>Before troubleshoot</w:t>
        </w:r>
      </w:ins>
      <w:ins w:id="5490" w:author="Smullen, Lizz" w:date="2016-02-10T21:34:00Z">
        <w:r>
          <w:t>ing</w:t>
        </w:r>
      </w:ins>
      <w:ins w:id="5491" w:author="Smullen, Lizz" w:date="2016-02-10T21:33:00Z">
        <w:r>
          <w:t xml:space="preserve"> an issue with the SATCOM System, verify that the following conditions are met:</w:t>
        </w:r>
      </w:ins>
    </w:p>
    <w:p w14:paraId="08DDD0C6" w14:textId="77777777" w:rsidR="00DF4BFC" w:rsidRDefault="00106E3D" w:rsidP="00106E3D">
      <w:pPr>
        <w:numPr>
          <w:ilvl w:val="0"/>
          <w:numId w:val="87"/>
        </w:numPr>
        <w:rPr>
          <w:ins w:id="5492" w:author="Smullen, Lizz" w:date="2016-02-12T10:10:00Z"/>
        </w:rPr>
      </w:pPr>
      <w:ins w:id="5493" w:author="Smullen, Lizz" w:date="2016-02-10T21:30:00Z">
        <w:r w:rsidRPr="00E376A0">
          <w:t>The syste</w:t>
        </w:r>
        <w:r w:rsidR="00DF4BFC">
          <w:t>m has been correctly installed</w:t>
        </w:r>
      </w:ins>
    </w:p>
    <w:p w14:paraId="6742B324" w14:textId="409EFD31" w:rsidR="00106E3D" w:rsidRPr="00E376A0" w:rsidRDefault="00106E3D" w:rsidP="00106E3D">
      <w:pPr>
        <w:numPr>
          <w:ilvl w:val="0"/>
          <w:numId w:val="87"/>
        </w:numPr>
        <w:rPr>
          <w:ins w:id="5494" w:author="Smullen, Lizz" w:date="2016-02-10T21:30:00Z"/>
        </w:rPr>
      </w:pPr>
      <w:bookmarkStart w:id="5495" w:name="_GoBack"/>
      <w:bookmarkEnd w:id="5495"/>
      <w:ins w:id="5496" w:author="Smullen, Lizz" w:date="2016-02-10T21:30:00Z">
        <w:r w:rsidRPr="00E376A0">
          <w:t xml:space="preserve">in service, operational and this troubleshooting activity is based on a loss of service.  </w:t>
        </w:r>
      </w:ins>
    </w:p>
    <w:p w14:paraId="04DF5F52" w14:textId="77777777" w:rsidR="00106E3D" w:rsidRPr="00E376A0" w:rsidRDefault="00106E3D" w:rsidP="00106E3D">
      <w:pPr>
        <w:numPr>
          <w:ilvl w:val="0"/>
          <w:numId w:val="87"/>
        </w:numPr>
        <w:rPr>
          <w:ins w:id="5497" w:author="Smullen, Lizz" w:date="2016-02-10T21:30:00Z"/>
        </w:rPr>
      </w:pPr>
      <w:ins w:id="5498" w:author="Smullen, Lizz" w:date="2016-02-10T21:30:00Z">
        <w:r w:rsidRPr="00E376A0">
          <w:t xml:space="preserve">The HR133/HR160 System’s Line Replaceable Units under test are correctly configured to communicate with the satellite. </w:t>
        </w:r>
      </w:ins>
    </w:p>
    <w:p w14:paraId="08588E35" w14:textId="77777777" w:rsidR="00106E3D" w:rsidRPr="00E376A0" w:rsidRDefault="00106E3D" w:rsidP="00106E3D">
      <w:pPr>
        <w:numPr>
          <w:ilvl w:val="0"/>
          <w:numId w:val="87"/>
        </w:numPr>
        <w:rPr>
          <w:ins w:id="5499" w:author="Smullen, Lizz" w:date="2016-02-10T21:30:00Z"/>
        </w:rPr>
      </w:pPr>
      <w:ins w:id="5500" w:author="Smullen, Lizz" w:date="2016-02-10T21:30:00Z">
        <w:r w:rsidRPr="00E376A0">
          <w:t>The fault is located within the HR133/HR160 Antenna System LRUs and not within the aircraft cabling or customer’s interfacing components.</w:t>
        </w:r>
      </w:ins>
    </w:p>
    <w:p w14:paraId="742FCF5D" w14:textId="4AFEC3FA" w:rsidR="00106E3D" w:rsidRPr="00106E3D" w:rsidDel="00106E3D" w:rsidRDefault="00106E3D">
      <w:pPr>
        <w:pStyle w:val="Heading2"/>
        <w:rPr>
          <w:del w:id="5501" w:author="Smullen, Lizz" w:date="2016-02-10T21:34:00Z"/>
        </w:rPr>
        <w:pPrChange w:id="5502" w:author="Smullen, Lizz" w:date="2016-02-11T09:03:00Z">
          <w:pPr>
            <w:spacing w:after="200"/>
          </w:pPr>
        </w:pPrChange>
      </w:pPr>
      <w:bookmarkStart w:id="5503" w:name="_Toc442905380"/>
      <w:bookmarkEnd w:id="5503"/>
    </w:p>
    <w:p w14:paraId="5510D82B" w14:textId="688B2F38" w:rsidR="00E376A0" w:rsidRPr="00E376A0" w:rsidRDefault="00E376A0">
      <w:pPr>
        <w:pStyle w:val="Heading2"/>
        <w:pPrChange w:id="5504" w:author="Smullen, Lizz" w:date="2016-02-11T09:03:00Z">
          <w:pPr>
            <w:spacing w:after="200"/>
          </w:pPr>
        </w:pPrChange>
      </w:pPr>
      <w:bookmarkStart w:id="5505" w:name="_Toc442451980"/>
      <w:bookmarkStart w:id="5506" w:name="_Toc442451981"/>
      <w:bookmarkStart w:id="5507" w:name="_Toc442451982"/>
      <w:bookmarkStart w:id="5508" w:name="_Toc442451983"/>
      <w:bookmarkStart w:id="5509" w:name="_Toc442451984"/>
      <w:bookmarkStart w:id="5510" w:name="_Toc441816662"/>
      <w:bookmarkStart w:id="5511" w:name="_Toc442905381"/>
      <w:bookmarkEnd w:id="5505"/>
      <w:bookmarkEnd w:id="5506"/>
      <w:bookmarkEnd w:id="5507"/>
      <w:bookmarkEnd w:id="5508"/>
      <w:bookmarkEnd w:id="5509"/>
      <w:del w:id="5512" w:author="Smullen, Lizz" w:date="2016-02-10T22:17:00Z">
        <w:r w:rsidRPr="00E376A0" w:rsidDel="00FF10A1">
          <w:delText>[</w:delText>
        </w:r>
      </w:del>
      <w:ins w:id="5513" w:author="Smullen, Lizz" w:date="2016-02-10T22:17:00Z">
        <w:r w:rsidR="00FF10A1">
          <w:t>[</w:t>
        </w:r>
      </w:ins>
      <w:del w:id="5514" w:author="Smullen, Lizz" w:date="2016-02-10T22:17:00Z">
        <w:r w:rsidRPr="00E376A0" w:rsidDel="00FF10A1">
          <w:delText>1</w:delText>
        </w:r>
      </w:del>
      <w:ins w:id="5515" w:author="Smullen, Lizz" w:date="2016-02-10T22:17:00Z">
        <w:r w:rsidR="00FF10A1">
          <w:t>B</w:t>
        </w:r>
      </w:ins>
      <w:r w:rsidRPr="00E376A0">
        <w:t>] Troubleshooting Provisions</w:t>
      </w:r>
      <w:bookmarkEnd w:id="5510"/>
      <w:bookmarkEnd w:id="5511"/>
    </w:p>
    <w:p w14:paraId="0241C4F6" w14:textId="77777777" w:rsidR="00E376A0" w:rsidRDefault="00E376A0" w:rsidP="00E376A0">
      <w:pPr>
        <w:rPr>
          <w:ins w:id="5516" w:author="Smullen, Lizz" w:date="2016-02-10T15:53:00Z"/>
        </w:rPr>
      </w:pPr>
      <w:r w:rsidRPr="00E376A0">
        <w:t xml:space="preserve">The HR133 and HR160 systems are equipped with Built-In Test (BIT) features in the two interior LRUs. These LRUs are equipped with variable color indicator LED lights and Persistent Fault Indicators, or Fault Balls, that if triggered indicate the particular LRU is faulted. The ACMU has a two character LED BIT window to display alpha-numeric hex codes and assist rapid troubleshooting. </w:t>
      </w:r>
    </w:p>
    <w:p w14:paraId="75E74258" w14:textId="6C1E4E8E" w:rsidR="00452752" w:rsidRPr="00E376A0" w:rsidDel="00452752" w:rsidRDefault="00452752" w:rsidP="00E376A0">
      <w:pPr>
        <w:rPr>
          <w:del w:id="5517" w:author="Smullen, Lizz" w:date="2016-02-10T15:53:00Z"/>
        </w:rPr>
      </w:pPr>
    </w:p>
    <w:p w14:paraId="302DD4F4" w14:textId="77777777" w:rsidR="00E376A0" w:rsidRDefault="00E376A0" w:rsidP="00E376A0">
      <w:pPr>
        <w:rPr>
          <w:ins w:id="5518" w:author="Smullen, Lizz" w:date="2016-02-10T15:53:00Z"/>
        </w:rPr>
      </w:pPr>
      <w:r w:rsidRPr="00E376A0">
        <w:t>Additionally, a web-based Graphical User Interface (GUI), normally used for configuration and operational system checks, is the heart of troubleshooting and BIT methodology. After connecting a laptop via an Ethernet cable to the Maintenance Port on the ACMU, the various screens not only report status, but also allow the technician to exercise portions of the system during fault isolation.</w:t>
      </w:r>
    </w:p>
    <w:p w14:paraId="01706CCF" w14:textId="1D9D3F30" w:rsidR="00452752" w:rsidRPr="00E376A0" w:rsidRDefault="00452752" w:rsidP="00452752">
      <w:pPr>
        <w:rPr>
          <w:ins w:id="5519" w:author="Smullen, Lizz" w:date="2016-02-10T15:53:00Z"/>
        </w:rPr>
      </w:pPr>
      <w:ins w:id="5520" w:author="Smullen, Lizz" w:date="2016-02-10T15:53:00Z">
        <w:r>
          <w:t>This chapter also</w:t>
        </w:r>
        <w:r w:rsidRPr="00E376A0">
          <w:t xml:space="preserve"> includes </w:t>
        </w:r>
        <w:r>
          <w:t xml:space="preserve">a </w:t>
        </w:r>
        <w:r w:rsidRPr="00E376A0">
          <w:t xml:space="preserve">detailed procedure </w:t>
        </w:r>
        <w:r>
          <w:t xml:space="preserve">for identifying </w:t>
        </w:r>
        <w:r w:rsidRPr="00E376A0">
          <w:t>a faulty Line Replaceable Unit (LRU). The goal of this procedure is to isolate the fault with high probability, to one LRU, so that replacement ca</w:t>
        </w:r>
        <w:r>
          <w:t xml:space="preserve">n be safely accomplished in </w:t>
        </w:r>
      </w:ins>
      <w:ins w:id="5521" w:author="Smullen, Lizz" w:date="2016-02-10T15:54:00Z">
        <w:r>
          <w:t xml:space="preserve">a </w:t>
        </w:r>
      </w:ins>
      <w:ins w:id="5522" w:author="Smullen, Lizz" w:date="2016-02-10T15:53:00Z">
        <w:r w:rsidRPr="00E376A0">
          <w:t xml:space="preserve">minimum </w:t>
        </w:r>
      </w:ins>
      <w:ins w:id="5523" w:author="Smullen, Lizz" w:date="2016-02-10T15:54:00Z">
        <w:r>
          <w:t xml:space="preserve">amount of </w:t>
        </w:r>
      </w:ins>
      <w:ins w:id="5524" w:author="Smullen, Lizz" w:date="2016-02-10T15:53:00Z">
        <w:r w:rsidRPr="00E376A0">
          <w:t>time.</w:t>
        </w:r>
      </w:ins>
    </w:p>
    <w:p w14:paraId="61B89672" w14:textId="348DDD92" w:rsidR="00452752" w:rsidRPr="00E376A0" w:rsidDel="00452752" w:rsidRDefault="00452752">
      <w:pPr>
        <w:pStyle w:val="Heading2"/>
        <w:rPr>
          <w:del w:id="5525" w:author="Smullen, Lizz" w:date="2016-02-10T15:54:00Z"/>
        </w:rPr>
        <w:pPrChange w:id="5526" w:author="Smullen, Lizz" w:date="2016-02-11T09:03:00Z">
          <w:pPr/>
        </w:pPrChange>
      </w:pPr>
      <w:bookmarkStart w:id="5527" w:name="_Toc442883635"/>
      <w:bookmarkStart w:id="5528" w:name="_Toc442899271"/>
      <w:bookmarkStart w:id="5529" w:name="_Toc442905382"/>
      <w:bookmarkEnd w:id="5527"/>
      <w:bookmarkEnd w:id="5528"/>
      <w:bookmarkEnd w:id="5529"/>
    </w:p>
    <w:p w14:paraId="266297F7" w14:textId="0AD2A0CB" w:rsidR="00E376A0" w:rsidRPr="00E376A0" w:rsidRDefault="00E376A0">
      <w:pPr>
        <w:pStyle w:val="Heading2"/>
        <w:pPrChange w:id="5530" w:author="Smullen, Lizz" w:date="2016-02-11T09:03:00Z">
          <w:pPr>
            <w:spacing w:after="200"/>
          </w:pPr>
        </w:pPrChange>
      </w:pPr>
      <w:bookmarkStart w:id="5531" w:name="_Toc442451986"/>
      <w:bookmarkStart w:id="5532" w:name="_Toc441816663"/>
      <w:bookmarkStart w:id="5533" w:name="_Toc442905383"/>
      <w:bookmarkEnd w:id="5531"/>
      <w:r w:rsidRPr="00E376A0">
        <w:t>[</w:t>
      </w:r>
      <w:r w:rsidR="00492A3A">
        <w:t>B</w:t>
      </w:r>
      <w:r w:rsidRPr="00E376A0">
        <w:t>]</w:t>
      </w:r>
      <w:r w:rsidR="00492A3A">
        <w:t xml:space="preserve"> Troubleshooting Site </w:t>
      </w:r>
      <w:r w:rsidRPr="00E376A0">
        <w:t>Prerequisites</w:t>
      </w:r>
      <w:bookmarkEnd w:id="5532"/>
      <w:bookmarkEnd w:id="5533"/>
    </w:p>
    <w:p w14:paraId="2F6CA7B6" w14:textId="4D6F32DC" w:rsidR="00E376A0" w:rsidRPr="00E376A0" w:rsidRDefault="00E376A0" w:rsidP="00E376A0">
      <w:r w:rsidRPr="00E376A0">
        <w:t>The following site requirements must be met for troubleshooting</w:t>
      </w:r>
      <w:r w:rsidR="00492A3A">
        <w:t>.</w:t>
      </w:r>
    </w:p>
    <w:p w14:paraId="766AC7CE" w14:textId="2D3D54A7" w:rsidR="00E376A0" w:rsidRPr="00E376A0" w:rsidRDefault="00D740E0" w:rsidP="00E376A0">
      <w:pPr>
        <w:numPr>
          <w:ilvl w:val="0"/>
          <w:numId w:val="88"/>
        </w:numPr>
      </w:pPr>
      <w:ins w:id="5534" w:author="Smullen, Lizz" w:date="2016-02-10T15:55:00Z">
        <w:r>
          <w:t>A clear line of site to the desired satellite(s)</w:t>
        </w:r>
      </w:ins>
      <w:del w:id="5535" w:author="Smullen, Lizz" w:date="2016-02-10T15:55:00Z">
        <w:r w:rsidR="00E376A0" w:rsidRPr="00E376A0" w:rsidDel="00D740E0">
          <w:delText>Clear Line of Site to Desired Satellite(s)</w:delText>
        </w:r>
      </w:del>
    </w:p>
    <w:p w14:paraId="7980301B" w14:textId="77777777" w:rsidR="00E376A0" w:rsidRPr="00E376A0" w:rsidRDefault="00E376A0" w:rsidP="00E376A0">
      <w:pPr>
        <w:numPr>
          <w:ilvl w:val="0"/>
          <w:numId w:val="88"/>
        </w:numPr>
      </w:pPr>
      <w:r w:rsidRPr="00E376A0">
        <w:t>Inertial Navigation System correctly oriented and</w:t>
      </w:r>
      <w:r w:rsidRPr="00E376A0">
        <w:rPr>
          <w:strike/>
          <w:color w:val="FF0000"/>
        </w:rPr>
        <w:t xml:space="preserve"> </w:t>
      </w:r>
      <w:r w:rsidRPr="00E376A0">
        <w:t>powered on.</w:t>
      </w:r>
    </w:p>
    <w:p w14:paraId="45C268D4" w14:textId="3DFEF4B8" w:rsidR="00E376A0" w:rsidRPr="00E376A0" w:rsidRDefault="00E376A0">
      <w:pPr>
        <w:pStyle w:val="Heading2"/>
        <w:pPrChange w:id="5536" w:author="Smullen, Lizz" w:date="2016-02-11T09:03:00Z">
          <w:pPr>
            <w:keepNext/>
            <w:numPr>
              <w:ilvl w:val="1"/>
              <w:numId w:val="1"/>
            </w:numPr>
            <w:tabs>
              <w:tab w:val="num" w:pos="180"/>
              <w:tab w:val="num" w:pos="450"/>
            </w:tabs>
            <w:spacing w:before="360"/>
            <w:ind w:left="576" w:hanging="576"/>
            <w:outlineLvl w:val="1"/>
          </w:pPr>
        </w:pPrChange>
      </w:pPr>
      <w:bookmarkStart w:id="5537" w:name="_Toc261630370"/>
      <w:bookmarkStart w:id="5538" w:name="_Toc387934370"/>
      <w:del w:id="5539" w:author="Smullen, Lizz" w:date="2016-02-10T15:57:00Z">
        <w:r w:rsidRPr="00E376A0" w:rsidDel="00D740E0">
          <w:delText xml:space="preserve"> </w:delText>
        </w:r>
      </w:del>
      <w:bookmarkStart w:id="5540" w:name="_Toc441816664"/>
      <w:bookmarkStart w:id="5541" w:name="_Toc442905384"/>
      <w:r w:rsidRPr="00E376A0">
        <w:t>[</w:t>
      </w:r>
      <w:r w:rsidR="00492A3A">
        <w:t>B</w:t>
      </w:r>
      <w:r w:rsidRPr="00E376A0">
        <w:t>] Aircraft Power Requirements</w:t>
      </w:r>
      <w:bookmarkEnd w:id="5537"/>
      <w:bookmarkEnd w:id="5538"/>
      <w:bookmarkEnd w:id="5540"/>
      <w:bookmarkEnd w:id="5541"/>
    </w:p>
    <w:p w14:paraId="532BB3A3" w14:textId="78FF05AA" w:rsidR="00EC4E66" w:rsidRDefault="00EC4E66" w:rsidP="002573CE">
      <w:pPr>
        <w:pStyle w:val="ListParagraph"/>
        <w:numPr>
          <w:ilvl w:val="0"/>
          <w:numId w:val="103"/>
        </w:numPr>
      </w:pPr>
      <w:r>
        <w:t xml:space="preserve"> The aircraft is supplied with 28 VDC power and the INS is turned on </w:t>
      </w:r>
      <w:r w:rsidR="00492A3A">
        <w:t>and</w:t>
      </w:r>
      <w:r>
        <w:t xml:space="preserve"> stabilized.</w:t>
      </w:r>
    </w:p>
    <w:p w14:paraId="4E3C71F2" w14:textId="3754D367" w:rsidR="00E376A0" w:rsidRPr="00E376A0" w:rsidRDefault="00E376A0" w:rsidP="002573CE">
      <w:pPr>
        <w:pStyle w:val="ListParagraph"/>
        <w:numPr>
          <w:ilvl w:val="0"/>
          <w:numId w:val="104"/>
        </w:numPr>
      </w:pPr>
      <w:r w:rsidRPr="00E376A0">
        <w:t>The following LRUs are connected to 115 VAC, 360-800 Hz (400 Hz typical) power:</w:t>
      </w:r>
    </w:p>
    <w:p w14:paraId="7FEC1E16" w14:textId="77777777" w:rsidR="00E376A0" w:rsidRPr="00E376A0" w:rsidRDefault="00E376A0">
      <w:pPr>
        <w:pStyle w:val="Bulletindent"/>
        <w:numPr>
          <w:ilvl w:val="0"/>
          <w:numId w:val="89"/>
        </w:numPr>
        <w:pPrChange w:id="5542" w:author="Smullen, Lizz" w:date="2016-02-11T09:14:00Z">
          <w:pPr>
            <w:numPr>
              <w:numId w:val="89"/>
            </w:numPr>
            <w:ind w:left="1080" w:hanging="360"/>
          </w:pPr>
        </w:pPrChange>
      </w:pPr>
      <w:r w:rsidRPr="00E376A0">
        <w:t>Antenna Control Modem Unit (ACMU)</w:t>
      </w:r>
    </w:p>
    <w:p w14:paraId="204B35A5" w14:textId="77777777" w:rsidR="00E376A0" w:rsidRDefault="00E376A0">
      <w:pPr>
        <w:pStyle w:val="Bulletindent"/>
        <w:numPr>
          <w:ilvl w:val="0"/>
          <w:numId w:val="89"/>
        </w:numPr>
        <w:rPr>
          <w:ins w:id="5543" w:author="Smullen, Lizz" w:date="2016-02-10T17:23:00Z"/>
        </w:rPr>
        <w:pPrChange w:id="5544" w:author="Smullen, Lizz" w:date="2016-02-10T22:18:00Z">
          <w:pPr>
            <w:numPr>
              <w:numId w:val="89"/>
            </w:numPr>
            <w:ind w:left="1080" w:hanging="360"/>
          </w:pPr>
        </w:pPrChange>
      </w:pPr>
      <w:r w:rsidRPr="00E376A0">
        <w:t>High Power Transceiver (HPT)</w:t>
      </w:r>
    </w:p>
    <w:p w14:paraId="7C4C4130" w14:textId="56419467" w:rsidR="00B35ED6" w:rsidRPr="00B35ED6" w:rsidRDefault="00B35ED6">
      <w:pPr>
        <w:ind w:left="720"/>
        <w:pPrChange w:id="5545" w:author="Smullen, Lizz" w:date="2016-02-10T17:25:00Z">
          <w:pPr>
            <w:numPr>
              <w:numId w:val="89"/>
            </w:numPr>
            <w:ind w:left="1080" w:hanging="360"/>
          </w:pPr>
        </w:pPrChange>
      </w:pPr>
      <w:ins w:id="5546" w:author="Smullen, Lizz" w:date="2016-02-10T17:23:00Z">
        <w:r w:rsidRPr="0088531C">
          <w:rPr>
            <w:b/>
            <w:color w:val="4F81BD" w:themeColor="accent1"/>
            <w:rPrChange w:id="5547" w:author="Smullen, Lizz" w:date="2016-02-11T09:14:00Z">
              <w:rPr/>
            </w:rPrChange>
          </w:rPr>
          <w:t>NOTE:</w:t>
        </w:r>
        <w:r w:rsidRPr="00B35ED6">
          <w:t xml:space="preserve"> </w:t>
        </w:r>
      </w:ins>
      <w:moveToRangeStart w:id="5548" w:author="Smullen, Lizz" w:date="2016-02-10T17:23:00Z" w:name="move442888366"/>
      <w:moveTo w:id="5549" w:author="Smullen, Lizz" w:date="2016-02-10T17:23:00Z">
        <w:r w:rsidRPr="00E376A0">
          <w:t xml:space="preserve">The </w:t>
        </w:r>
        <w:del w:id="5550" w:author="Smullen, Lizz" w:date="2016-02-10T17:24:00Z">
          <w:r w:rsidRPr="00E376A0" w:rsidDel="00B35ED6">
            <w:delText>Fuselage Mount</w:delText>
          </w:r>
        </w:del>
      </w:moveTo>
      <w:ins w:id="5551" w:author="Smullen, Lizz" w:date="2016-02-10T17:24:00Z">
        <w:r>
          <w:t xml:space="preserve">Gimbaled Antenna </w:t>
        </w:r>
      </w:ins>
      <w:moveTo w:id="5552" w:author="Smullen, Lizz" w:date="2016-02-10T17:23:00Z">
        <w:del w:id="5553" w:author="Smullen, Lizz" w:date="2016-02-10T17:24:00Z">
          <w:r w:rsidRPr="00E376A0" w:rsidDel="00B35ED6">
            <w:delText xml:space="preserve"> </w:delText>
          </w:r>
        </w:del>
        <w:r w:rsidRPr="00E376A0">
          <w:t xml:space="preserve">Unit (GAU) is powered by the ACMU through the </w:t>
        </w:r>
        <w:del w:id="5554" w:author="Smullen, Lizz" w:date="2016-02-10T17:24:00Z">
          <w:r w:rsidRPr="00E376A0" w:rsidDel="00B35ED6">
            <w:delText>c</w:delText>
          </w:r>
        </w:del>
      </w:moveTo>
      <w:ins w:id="5555" w:author="Smullen, Lizz" w:date="2016-02-10T17:24:00Z">
        <w:r>
          <w:t>C</w:t>
        </w:r>
      </w:ins>
      <w:moveTo w:id="5556" w:author="Smullen, Lizz" w:date="2016-02-10T17:23:00Z">
        <w:r w:rsidRPr="00E376A0">
          <w:t xml:space="preserve">ontrol </w:t>
        </w:r>
      </w:moveTo>
      <w:ins w:id="5557" w:author="Smullen, Lizz" w:date="2016-02-10T17:24:00Z">
        <w:r>
          <w:t>W</w:t>
        </w:r>
      </w:ins>
      <w:moveTo w:id="5558" w:author="Smullen, Lizz" w:date="2016-02-10T17:23:00Z">
        <w:del w:id="5559" w:author="Smullen, Lizz" w:date="2016-02-10T17:24:00Z">
          <w:r w:rsidRPr="00E376A0" w:rsidDel="00B35ED6">
            <w:delText>w</w:delText>
          </w:r>
        </w:del>
        <w:r w:rsidRPr="00E376A0">
          <w:t xml:space="preserve">ire </w:t>
        </w:r>
      </w:moveTo>
      <w:ins w:id="5560" w:author="Smullen, Lizz" w:date="2016-02-10T17:24:00Z">
        <w:r>
          <w:t>H</w:t>
        </w:r>
      </w:ins>
      <w:moveTo w:id="5561" w:author="Smullen, Lizz" w:date="2016-02-10T17:23:00Z">
        <w:del w:id="5562" w:author="Smullen, Lizz" w:date="2016-02-10T17:24:00Z">
          <w:r w:rsidRPr="00E376A0" w:rsidDel="00B35ED6">
            <w:delText>h</w:delText>
          </w:r>
        </w:del>
        <w:r w:rsidRPr="00E376A0">
          <w:t>arness.</w:t>
        </w:r>
      </w:moveTo>
      <w:moveToRangeEnd w:id="5548"/>
    </w:p>
    <w:p w14:paraId="0055B3F7" w14:textId="1DBE0D2D" w:rsidR="00E376A0" w:rsidRPr="00E376A0" w:rsidDel="00B35ED6" w:rsidRDefault="00E376A0">
      <w:pPr>
        <w:pStyle w:val="Heading2"/>
        <w:rPr>
          <w:del w:id="5563" w:author="Smullen, Lizz" w:date="2016-02-10T17:24:00Z"/>
        </w:rPr>
        <w:pPrChange w:id="5564" w:author="Smullen, Lizz" w:date="2016-02-11T09:03:00Z">
          <w:pPr>
            <w:keepLines/>
            <w:pBdr>
              <w:top w:val="single" w:sz="4" w:space="6" w:color="auto"/>
            </w:pBdr>
            <w:spacing w:before="60" w:after="60"/>
            <w:ind w:left="1440" w:right="1440"/>
            <w:jc w:val="center"/>
          </w:pPr>
        </w:pPrChange>
      </w:pPr>
      <w:del w:id="5565" w:author="Smullen, Lizz" w:date="2016-02-10T17:24:00Z">
        <w:r w:rsidRPr="00E376A0" w:rsidDel="00B35ED6">
          <w:lastRenderedPageBreak/>
          <w:delText>note</w:delText>
        </w:r>
        <w:bookmarkStart w:id="5566" w:name="_Toc442899274"/>
        <w:bookmarkStart w:id="5567" w:name="_Toc442905385"/>
        <w:bookmarkEnd w:id="5566"/>
        <w:bookmarkEnd w:id="5567"/>
      </w:del>
    </w:p>
    <w:p w14:paraId="148C48BE" w14:textId="716209EE" w:rsidR="00F815EA" w:rsidRPr="00E376A0" w:rsidDel="00B35ED6" w:rsidRDefault="00E376A0">
      <w:pPr>
        <w:pStyle w:val="Heading2"/>
        <w:rPr>
          <w:del w:id="5568" w:author="Smullen, Lizz" w:date="2016-02-10T17:24:00Z"/>
        </w:rPr>
        <w:pPrChange w:id="5569" w:author="Smullen, Lizz" w:date="2016-02-11T09:03:00Z">
          <w:pPr>
            <w:keepLines/>
            <w:pBdr>
              <w:bottom w:val="single" w:sz="4" w:space="6" w:color="auto"/>
            </w:pBdr>
            <w:spacing w:before="60"/>
            <w:ind w:left="1440" w:right="1440"/>
          </w:pPr>
        </w:pPrChange>
      </w:pPr>
      <w:moveFromRangeStart w:id="5570" w:author="Smullen, Lizz" w:date="2016-02-10T17:23:00Z" w:name="move442888366"/>
      <w:moveFrom w:id="5571" w:author="Smullen, Lizz" w:date="2016-02-10T17:23:00Z">
        <w:del w:id="5572" w:author="Smullen, Lizz" w:date="2016-02-10T17:24:00Z">
          <w:r w:rsidRPr="00E376A0" w:rsidDel="00B35ED6">
            <w:delText>The Fuselage Mount Unit (GAU) is powered by the ACMU through the control wire harness.</w:delText>
          </w:r>
        </w:del>
      </w:moveFrom>
      <w:bookmarkStart w:id="5573" w:name="_Toc442899275"/>
      <w:bookmarkStart w:id="5574" w:name="_Toc442905386"/>
      <w:bookmarkEnd w:id="5573"/>
      <w:bookmarkEnd w:id="5574"/>
      <w:moveFromRangeEnd w:id="5570"/>
    </w:p>
    <w:p w14:paraId="575485E9" w14:textId="079F1916" w:rsidR="00E376A0" w:rsidRPr="00E376A0" w:rsidRDefault="00E376A0">
      <w:pPr>
        <w:pStyle w:val="Heading2"/>
        <w:pPrChange w:id="5575" w:author="Smullen, Lizz" w:date="2016-02-11T09:03:00Z">
          <w:pPr>
            <w:spacing w:after="200"/>
          </w:pPr>
        </w:pPrChange>
      </w:pPr>
      <w:bookmarkStart w:id="5576" w:name="_Toc442451988"/>
      <w:bookmarkStart w:id="5577" w:name="_Toc441816670"/>
      <w:bookmarkStart w:id="5578" w:name="_Toc442905387"/>
      <w:bookmarkEnd w:id="5576"/>
      <w:r w:rsidRPr="00E376A0">
        <w:t>[</w:t>
      </w:r>
      <w:r w:rsidR="00492A3A">
        <w:t>B</w:t>
      </w:r>
      <w:r w:rsidRPr="00E376A0">
        <w:t>] S</w:t>
      </w:r>
      <w:bookmarkEnd w:id="5577"/>
      <w:r w:rsidR="00492A3A">
        <w:t>hort Turn-Time for Fault Isolation</w:t>
      </w:r>
      <w:bookmarkEnd w:id="5578"/>
    </w:p>
    <w:p w14:paraId="60A22BE3" w14:textId="0A6B3AD8" w:rsidR="00E376A0" w:rsidRPr="00E376A0" w:rsidRDefault="00E376A0" w:rsidP="00E376A0">
      <w:del w:id="5579" w:author="Smullen, Lizz" w:date="2016-02-10T17:25:00Z">
        <w:r w:rsidRPr="00E376A0" w:rsidDel="00B35ED6">
          <w:delText xml:space="preserve">During troubleshooting </w:delText>
        </w:r>
      </w:del>
      <w:ins w:id="5580" w:author="Smullen, Lizz" w:date="2016-02-10T17:25:00Z">
        <w:r w:rsidR="00B35ED6">
          <w:t>W</w:t>
        </w:r>
      </w:ins>
      <w:del w:id="5581" w:author="Smullen, Lizz" w:date="2016-02-10T17:25:00Z">
        <w:r w:rsidRPr="00E376A0" w:rsidDel="00B35ED6">
          <w:delText>w</w:delText>
        </w:r>
      </w:del>
      <w:r w:rsidRPr="00E376A0">
        <w:t xml:space="preserve">hen only a short amount of time is available for fault isolation, the external indicators on the interior LRUs (ACMU and HPT) may be examined to establish whether one of these units has failed. Refer to paragraphs </w:t>
      </w:r>
      <w:r w:rsidRPr="00E376A0">
        <w:fldChar w:fldCharType="begin"/>
      </w:r>
      <w:r w:rsidRPr="00E376A0">
        <w:instrText xml:space="preserve"> REF _Ref425083471 \r \h  \* MERGEFORMAT </w:instrText>
      </w:r>
      <w:r w:rsidRPr="00E376A0">
        <w:fldChar w:fldCharType="separate"/>
      </w:r>
      <w:ins w:id="5582" w:author="Smullen, Lizz" w:date="2016-02-11T09:16:00Z">
        <w:r w:rsidR="0088531C">
          <w:t>7.7</w:t>
        </w:r>
      </w:ins>
      <w:del w:id="5583" w:author="Smullen, Lizz" w:date="2016-02-11T09:16:00Z">
        <w:r w:rsidR="00805FE1" w:rsidDel="0088531C">
          <w:delText>7.6</w:delText>
        </w:r>
      </w:del>
      <w:r w:rsidRPr="00E376A0">
        <w:fldChar w:fldCharType="end"/>
      </w:r>
      <w:ins w:id="5584" w:author="Smullen, Lizz" w:date="2016-02-10T17:25:00Z">
        <w:r w:rsidR="00B35ED6">
          <w:t xml:space="preserve"> </w:t>
        </w:r>
      </w:ins>
      <w:r w:rsidRPr="00E376A0">
        <w:t xml:space="preserve">and </w:t>
      </w:r>
      <w:r w:rsidRPr="00E376A0">
        <w:fldChar w:fldCharType="begin"/>
      </w:r>
      <w:r w:rsidRPr="00E376A0">
        <w:instrText xml:space="preserve"> REF _Ref425083481 \r \h  \* MERGEFORMAT </w:instrText>
      </w:r>
      <w:r w:rsidRPr="00E376A0">
        <w:fldChar w:fldCharType="separate"/>
      </w:r>
      <w:ins w:id="5585" w:author="Smullen, Lizz" w:date="2016-02-11T09:16:00Z">
        <w:r w:rsidR="0088531C">
          <w:t>7.8</w:t>
        </w:r>
      </w:ins>
      <w:del w:id="5586" w:author="Smullen, Lizz" w:date="2016-02-11T09:16:00Z">
        <w:r w:rsidR="00805FE1" w:rsidDel="0088531C">
          <w:delText>7.7</w:delText>
        </w:r>
      </w:del>
      <w:r w:rsidRPr="00E376A0">
        <w:fldChar w:fldCharType="end"/>
      </w:r>
      <w:r w:rsidRPr="00E376A0">
        <w:t xml:space="preserve"> for a complete description of these features. If this visual information is insufficient to determine the faulted LRU, additional time will be required for in-depth fault isolation to verify the faulted LRU and/or isolate the problem to a faulted GAU. </w:t>
      </w:r>
    </w:p>
    <w:p w14:paraId="487A810D" w14:textId="32EB5A00" w:rsidR="00E376A0" w:rsidRPr="00E376A0" w:rsidRDefault="00E376A0">
      <w:pPr>
        <w:pStyle w:val="Heading2"/>
        <w:pPrChange w:id="5587" w:author="Smullen, Lizz" w:date="2016-02-11T09:03:00Z">
          <w:pPr>
            <w:keepNext/>
            <w:numPr>
              <w:ilvl w:val="1"/>
              <w:numId w:val="1"/>
            </w:numPr>
            <w:tabs>
              <w:tab w:val="num" w:pos="180"/>
              <w:tab w:val="num" w:pos="450"/>
            </w:tabs>
            <w:spacing w:before="360"/>
            <w:ind w:left="576" w:hanging="576"/>
            <w:outlineLvl w:val="1"/>
          </w:pPr>
        </w:pPrChange>
      </w:pPr>
      <w:bookmarkStart w:id="5588" w:name="_Toc261630375"/>
      <w:bookmarkStart w:id="5589" w:name="_Toc441816671"/>
      <w:bookmarkStart w:id="5590" w:name="_Toc442905388"/>
      <w:r w:rsidRPr="00E376A0">
        <w:t>[</w:t>
      </w:r>
      <w:r w:rsidR="003070D8">
        <w:t>B</w:t>
      </w:r>
      <w:r w:rsidRPr="00E376A0">
        <w:t>] GAU</w:t>
      </w:r>
      <w:bookmarkEnd w:id="5588"/>
      <w:bookmarkEnd w:id="5589"/>
      <w:bookmarkEnd w:id="5590"/>
    </w:p>
    <w:p w14:paraId="1EB5A48B" w14:textId="77777777" w:rsidR="00E376A0" w:rsidRPr="00E376A0" w:rsidRDefault="00E376A0" w:rsidP="00E376A0">
      <w:r w:rsidRPr="00E376A0">
        <w:t>GAU removal and replacement requires facilities to support access to the top of the aircraft for radome removal, reinstallation, and sealing. The time required for removal, re-installation and sealing means that this can typically only be accomplished during a stop at a suitable maintenance facility.</w:t>
      </w:r>
    </w:p>
    <w:p w14:paraId="397633A6" w14:textId="77777777" w:rsidR="00E376A0" w:rsidRPr="00E376A0" w:rsidRDefault="00E376A0" w:rsidP="00E376A0">
      <w:r w:rsidRPr="00E376A0">
        <w:t>Final verification of a GAU fault can be accomplished through use of the replacement GAU to demonstrate clearing of the fault condition and verification of normal operations. This can be accomplished prior to radome removal using a test cable within the aircraft prior to replacement.</w:t>
      </w:r>
    </w:p>
    <w:p w14:paraId="06A84844" w14:textId="09E883FA" w:rsidR="00E376A0" w:rsidRPr="00E376A0" w:rsidRDefault="00E376A0">
      <w:pPr>
        <w:pStyle w:val="Heading2"/>
        <w:pPrChange w:id="5591" w:author="Smullen, Lizz" w:date="2016-02-11T09:03:00Z">
          <w:pPr>
            <w:keepNext/>
            <w:numPr>
              <w:ilvl w:val="1"/>
              <w:numId w:val="1"/>
            </w:numPr>
            <w:tabs>
              <w:tab w:val="num" w:pos="180"/>
              <w:tab w:val="num" w:pos="450"/>
            </w:tabs>
            <w:spacing w:before="360"/>
            <w:ind w:left="576" w:hanging="576"/>
            <w:outlineLvl w:val="1"/>
          </w:pPr>
        </w:pPrChange>
      </w:pPr>
      <w:bookmarkStart w:id="5592" w:name="_Toc261630376"/>
      <w:bookmarkStart w:id="5593" w:name="_Ref425083471"/>
      <w:bookmarkStart w:id="5594" w:name="_Toc441816672"/>
      <w:bookmarkStart w:id="5595" w:name="_Toc442905389"/>
      <w:r w:rsidRPr="00E376A0">
        <w:t>[</w:t>
      </w:r>
      <w:r w:rsidR="003070D8">
        <w:t>B</w:t>
      </w:r>
      <w:r w:rsidRPr="00E376A0">
        <w:t xml:space="preserve">] </w:t>
      </w:r>
      <w:bookmarkStart w:id="5596" w:name="_Toc387934379"/>
      <w:r w:rsidRPr="00E376A0">
        <w:t>ACMU</w:t>
      </w:r>
      <w:bookmarkEnd w:id="5592"/>
      <w:bookmarkEnd w:id="5593"/>
      <w:bookmarkEnd w:id="5594"/>
      <w:bookmarkEnd w:id="5595"/>
      <w:bookmarkEnd w:id="5596"/>
    </w:p>
    <w:p w14:paraId="00E90DD5" w14:textId="1723CFD2" w:rsidR="00E376A0" w:rsidRDefault="00E376A0" w:rsidP="00E376A0">
      <w:pPr>
        <w:rPr>
          <w:ins w:id="5597" w:author="Smullen, Lizz" w:date="2016-02-10T17:31:00Z"/>
        </w:rPr>
      </w:pPr>
      <w:del w:id="5598" w:author="Smullen, Lizz" w:date="2016-02-10T17:32:00Z">
        <w:r w:rsidRPr="00E376A0" w:rsidDel="00D971C2">
          <w:delText xml:space="preserve">As shown in </w:delText>
        </w:r>
        <w:r w:rsidRPr="00E376A0" w:rsidDel="00D971C2">
          <w:fldChar w:fldCharType="begin"/>
        </w:r>
        <w:r w:rsidRPr="00E376A0" w:rsidDel="00D971C2">
          <w:delInstrText xml:space="preserve"> REF _Ref425070362 \h </w:delInstrText>
        </w:r>
        <w:r w:rsidRPr="00E376A0" w:rsidDel="00D971C2">
          <w:fldChar w:fldCharType="separate"/>
        </w:r>
        <w:r w:rsidR="00805FE1" w:rsidRPr="00E376A0" w:rsidDel="00D971C2">
          <w:rPr>
            <w:rFonts w:ascii="Arial" w:hAnsi="Arial" w:cs="Arial"/>
            <w:b/>
            <w:sz w:val="18"/>
          </w:rPr>
          <w:delText xml:space="preserve">Figure </w:delText>
        </w:r>
        <w:r w:rsidR="00805FE1" w:rsidDel="00D971C2">
          <w:rPr>
            <w:rFonts w:ascii="Arial" w:hAnsi="Arial" w:cs="Arial"/>
            <w:b/>
            <w:noProof/>
            <w:sz w:val="18"/>
          </w:rPr>
          <w:delText>7</w:delText>
        </w:r>
        <w:r w:rsidR="00805FE1" w:rsidDel="00D971C2">
          <w:rPr>
            <w:rFonts w:ascii="Arial" w:hAnsi="Arial" w:cs="Arial"/>
            <w:b/>
            <w:sz w:val="18"/>
          </w:rPr>
          <w:delText>.</w:delText>
        </w:r>
        <w:r w:rsidR="00805FE1" w:rsidDel="00D971C2">
          <w:rPr>
            <w:rFonts w:ascii="Arial" w:hAnsi="Arial" w:cs="Arial"/>
            <w:b/>
            <w:noProof/>
            <w:sz w:val="18"/>
          </w:rPr>
          <w:delText>1</w:delText>
        </w:r>
        <w:r w:rsidRPr="00E376A0" w:rsidDel="00D971C2">
          <w:fldChar w:fldCharType="end"/>
        </w:r>
        <w:r w:rsidRPr="00E376A0" w:rsidDel="00D971C2">
          <w:delText>, t</w:delText>
        </w:r>
      </w:del>
      <w:ins w:id="5599" w:author="Smullen, Lizz" w:date="2016-02-10T17:32:00Z">
        <w:r w:rsidR="00D971C2">
          <w:t>T</w:t>
        </w:r>
      </w:ins>
      <w:r w:rsidRPr="00E376A0">
        <w:t>he ACMU has status and fault indicators that can be observed on the cover</w:t>
      </w:r>
      <w:ins w:id="5600" w:author="Smullen, Lizz" w:date="2016-02-10T17:32:00Z">
        <w:r w:rsidR="00D971C2">
          <w:t xml:space="preserve">. These include </w:t>
        </w:r>
      </w:ins>
      <w:del w:id="5601" w:author="Smullen, Lizz" w:date="2016-02-10T17:32:00Z">
        <w:r w:rsidRPr="00E376A0" w:rsidDel="00D971C2">
          <w:delText xml:space="preserve">: </w:delText>
        </w:r>
      </w:del>
      <w:r w:rsidRPr="00E376A0">
        <w:t xml:space="preserve">Power, Status, </w:t>
      </w:r>
      <w:ins w:id="5602" w:author="Smullen, Lizz" w:date="2016-02-10T17:32:00Z">
        <w:r w:rsidR="00D971C2">
          <w:t xml:space="preserve">and </w:t>
        </w:r>
      </w:ins>
      <w:del w:id="5603" w:author="Smullen, Lizz" w:date="2016-02-10T17:32:00Z">
        <w:r w:rsidRPr="00E376A0" w:rsidDel="00D971C2">
          <w:delText xml:space="preserve">and </w:delText>
        </w:r>
      </w:del>
      <w:r w:rsidRPr="00E376A0">
        <w:t xml:space="preserve">a Persistent Fault Indicator, known as a Fault Ball. </w:t>
      </w:r>
    </w:p>
    <w:p w14:paraId="22911A53" w14:textId="6356CC27" w:rsidR="00D971C2" w:rsidRDefault="00D971C2" w:rsidP="00D971C2">
      <w:pPr>
        <w:pStyle w:val="Caption"/>
        <w:keepNext/>
        <w:spacing w:before="0"/>
        <w:rPr>
          <w:ins w:id="5604" w:author="Smullen, Lizz" w:date="2016-02-10T17:31:00Z"/>
        </w:rPr>
      </w:pPr>
      <w:bookmarkStart w:id="5605" w:name="_Toc442899394"/>
      <w:ins w:id="5606" w:author="Smullen, Lizz" w:date="2016-02-10T17:31:00Z">
        <w:r>
          <w:t xml:space="preserve">Figure </w:t>
        </w:r>
      </w:ins>
      <w:ins w:id="5607" w:author="Smullen, Lizz" w:date="2016-02-10T18:08:00Z">
        <w:r w:rsidR="009104E1">
          <w:fldChar w:fldCharType="begin"/>
        </w:r>
        <w:r w:rsidR="009104E1">
          <w:instrText xml:space="preserve"> STYLEREF 1 \s </w:instrText>
        </w:r>
      </w:ins>
      <w:r w:rsidR="009104E1">
        <w:fldChar w:fldCharType="separate"/>
      </w:r>
      <w:r w:rsidR="0088531C">
        <w:rPr>
          <w:noProof/>
        </w:rPr>
        <w:t>7</w:t>
      </w:r>
      <w:ins w:id="5608"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609" w:author="Smullen, Lizz" w:date="2016-02-11T09:16:00Z">
        <w:r w:rsidR="0088531C">
          <w:rPr>
            <w:noProof/>
          </w:rPr>
          <w:t>1</w:t>
        </w:r>
      </w:ins>
      <w:ins w:id="5610" w:author="Smullen, Lizz" w:date="2016-02-10T18:08:00Z">
        <w:r w:rsidR="009104E1">
          <w:fldChar w:fldCharType="end"/>
        </w:r>
      </w:ins>
      <w:ins w:id="5611" w:author="Smullen, Lizz" w:date="2016-02-10T17:31:00Z">
        <w:r>
          <w:t xml:space="preserve"> </w:t>
        </w:r>
        <w:r>
          <w:rPr>
            <w:rFonts w:cstheme="minorHAnsi"/>
          </w:rPr>
          <w:t>—</w:t>
        </w:r>
        <w:r>
          <w:t xml:space="preserve"> ACMU Indicators</w:t>
        </w:r>
        <w:bookmarkEnd w:id="5605"/>
      </w:ins>
    </w:p>
    <w:p w14:paraId="33ABA49D" w14:textId="77777777" w:rsidR="00D971C2" w:rsidRPr="00E376A0" w:rsidRDefault="00D971C2" w:rsidP="00D971C2">
      <w:pPr>
        <w:keepNext/>
        <w:spacing w:before="0" w:line="240" w:lineRule="auto"/>
        <w:jc w:val="center"/>
        <w:rPr>
          <w:ins w:id="5612" w:author="Smullen, Lizz" w:date="2016-02-10T17:31:00Z"/>
        </w:rPr>
      </w:pPr>
      <w:ins w:id="5613" w:author="Smullen, Lizz" w:date="2016-02-10T17:31:00Z">
        <w:r>
          <w:rPr>
            <w:noProof/>
          </w:rPr>
          <w:drawing>
            <wp:inline distT="0" distB="0" distL="0" distR="0" wp14:anchorId="5AD6F94B" wp14:editId="04269F6C">
              <wp:extent cx="3008376" cy="1353312"/>
              <wp:effectExtent l="19050" t="19050" r="20955" b="18415"/>
              <wp:docPr id="7" name="Picture 7" descr="ACMU_IMG_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CMU_IMG_0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8376" cy="1353312"/>
                      </a:xfrm>
                      <a:prstGeom prst="rect">
                        <a:avLst/>
                      </a:prstGeom>
                      <a:noFill/>
                      <a:ln w="22225">
                        <a:solidFill>
                          <a:schemeClr val="accent1"/>
                        </a:solidFill>
                      </a:ln>
                    </pic:spPr>
                  </pic:pic>
                </a:graphicData>
              </a:graphic>
            </wp:inline>
          </w:drawing>
        </w:r>
      </w:ins>
    </w:p>
    <w:p w14:paraId="5BF6B52B" w14:textId="58BE984C" w:rsidR="00D971C2" w:rsidRPr="00E376A0" w:rsidDel="00D971C2" w:rsidRDefault="00D971C2">
      <w:pPr>
        <w:pStyle w:val="Heading3"/>
        <w:rPr>
          <w:del w:id="5614" w:author="Smullen, Lizz" w:date="2016-02-10T17:31:00Z"/>
        </w:rPr>
        <w:pPrChange w:id="5615" w:author="Smullen, Lizz" w:date="2016-02-11T09:09:00Z">
          <w:pPr/>
        </w:pPrChange>
      </w:pPr>
      <w:bookmarkStart w:id="5616" w:name="_Toc442899279"/>
      <w:bookmarkStart w:id="5617" w:name="_Toc442905390"/>
      <w:bookmarkEnd w:id="5616"/>
      <w:bookmarkEnd w:id="5617"/>
    </w:p>
    <w:p w14:paraId="4EBD218C" w14:textId="23E6EF1A" w:rsidR="00B35ED6" w:rsidRDefault="00B35ED6">
      <w:pPr>
        <w:pStyle w:val="Heading3"/>
        <w:rPr>
          <w:ins w:id="5618" w:author="Smullen, Lizz" w:date="2016-02-10T17:28:00Z"/>
        </w:rPr>
        <w:pPrChange w:id="5619" w:author="Smullen, Lizz" w:date="2016-02-11T09:09:00Z">
          <w:pPr/>
        </w:pPrChange>
      </w:pPr>
      <w:bookmarkStart w:id="5620" w:name="_Toc442905391"/>
      <w:ins w:id="5621" w:author="Smullen, Lizz" w:date="2016-02-10T17:28:00Z">
        <w:r>
          <w:t>Fault Ball</w:t>
        </w:r>
        <w:bookmarkEnd w:id="5620"/>
      </w:ins>
    </w:p>
    <w:p w14:paraId="07C44F8B" w14:textId="77777777" w:rsidR="00E376A0" w:rsidRDefault="00E376A0" w:rsidP="00E376A0">
      <w:pPr>
        <w:rPr>
          <w:ins w:id="5622" w:author="Smullen, Lizz" w:date="2016-02-10T17:28:00Z"/>
        </w:rPr>
      </w:pPr>
      <w:r w:rsidRPr="00E376A0">
        <w:t xml:space="preserve">The </w:t>
      </w:r>
      <w:r w:rsidRPr="00B35ED6">
        <w:rPr>
          <w:b/>
          <w:rPrChange w:id="5623" w:author="Smullen, Lizz" w:date="2016-02-10T17:28:00Z">
            <w:rPr/>
          </w:rPrChange>
        </w:rPr>
        <w:t>Fault Ball</w:t>
      </w:r>
      <w:r w:rsidRPr="00E376A0">
        <w:t xml:space="preserve"> does not require power to provide indication and is normally black in color. Any showing of white indicates a serious internal fault has been detected within the ACMU and is sufficient indication to remove and replace that LRU. This indicator is mechanically held in-state, remains white once triggered, and will not reset with a power cycle or reboot.</w:t>
      </w:r>
    </w:p>
    <w:p w14:paraId="2BA225F0" w14:textId="43836C84" w:rsidR="00B35ED6" w:rsidRPr="00E376A0" w:rsidRDefault="00B35ED6">
      <w:pPr>
        <w:pStyle w:val="Heading3"/>
        <w:pPrChange w:id="5624" w:author="Smullen, Lizz" w:date="2016-02-11T09:09:00Z">
          <w:pPr/>
        </w:pPrChange>
      </w:pPr>
      <w:bookmarkStart w:id="5625" w:name="_Toc442905392"/>
      <w:ins w:id="5626" w:author="Smullen, Lizz" w:date="2016-02-10T17:28:00Z">
        <w:r>
          <w:t>Power Indicator</w:t>
        </w:r>
      </w:ins>
      <w:bookmarkEnd w:id="5625"/>
    </w:p>
    <w:p w14:paraId="112C2C97" w14:textId="77777777" w:rsidR="00E376A0" w:rsidRPr="00E376A0" w:rsidRDefault="00E376A0" w:rsidP="00E376A0">
      <w:r w:rsidRPr="00E376A0">
        <w:t xml:space="preserve">The </w:t>
      </w:r>
      <w:r w:rsidRPr="00B35ED6">
        <w:rPr>
          <w:b/>
          <w:rPrChange w:id="5627" w:author="Smullen, Lizz" w:date="2016-02-10T17:27:00Z">
            <w:rPr/>
          </w:rPrChange>
        </w:rPr>
        <w:t xml:space="preserve">POWER </w:t>
      </w:r>
      <w:r w:rsidRPr="00E376A0">
        <w:t>indicator will be green for a normally powered system. If not lit, power is not reaching the LRU or the internal power supply has failed. This indicator will transition to Red or Amber after a brief Green indication during initialization. After 30-60 seconds, this indicator should transition to green. If it does not transition to Green, replace the ACMU.</w:t>
      </w:r>
    </w:p>
    <w:p w14:paraId="6D6F888B" w14:textId="750E64BD" w:rsidR="00B35ED6" w:rsidRDefault="00B35ED6">
      <w:pPr>
        <w:pStyle w:val="Heading3"/>
        <w:rPr>
          <w:ins w:id="5628" w:author="Smullen, Lizz" w:date="2016-02-10T17:28:00Z"/>
        </w:rPr>
        <w:pPrChange w:id="5629" w:author="Smullen, Lizz" w:date="2016-02-11T09:09:00Z">
          <w:pPr/>
        </w:pPrChange>
      </w:pPr>
      <w:bookmarkStart w:id="5630" w:name="_Toc442905393"/>
      <w:ins w:id="5631" w:author="Smullen, Lizz" w:date="2016-02-10T17:28:00Z">
        <w:r>
          <w:lastRenderedPageBreak/>
          <w:t>Enable Indicator</w:t>
        </w:r>
        <w:bookmarkEnd w:id="5630"/>
      </w:ins>
    </w:p>
    <w:p w14:paraId="66B75875" w14:textId="77777777" w:rsidR="00E376A0" w:rsidRPr="00E376A0" w:rsidRDefault="00E376A0" w:rsidP="00E376A0">
      <w:pPr>
        <w:rPr>
          <w:strike/>
        </w:rPr>
      </w:pPr>
      <w:r w:rsidRPr="00E376A0">
        <w:t xml:space="preserve">The </w:t>
      </w:r>
      <w:r w:rsidRPr="00B35ED6">
        <w:rPr>
          <w:b/>
          <w:rPrChange w:id="5632" w:author="Smullen, Lizz" w:date="2016-02-10T17:28:00Z">
            <w:rPr/>
          </w:rPrChange>
        </w:rPr>
        <w:t>ENABLE</w:t>
      </w:r>
      <w:r w:rsidRPr="00E376A0">
        <w:t xml:space="preserve"> indicator lights when the system is fully initialized. The indicator shows Amber when the satellite link is disabled either by command or a detected warning or fault condition. The indicator shows Green when the satellite link is completely operational. An obstructed location will inhibit transmissions on the ground resulting in an Amber indication. If this indicator remains unlit after the unit has been powered for 90 seconds or when the ENABLE indicator lights, replace the ACMU.</w:t>
      </w:r>
    </w:p>
    <w:p w14:paraId="443B9D32" w14:textId="3E0A6ECA" w:rsidR="00B35ED6" w:rsidRDefault="00B35ED6">
      <w:pPr>
        <w:pStyle w:val="Heading3"/>
        <w:rPr>
          <w:ins w:id="5633" w:author="Smullen, Lizz" w:date="2016-02-10T17:29:00Z"/>
        </w:rPr>
        <w:pPrChange w:id="5634" w:author="Smullen, Lizz" w:date="2016-02-11T09:09:00Z">
          <w:pPr/>
        </w:pPrChange>
      </w:pPr>
      <w:bookmarkStart w:id="5635" w:name="_Toc442905394"/>
      <w:ins w:id="5636" w:author="Smullen, Lizz" w:date="2016-02-10T17:29:00Z">
        <w:r>
          <w:t>LED BIT Code Display</w:t>
        </w:r>
        <w:bookmarkEnd w:id="5635"/>
      </w:ins>
    </w:p>
    <w:p w14:paraId="22C98085" w14:textId="77777777" w:rsidR="00E376A0" w:rsidRPr="00E376A0" w:rsidRDefault="00E376A0">
      <w:pPr>
        <w:widowControl w:val="0"/>
        <w:pPrChange w:id="5637" w:author="Smullen, Lizz" w:date="2016-02-10T17:31:00Z">
          <w:pPr/>
        </w:pPrChange>
      </w:pPr>
      <w:r w:rsidRPr="00E376A0">
        <w:t xml:space="preserve">The ACMU also has a two-digit LED BIT code display to provide fault codes caused by external dependencies or to flag a GAU fault. This display is updated whenever internal Built-in Test (BIT) is executed, with any detected error codes displayed in sequence roughly once per second and repeated continuously. </w:t>
      </w:r>
    </w:p>
    <w:p w14:paraId="666CA332" w14:textId="2C20107C" w:rsidR="00E376A0" w:rsidRPr="00E376A0" w:rsidDel="00D971C2" w:rsidRDefault="00E376A0">
      <w:pPr>
        <w:pStyle w:val="Heading3"/>
        <w:rPr>
          <w:del w:id="5638" w:author="Smullen, Lizz" w:date="2016-02-10T17:31:00Z"/>
        </w:rPr>
        <w:pPrChange w:id="5639" w:author="Smullen, Lizz" w:date="2016-02-11T09:09:00Z">
          <w:pPr>
            <w:keepNext/>
            <w:jc w:val="center"/>
          </w:pPr>
        </w:pPrChange>
      </w:pPr>
      <w:del w:id="5640" w:author="Smullen, Lizz" w:date="2016-02-10T17:31:00Z">
        <w:r w:rsidDel="00D971C2">
          <w:rPr>
            <w:rPrChange w:id="5641" w:author="Unknown">
              <w:rPr>
                <w:noProof/>
              </w:rPr>
            </w:rPrChange>
          </w:rPr>
          <w:drawing>
            <wp:inline distT="0" distB="0" distL="0" distR="0" wp14:anchorId="6A005F37" wp14:editId="31491D3E">
              <wp:extent cx="3008376" cy="1353312"/>
              <wp:effectExtent l="19050" t="19050" r="20955" b="18415"/>
              <wp:docPr id="172" name="Picture 172" descr="ACMU_IMG_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CMU_IMG_0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8376" cy="1353312"/>
                      </a:xfrm>
                      <a:prstGeom prst="rect">
                        <a:avLst/>
                      </a:prstGeom>
                      <a:noFill/>
                      <a:ln w="22225">
                        <a:solidFill>
                          <a:schemeClr val="accent1"/>
                        </a:solidFill>
                      </a:ln>
                    </pic:spPr>
                  </pic:pic>
                </a:graphicData>
              </a:graphic>
            </wp:inline>
          </w:drawing>
        </w:r>
        <w:bookmarkStart w:id="5642" w:name="_Toc442899284"/>
        <w:bookmarkStart w:id="5643" w:name="_Toc442905395"/>
        <w:bookmarkEnd w:id="5642"/>
        <w:bookmarkEnd w:id="5643"/>
      </w:del>
    </w:p>
    <w:p w14:paraId="70BD9392" w14:textId="65251DD7" w:rsidR="00E376A0" w:rsidRPr="00E376A0" w:rsidDel="00961F73" w:rsidRDefault="00E376A0">
      <w:pPr>
        <w:pStyle w:val="Heading3"/>
        <w:rPr>
          <w:del w:id="5644" w:author="Smullen, Lizz" w:date="2016-02-10T15:58:00Z"/>
        </w:rPr>
        <w:pPrChange w:id="5645" w:author="Smullen, Lizz" w:date="2016-02-11T09:09:00Z">
          <w:pPr>
            <w:jc w:val="center"/>
          </w:pPr>
        </w:pPrChange>
      </w:pPr>
      <w:bookmarkStart w:id="5646" w:name="_Ref425070362"/>
      <w:bookmarkStart w:id="5647" w:name="_Toc441816709"/>
      <w:del w:id="5648" w:author="Smullen, Lizz" w:date="2016-02-10T15:58:00Z">
        <w:r w:rsidRPr="00E376A0" w:rsidDel="00961F73">
          <w:delText xml:space="preserve">Figure </w:delText>
        </w:r>
        <w:r w:rsidR="009567AE" w:rsidDel="00961F73">
          <w:rPr>
            <w:b w:val="0"/>
          </w:rPr>
          <w:fldChar w:fldCharType="begin"/>
        </w:r>
        <w:r w:rsidR="009567AE" w:rsidDel="00961F73">
          <w:delInstrText xml:space="preserve"> STYLEREF 1 \s </w:delInstrText>
        </w:r>
        <w:r w:rsidR="009567AE" w:rsidDel="00961F73">
          <w:rPr>
            <w:b w:val="0"/>
          </w:rPr>
          <w:fldChar w:fldCharType="separate"/>
        </w:r>
        <w:r w:rsidR="009567AE" w:rsidDel="00961F73">
          <w:delText>6</w:delText>
        </w:r>
        <w:r w:rsidR="009567AE" w:rsidDel="00961F73">
          <w:rPr>
            <w:b w:val="0"/>
          </w:rPr>
          <w:fldChar w:fldCharType="end"/>
        </w:r>
        <w:r w:rsidR="009567AE" w:rsidDel="00961F73">
          <w:delText>.</w:delText>
        </w:r>
        <w:r w:rsidR="009567AE" w:rsidDel="00961F73">
          <w:rPr>
            <w:b w:val="0"/>
          </w:rPr>
          <w:fldChar w:fldCharType="begin"/>
        </w:r>
        <w:r w:rsidR="009567AE" w:rsidDel="00961F73">
          <w:delInstrText xml:space="preserve"> SEQ Figure \* ARABIC \s 1 </w:delInstrText>
        </w:r>
        <w:r w:rsidR="009567AE" w:rsidDel="00961F73">
          <w:rPr>
            <w:b w:val="0"/>
          </w:rPr>
          <w:fldChar w:fldCharType="separate"/>
        </w:r>
        <w:r w:rsidR="009567AE" w:rsidDel="00961F73">
          <w:delText>24</w:delText>
        </w:r>
        <w:r w:rsidR="009567AE" w:rsidDel="00961F73">
          <w:rPr>
            <w:b w:val="0"/>
          </w:rPr>
          <w:fldChar w:fldCharType="end"/>
        </w:r>
        <w:bookmarkEnd w:id="5646"/>
        <w:r w:rsidRPr="00E376A0" w:rsidDel="00961F73">
          <w:delText>: [</w:delText>
        </w:r>
        <w:r w:rsidR="00A060E1" w:rsidDel="00961F73">
          <w:delText>B</w:delText>
        </w:r>
        <w:r w:rsidRPr="00E376A0" w:rsidDel="00961F73">
          <w:delText>] ACMU Indicators</w:delText>
        </w:r>
        <w:bookmarkStart w:id="5649" w:name="_Toc442883641"/>
        <w:bookmarkStart w:id="5650" w:name="_Toc442899285"/>
        <w:bookmarkStart w:id="5651" w:name="_Toc442899344"/>
        <w:bookmarkStart w:id="5652" w:name="_Toc442899395"/>
        <w:bookmarkStart w:id="5653" w:name="_Toc442905396"/>
        <w:bookmarkEnd w:id="5647"/>
        <w:bookmarkEnd w:id="5649"/>
        <w:bookmarkEnd w:id="5650"/>
        <w:bookmarkEnd w:id="5651"/>
        <w:bookmarkEnd w:id="5652"/>
        <w:bookmarkEnd w:id="5653"/>
      </w:del>
    </w:p>
    <w:p w14:paraId="4AC3CD10" w14:textId="64438A42" w:rsidR="00E376A0" w:rsidRPr="00E376A0" w:rsidRDefault="00E376A0" w:rsidP="00572CDF">
      <w:pPr>
        <w:pStyle w:val="Heading3"/>
      </w:pPr>
      <w:bookmarkStart w:id="5654" w:name="_Toc442451990"/>
      <w:bookmarkStart w:id="5655" w:name="_Toc442451991"/>
      <w:bookmarkStart w:id="5656" w:name="_Toc442451992"/>
      <w:bookmarkStart w:id="5657" w:name="_Toc442451993"/>
      <w:bookmarkStart w:id="5658" w:name="_Toc442451994"/>
      <w:bookmarkStart w:id="5659" w:name="_Toc442451995"/>
      <w:bookmarkStart w:id="5660" w:name="_Toc442451996"/>
      <w:bookmarkStart w:id="5661" w:name="_Toc442451997"/>
      <w:bookmarkStart w:id="5662" w:name="_Toc442451998"/>
      <w:bookmarkStart w:id="5663" w:name="_Toc441816673"/>
      <w:bookmarkStart w:id="5664" w:name="_Toc442905397"/>
      <w:bookmarkEnd w:id="5654"/>
      <w:bookmarkEnd w:id="5655"/>
      <w:bookmarkEnd w:id="5656"/>
      <w:bookmarkEnd w:id="5657"/>
      <w:bookmarkEnd w:id="5658"/>
      <w:bookmarkEnd w:id="5659"/>
      <w:bookmarkEnd w:id="5660"/>
      <w:bookmarkEnd w:id="5661"/>
      <w:bookmarkEnd w:id="5662"/>
      <w:r w:rsidRPr="00E376A0">
        <w:t>[</w:t>
      </w:r>
      <w:r w:rsidR="00A060E1">
        <w:t>B</w:t>
      </w:r>
      <w:r w:rsidRPr="00E376A0">
        <w:t xml:space="preserve">] ACMU LED Indicators </w:t>
      </w:r>
      <w:del w:id="5665" w:author="Smullen, Lizz" w:date="2016-02-10T17:33:00Z">
        <w:r w:rsidRPr="00E376A0" w:rsidDel="00D971C2">
          <w:delText xml:space="preserve">During </w:delText>
        </w:r>
      </w:del>
      <w:ins w:id="5666" w:author="Smullen, Lizz" w:date="2016-02-10T17:33:00Z">
        <w:r w:rsidR="00D971C2">
          <w:t>d</w:t>
        </w:r>
        <w:r w:rsidR="00D971C2" w:rsidRPr="00E376A0">
          <w:t xml:space="preserve">uring </w:t>
        </w:r>
      </w:ins>
      <w:r w:rsidRPr="00E376A0">
        <w:t>Boot Sequence</w:t>
      </w:r>
      <w:bookmarkEnd w:id="5663"/>
      <w:bookmarkEnd w:id="5664"/>
    </w:p>
    <w:p w14:paraId="549ECADC" w14:textId="46BCABAF" w:rsidR="00E376A0" w:rsidRDefault="00E376A0">
      <w:pPr>
        <w:pStyle w:val="Index"/>
        <w:suppressLineNumbers w:val="0"/>
        <w:pPrChange w:id="5667" w:author="Smullen, Lizz" w:date="2016-02-10T18:06:00Z">
          <w:pPr/>
        </w:pPrChange>
      </w:pPr>
      <w:r w:rsidRPr="00E376A0">
        <w:t>The Power and Enable</w:t>
      </w:r>
      <w:r w:rsidR="00A060E1">
        <w:t xml:space="preserve"> LED</w:t>
      </w:r>
      <w:r w:rsidRPr="00E376A0">
        <w:t xml:space="preserve">s go </w:t>
      </w:r>
      <w:del w:id="5668" w:author="Smullen, Lizz" w:date="2016-02-10T18:05:00Z">
        <w:r w:rsidRPr="00E376A0" w:rsidDel="00D90655">
          <w:delText>throug</w:delText>
        </w:r>
      </w:del>
      <w:ins w:id="5669" w:author="Smullen, Lizz" w:date="2016-02-10T18:05:00Z">
        <w:r w:rsidR="00D90655">
          <w:t>throug</w:t>
        </w:r>
      </w:ins>
      <w:r w:rsidRPr="00E376A0">
        <w:t>h a color sequence upon power up</w:t>
      </w:r>
      <w:r w:rsidR="00A060E1">
        <w:t>,</w:t>
      </w:r>
      <w:r w:rsidRPr="00E376A0">
        <w:t xml:space="preserve"> as shown in </w:t>
      </w:r>
      <w:r w:rsidRPr="00E376A0">
        <w:fldChar w:fldCharType="begin"/>
      </w:r>
      <w:r w:rsidRPr="00E376A0">
        <w:instrText xml:space="preserve"> REF _Ref425072006 \h </w:instrText>
      </w:r>
      <w:r w:rsidRPr="00E376A0">
        <w:fldChar w:fldCharType="separate"/>
      </w:r>
      <w:ins w:id="5670" w:author="Smullen, Lizz" w:date="2016-02-11T09:16:00Z">
        <w:r w:rsidR="0088531C" w:rsidRPr="00E376A0">
          <w:rPr>
            <w:rFonts w:ascii="Arial" w:hAnsi="Arial" w:cs="Arial"/>
            <w:b/>
            <w:sz w:val="18"/>
          </w:rPr>
          <w:t xml:space="preserve">Table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w:t>
        </w:r>
      </w:ins>
      <w:del w:id="5671" w:author="Smullen, Lizz" w:date="2016-02-11T09:16:00Z">
        <w:r w:rsidR="00805FE1" w:rsidRPr="00E376A0" w:rsidDel="0088531C">
          <w:rPr>
            <w:rFonts w:ascii="Arial" w:hAnsi="Arial" w:cs="Arial"/>
            <w:b/>
            <w:sz w:val="18"/>
          </w:rPr>
          <w:delText xml:space="preserve">Table </w:delText>
        </w:r>
        <w:r w:rsidR="00805FE1" w:rsidDel="0088531C">
          <w:rPr>
            <w:rFonts w:ascii="Arial" w:hAnsi="Arial" w:cs="Arial"/>
            <w:b/>
            <w:noProof/>
            <w:sz w:val="18"/>
          </w:rPr>
          <w:delText>7</w:delText>
        </w:r>
        <w:r w:rsidR="00805FE1" w:rsidRPr="00E376A0" w:rsidDel="0088531C">
          <w:rPr>
            <w:rFonts w:ascii="Arial" w:hAnsi="Arial" w:cs="Arial"/>
            <w:b/>
            <w:sz w:val="18"/>
          </w:rPr>
          <w:noBreakHyphen/>
        </w:r>
        <w:r w:rsidR="00805FE1" w:rsidDel="0088531C">
          <w:rPr>
            <w:rFonts w:ascii="Arial" w:hAnsi="Arial" w:cs="Arial"/>
            <w:b/>
            <w:noProof/>
            <w:sz w:val="18"/>
          </w:rPr>
          <w:delText>1</w:delText>
        </w:r>
      </w:del>
      <w:r w:rsidRPr="00E376A0">
        <w:fldChar w:fldCharType="end"/>
      </w:r>
      <w:r w:rsidRPr="00E376A0">
        <w:t xml:space="preserve">. </w:t>
      </w:r>
    </w:p>
    <w:p w14:paraId="34914A79" w14:textId="5F3F37EF" w:rsidR="00A060E1" w:rsidRPr="00E376A0" w:rsidDel="009104E1" w:rsidRDefault="00A060E1" w:rsidP="00E376A0">
      <w:pPr>
        <w:rPr>
          <w:del w:id="5672" w:author="Smullen, Lizz" w:date="2016-02-10T18:07:00Z"/>
        </w:rPr>
      </w:pPr>
      <w:del w:id="5673" w:author="Smullen, Lizz" w:date="2016-02-10T18:07:00Z">
        <w:r w:rsidDel="009104E1">
          <w:rPr>
            <w:rFonts w:ascii="Arial" w:hAnsi="Arial" w:cs="Arial"/>
            <w:b/>
            <w:sz w:val="16"/>
            <w:szCs w:val="16"/>
          </w:rPr>
          <w:delText>HR133/HR160</w:delText>
        </w:r>
        <w:r w:rsidRPr="00FB1B55" w:rsidDel="009104E1">
          <w:rPr>
            <w:rFonts w:ascii="Arial" w:hAnsi="Arial" w:cs="Arial"/>
            <w:b/>
            <w:sz w:val="16"/>
            <w:szCs w:val="16"/>
          </w:rPr>
          <w:delText xml:space="preserve"> SATCOM System</w:delText>
        </w:r>
      </w:del>
    </w:p>
    <w:p w14:paraId="71B74834" w14:textId="0CAB2C35" w:rsidR="00D971C2" w:rsidRDefault="00D971C2">
      <w:pPr>
        <w:pStyle w:val="Caption"/>
        <w:keepNext/>
        <w:rPr>
          <w:ins w:id="5674" w:author="Smullen, Lizz" w:date="2016-02-10T17:34:00Z"/>
        </w:rPr>
        <w:pPrChange w:id="5675" w:author="Smullen, Lizz" w:date="2016-02-10T17:34:00Z">
          <w:pPr/>
        </w:pPrChange>
      </w:pPr>
      <w:bookmarkStart w:id="5676" w:name="_Toc442899396"/>
      <w:ins w:id="5677" w:author="Smullen, Lizz" w:date="2016-02-10T17:34:00Z">
        <w:r>
          <w:t xml:space="preserve">Figure </w:t>
        </w:r>
      </w:ins>
      <w:ins w:id="5678" w:author="Smullen, Lizz" w:date="2016-02-10T18:08:00Z">
        <w:r w:rsidR="009104E1">
          <w:fldChar w:fldCharType="begin"/>
        </w:r>
        <w:r w:rsidR="009104E1">
          <w:instrText xml:space="preserve"> STYLEREF 1 \s </w:instrText>
        </w:r>
      </w:ins>
      <w:r w:rsidR="009104E1">
        <w:fldChar w:fldCharType="separate"/>
      </w:r>
      <w:r w:rsidR="0088531C">
        <w:rPr>
          <w:noProof/>
        </w:rPr>
        <w:t>7</w:t>
      </w:r>
      <w:ins w:id="5679"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680" w:author="Smullen, Lizz" w:date="2016-02-11T09:16:00Z">
        <w:r w:rsidR="0088531C">
          <w:rPr>
            <w:noProof/>
          </w:rPr>
          <w:t>2</w:t>
        </w:r>
      </w:ins>
      <w:ins w:id="5681" w:author="Smullen, Lizz" w:date="2016-02-10T18:08:00Z">
        <w:r w:rsidR="009104E1">
          <w:fldChar w:fldCharType="end"/>
        </w:r>
      </w:ins>
      <w:ins w:id="5682" w:author="Smullen, Lizz" w:date="2016-02-10T17:34:00Z">
        <w:r>
          <w:t xml:space="preserve">  </w:t>
        </w:r>
        <w:r>
          <w:rPr>
            <w:rFonts w:cstheme="minorHAnsi"/>
          </w:rPr>
          <w:t>—</w:t>
        </w:r>
        <w:r>
          <w:t xml:space="preserve"> ACMU LED Indicators during Boot Sequence</w:t>
        </w:r>
        <w:bookmarkEnd w:id="5676"/>
      </w:ins>
    </w:p>
    <w:tbl>
      <w:tblPr>
        <w:tblW w:w="0" w:type="auto"/>
        <w:tblBorders>
          <w:top w:val="single" w:sz="18" w:space="0" w:color="4F81BD" w:themeColor="accent1"/>
          <w:left w:val="single" w:sz="18" w:space="0" w:color="4F81BD" w:themeColor="accent1"/>
          <w:bottom w:val="single" w:sz="18" w:space="0" w:color="4F81BD" w:themeColor="accent1"/>
          <w:right w:val="single" w:sz="18" w:space="0" w:color="4F81BD" w:themeColor="accent1"/>
          <w:insideH w:val="single" w:sz="18" w:space="0" w:color="4F81BD" w:themeColor="accent1"/>
          <w:insideV w:val="single" w:sz="18" w:space="0" w:color="4F81BD" w:themeColor="accent1"/>
        </w:tblBorders>
        <w:tblLook w:val="04A0" w:firstRow="1" w:lastRow="0" w:firstColumn="1" w:lastColumn="0" w:noHBand="0" w:noVBand="1"/>
        <w:tblPrChange w:id="5683" w:author="Smullen, Lizz" w:date="2016-02-10T17:35: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192"/>
        <w:gridCol w:w="3192"/>
        <w:gridCol w:w="3192"/>
        <w:tblGridChange w:id="5684">
          <w:tblGrid>
            <w:gridCol w:w="3192"/>
            <w:gridCol w:w="3192"/>
            <w:gridCol w:w="3192"/>
          </w:tblGrid>
        </w:tblGridChange>
      </w:tblGrid>
      <w:tr w:rsidR="00E376A0" w:rsidRPr="00E376A0" w14:paraId="6D40AEB3" w14:textId="77777777" w:rsidTr="00D971C2">
        <w:tc>
          <w:tcPr>
            <w:tcW w:w="3192" w:type="dxa"/>
            <w:shd w:val="clear" w:color="auto" w:fill="auto"/>
            <w:vAlign w:val="center"/>
            <w:tcPrChange w:id="5685" w:author="Smullen, Lizz" w:date="2016-02-10T17:35:00Z">
              <w:tcPr>
                <w:tcW w:w="3192" w:type="dxa"/>
                <w:shd w:val="clear" w:color="auto" w:fill="auto"/>
                <w:vAlign w:val="center"/>
              </w:tcPr>
            </w:tcPrChange>
          </w:tcPr>
          <w:p w14:paraId="6AD930E9" w14:textId="0F7969F0" w:rsidR="00E376A0" w:rsidRPr="00E376A0" w:rsidRDefault="00E376A0" w:rsidP="00E376A0">
            <w:pPr>
              <w:jc w:val="center"/>
            </w:pPr>
            <w:r>
              <w:rPr>
                <w:noProof/>
              </w:rPr>
              <w:drawing>
                <wp:inline distT="0" distB="0" distL="0" distR="0" wp14:anchorId="2B51C2E8" wp14:editId="4277F832">
                  <wp:extent cx="1549400" cy="8388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7310" r="11584"/>
                          <a:stretch>
                            <a:fillRect/>
                          </a:stretch>
                        </pic:blipFill>
                        <pic:spPr bwMode="auto">
                          <a:xfrm>
                            <a:off x="0" y="0"/>
                            <a:ext cx="1549400" cy="838835"/>
                          </a:xfrm>
                          <a:prstGeom prst="rect">
                            <a:avLst/>
                          </a:prstGeom>
                          <a:noFill/>
                          <a:ln>
                            <a:noFill/>
                          </a:ln>
                        </pic:spPr>
                      </pic:pic>
                    </a:graphicData>
                  </a:graphic>
                </wp:inline>
              </w:drawing>
            </w:r>
            <w:r w:rsidRPr="00E376A0">
              <w:rPr>
                <w:noProof/>
              </w:rPr>
              <w:t xml:space="preserve">  </w:t>
            </w:r>
            <w:r w:rsidRPr="00D971C2">
              <w:rPr>
                <w:b/>
                <w:noProof/>
                <w:rPrChange w:id="5686" w:author="Smullen, Lizz" w:date="2016-02-10T17:35:00Z">
                  <w:rPr>
                    <w:noProof/>
                  </w:rPr>
                </w:rPrChange>
              </w:rPr>
              <w:t>Initialize</w:t>
            </w:r>
          </w:p>
        </w:tc>
        <w:tc>
          <w:tcPr>
            <w:tcW w:w="3192" w:type="dxa"/>
            <w:shd w:val="clear" w:color="auto" w:fill="auto"/>
            <w:vAlign w:val="center"/>
            <w:tcPrChange w:id="5687" w:author="Smullen, Lizz" w:date="2016-02-10T17:35:00Z">
              <w:tcPr>
                <w:tcW w:w="3192" w:type="dxa"/>
                <w:shd w:val="clear" w:color="auto" w:fill="auto"/>
                <w:vAlign w:val="center"/>
              </w:tcPr>
            </w:tcPrChange>
          </w:tcPr>
          <w:p w14:paraId="2936566E" w14:textId="654A0B07" w:rsidR="00E376A0" w:rsidRPr="00E376A0" w:rsidRDefault="00E376A0" w:rsidP="00E376A0">
            <w:pPr>
              <w:jc w:val="center"/>
            </w:pPr>
            <w:r w:rsidRPr="002573CE">
              <w:rPr>
                <w:noProof/>
                <w:color w:val="0000FF"/>
              </w:rPr>
              <w:drawing>
                <wp:inline distT="0" distB="0" distL="0" distR="0" wp14:anchorId="7AAF16C5" wp14:editId="35DFC9B6">
                  <wp:extent cx="1591945" cy="838835"/>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l="5641" r="9824" b="11026"/>
                          <a:stretch>
                            <a:fillRect/>
                          </a:stretch>
                        </pic:blipFill>
                        <pic:spPr bwMode="auto">
                          <a:xfrm>
                            <a:off x="0" y="0"/>
                            <a:ext cx="1591945" cy="838835"/>
                          </a:xfrm>
                          <a:prstGeom prst="rect">
                            <a:avLst/>
                          </a:prstGeom>
                          <a:noFill/>
                          <a:ln>
                            <a:noFill/>
                          </a:ln>
                        </pic:spPr>
                      </pic:pic>
                    </a:graphicData>
                  </a:graphic>
                </wp:inline>
              </w:drawing>
            </w:r>
            <w:r w:rsidRPr="00E376A0">
              <w:rPr>
                <w:noProof/>
                <w:color w:val="0000FF"/>
              </w:rPr>
              <w:t xml:space="preserve">    </w:t>
            </w:r>
            <w:r w:rsidRPr="00D971C2">
              <w:rPr>
                <w:b/>
                <w:noProof/>
                <w:rPrChange w:id="5688" w:author="Smullen, Lizz" w:date="2016-02-10T17:36:00Z">
                  <w:rPr>
                    <w:noProof/>
                  </w:rPr>
                </w:rPrChange>
              </w:rPr>
              <w:t>Out of Circuit</w:t>
            </w:r>
          </w:p>
        </w:tc>
        <w:tc>
          <w:tcPr>
            <w:tcW w:w="3192" w:type="dxa"/>
            <w:shd w:val="clear" w:color="auto" w:fill="auto"/>
            <w:vAlign w:val="center"/>
            <w:tcPrChange w:id="5689" w:author="Smullen, Lizz" w:date="2016-02-10T17:35:00Z">
              <w:tcPr>
                <w:tcW w:w="3192" w:type="dxa"/>
                <w:shd w:val="clear" w:color="auto" w:fill="auto"/>
                <w:vAlign w:val="center"/>
              </w:tcPr>
            </w:tcPrChange>
          </w:tcPr>
          <w:p w14:paraId="249E7023" w14:textId="480ED89E" w:rsidR="00E376A0" w:rsidRPr="00E376A0" w:rsidRDefault="00E376A0" w:rsidP="00E376A0">
            <w:pPr>
              <w:jc w:val="center"/>
            </w:pPr>
            <w:r>
              <w:rPr>
                <w:noProof/>
              </w:rPr>
              <w:drawing>
                <wp:inline distT="0" distB="0" distL="0" distR="0" wp14:anchorId="2A097143" wp14:editId="48B0F75F">
                  <wp:extent cx="1538605" cy="849630"/>
                  <wp:effectExtent l="0" t="0" r="444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l="5659" r="3366"/>
                          <a:stretch>
                            <a:fillRect/>
                          </a:stretch>
                        </pic:blipFill>
                        <pic:spPr bwMode="auto">
                          <a:xfrm>
                            <a:off x="0" y="0"/>
                            <a:ext cx="1538605" cy="849630"/>
                          </a:xfrm>
                          <a:prstGeom prst="rect">
                            <a:avLst/>
                          </a:prstGeom>
                          <a:noFill/>
                          <a:ln>
                            <a:noFill/>
                          </a:ln>
                        </pic:spPr>
                      </pic:pic>
                    </a:graphicData>
                  </a:graphic>
                </wp:inline>
              </w:drawing>
            </w:r>
            <w:r w:rsidRPr="00E376A0">
              <w:rPr>
                <w:noProof/>
              </w:rPr>
              <w:t xml:space="preserve">         </w:t>
            </w:r>
            <w:r w:rsidRPr="00D971C2">
              <w:rPr>
                <w:b/>
                <w:noProof/>
                <w:rPrChange w:id="5690" w:author="Smullen, Lizz" w:date="2016-02-10T17:36:00Z">
                  <w:rPr>
                    <w:noProof/>
                  </w:rPr>
                </w:rPrChange>
              </w:rPr>
              <w:t>In circuit</w:t>
            </w:r>
          </w:p>
        </w:tc>
      </w:tr>
    </w:tbl>
    <w:p w14:paraId="37664563" w14:textId="1001FF78" w:rsidR="00D00A99" w:rsidRPr="00E376A0" w:rsidDel="0088531C" w:rsidRDefault="00D00A99" w:rsidP="00E376A0">
      <w:pPr>
        <w:rPr>
          <w:del w:id="5691" w:author="Smullen, Lizz" w:date="2016-02-11T09:14:00Z"/>
        </w:rPr>
      </w:pPr>
    </w:p>
    <w:p w14:paraId="3CD0262A" w14:textId="76BC6F37" w:rsidR="00E376A0" w:rsidRPr="00E376A0" w:rsidRDefault="00E376A0" w:rsidP="00E376A0">
      <w:pPr>
        <w:keepNext/>
        <w:jc w:val="center"/>
        <w:rPr>
          <w:rFonts w:ascii="Arial" w:hAnsi="Arial" w:cs="Arial"/>
          <w:b/>
          <w:sz w:val="18"/>
        </w:rPr>
      </w:pPr>
      <w:bookmarkStart w:id="5692" w:name="_Ref425072006"/>
      <w:bookmarkStart w:id="5693" w:name="_Toc441816723"/>
      <w:bookmarkStart w:id="5694" w:name="_Toc442452061"/>
      <w:r w:rsidRPr="00E376A0">
        <w:rPr>
          <w:rFonts w:ascii="Arial" w:hAnsi="Arial" w:cs="Arial"/>
          <w:b/>
          <w:sz w:val="18"/>
        </w:rPr>
        <w:t xml:space="preserve">Table </w:t>
      </w:r>
      <w:ins w:id="5695" w:author="Smullen, Lizz" w:date="2016-02-10T21:46:00Z">
        <w:r w:rsidR="00772D1E">
          <w:rPr>
            <w:rFonts w:ascii="Arial" w:hAnsi="Arial" w:cs="Arial"/>
            <w:b/>
            <w:sz w:val="18"/>
          </w:rPr>
          <w:fldChar w:fldCharType="begin"/>
        </w:r>
        <w:r w:rsidR="00772D1E">
          <w:rPr>
            <w:rFonts w:ascii="Arial" w:hAnsi="Arial" w:cs="Arial"/>
            <w:b/>
            <w:sz w:val="18"/>
          </w:rPr>
          <w:instrText xml:space="preserve"> STYLEREF 1 \s </w:instrText>
        </w:r>
      </w:ins>
      <w:r w:rsidR="00772D1E">
        <w:rPr>
          <w:rFonts w:ascii="Arial" w:hAnsi="Arial" w:cs="Arial"/>
          <w:b/>
          <w:sz w:val="18"/>
        </w:rPr>
        <w:fldChar w:fldCharType="separate"/>
      </w:r>
      <w:r w:rsidR="0088531C">
        <w:rPr>
          <w:rFonts w:ascii="Arial" w:hAnsi="Arial" w:cs="Arial"/>
          <w:b/>
          <w:noProof/>
          <w:sz w:val="18"/>
        </w:rPr>
        <w:t>7</w:t>
      </w:r>
      <w:ins w:id="5696" w:author="Smullen, Lizz" w:date="2016-02-10T21:46:00Z">
        <w:r w:rsidR="00772D1E">
          <w:rPr>
            <w:rFonts w:ascii="Arial" w:hAnsi="Arial" w:cs="Arial"/>
            <w:b/>
            <w:sz w:val="18"/>
          </w:rPr>
          <w:fldChar w:fldCharType="end"/>
        </w:r>
        <w:r w:rsidR="00772D1E">
          <w:rPr>
            <w:rFonts w:ascii="Arial" w:hAnsi="Arial" w:cs="Arial"/>
            <w:b/>
            <w:sz w:val="18"/>
          </w:rPr>
          <w:t>.</w:t>
        </w:r>
        <w:r w:rsidR="00772D1E">
          <w:rPr>
            <w:rFonts w:ascii="Arial" w:hAnsi="Arial" w:cs="Arial"/>
            <w:b/>
            <w:sz w:val="18"/>
          </w:rPr>
          <w:fldChar w:fldCharType="begin"/>
        </w:r>
        <w:r w:rsidR="00772D1E">
          <w:rPr>
            <w:rFonts w:ascii="Arial" w:hAnsi="Arial" w:cs="Arial"/>
            <w:b/>
            <w:sz w:val="18"/>
          </w:rPr>
          <w:instrText xml:space="preserve"> SEQ Table \* ARABIC \s 1 </w:instrText>
        </w:r>
      </w:ins>
      <w:r w:rsidR="00772D1E">
        <w:rPr>
          <w:rFonts w:ascii="Arial" w:hAnsi="Arial" w:cs="Arial"/>
          <w:b/>
          <w:sz w:val="18"/>
        </w:rPr>
        <w:fldChar w:fldCharType="separate"/>
      </w:r>
      <w:ins w:id="5697" w:author="Smullen, Lizz" w:date="2016-02-11T09:16:00Z">
        <w:r w:rsidR="0088531C">
          <w:rPr>
            <w:rFonts w:ascii="Arial" w:hAnsi="Arial" w:cs="Arial"/>
            <w:b/>
            <w:noProof/>
            <w:sz w:val="18"/>
          </w:rPr>
          <w:t>1</w:t>
        </w:r>
      </w:ins>
      <w:ins w:id="5698" w:author="Smullen, Lizz" w:date="2016-02-10T21:46:00Z">
        <w:r w:rsidR="00772D1E">
          <w:rPr>
            <w:rFonts w:ascii="Arial" w:hAnsi="Arial" w:cs="Arial"/>
            <w:b/>
            <w:sz w:val="18"/>
          </w:rPr>
          <w:fldChar w:fldCharType="end"/>
        </w:r>
      </w:ins>
      <w:del w:id="5699" w:author="Smullen, Lizz" w:date="2016-02-10T21:46:00Z">
        <w:r w:rsidRPr="00E376A0" w:rsidDel="00772D1E">
          <w:rPr>
            <w:rFonts w:ascii="Arial" w:hAnsi="Arial" w:cs="Arial"/>
            <w:b/>
            <w:sz w:val="18"/>
          </w:rPr>
          <w:fldChar w:fldCharType="begin"/>
        </w:r>
        <w:r w:rsidRPr="00E376A0" w:rsidDel="00772D1E">
          <w:rPr>
            <w:rFonts w:ascii="Arial" w:hAnsi="Arial" w:cs="Arial"/>
            <w:b/>
            <w:sz w:val="18"/>
          </w:rPr>
          <w:delInstrText xml:space="preserve"> STYLEREF 1 \s </w:delInstrText>
        </w:r>
        <w:r w:rsidRPr="00E376A0" w:rsidDel="00772D1E">
          <w:rPr>
            <w:rFonts w:ascii="Arial" w:hAnsi="Arial" w:cs="Arial"/>
            <w:b/>
            <w:sz w:val="18"/>
          </w:rPr>
          <w:fldChar w:fldCharType="separate"/>
        </w:r>
        <w:r w:rsidR="00805FE1" w:rsidDel="00772D1E">
          <w:rPr>
            <w:rFonts w:ascii="Arial" w:hAnsi="Arial" w:cs="Arial"/>
            <w:b/>
            <w:noProof/>
            <w:sz w:val="18"/>
          </w:rPr>
          <w:delText>7</w:delText>
        </w:r>
        <w:r w:rsidRPr="00E376A0" w:rsidDel="00772D1E">
          <w:rPr>
            <w:rFonts w:ascii="Arial" w:hAnsi="Arial" w:cs="Arial"/>
            <w:b/>
            <w:sz w:val="18"/>
          </w:rPr>
          <w:fldChar w:fldCharType="end"/>
        </w:r>
        <w:r w:rsidRPr="00E376A0" w:rsidDel="00772D1E">
          <w:rPr>
            <w:rFonts w:ascii="Arial" w:hAnsi="Arial" w:cs="Arial"/>
            <w:b/>
            <w:sz w:val="18"/>
          </w:rPr>
          <w:noBreakHyphen/>
        </w:r>
        <w:r w:rsidRPr="00E376A0" w:rsidDel="00772D1E">
          <w:rPr>
            <w:rFonts w:ascii="Arial" w:hAnsi="Arial" w:cs="Arial"/>
            <w:b/>
            <w:sz w:val="18"/>
          </w:rPr>
          <w:fldChar w:fldCharType="begin"/>
        </w:r>
        <w:r w:rsidRPr="00E376A0" w:rsidDel="00772D1E">
          <w:rPr>
            <w:rFonts w:ascii="Arial" w:hAnsi="Arial" w:cs="Arial"/>
            <w:b/>
            <w:sz w:val="18"/>
          </w:rPr>
          <w:delInstrText xml:space="preserve"> SEQ Table \* ARABIC \s 1 </w:delInstrText>
        </w:r>
        <w:r w:rsidRPr="00E376A0" w:rsidDel="00772D1E">
          <w:rPr>
            <w:rFonts w:ascii="Arial" w:hAnsi="Arial" w:cs="Arial"/>
            <w:b/>
            <w:sz w:val="18"/>
          </w:rPr>
          <w:fldChar w:fldCharType="separate"/>
        </w:r>
        <w:r w:rsidR="00805FE1" w:rsidDel="00772D1E">
          <w:rPr>
            <w:rFonts w:ascii="Arial" w:hAnsi="Arial" w:cs="Arial"/>
            <w:b/>
            <w:noProof/>
            <w:sz w:val="18"/>
          </w:rPr>
          <w:delText>1</w:delText>
        </w:r>
        <w:r w:rsidRPr="00E376A0" w:rsidDel="00772D1E">
          <w:rPr>
            <w:rFonts w:ascii="Arial" w:hAnsi="Arial" w:cs="Arial"/>
            <w:b/>
            <w:sz w:val="18"/>
          </w:rPr>
          <w:fldChar w:fldCharType="end"/>
        </w:r>
      </w:del>
      <w:bookmarkEnd w:id="5692"/>
      <w:r w:rsidRPr="00E376A0">
        <w:rPr>
          <w:rFonts w:ascii="Arial" w:hAnsi="Arial" w:cs="Arial"/>
          <w:b/>
          <w:sz w:val="18"/>
        </w:rPr>
        <w:t>: [IR] ACMU Status Indicators</w:t>
      </w:r>
      <w:bookmarkEnd w:id="5693"/>
      <w:bookmarkEnd w:id="56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080"/>
        <w:gridCol w:w="1080"/>
        <w:gridCol w:w="1530"/>
        <w:gridCol w:w="3870"/>
      </w:tblGrid>
      <w:tr w:rsidR="00E376A0" w:rsidRPr="00E376A0" w14:paraId="5E41C5A2" w14:textId="77777777" w:rsidTr="002573CE">
        <w:tc>
          <w:tcPr>
            <w:tcW w:w="1530" w:type="dxa"/>
            <w:shd w:val="clear" w:color="auto" w:fill="4F81BD" w:themeFill="accent1"/>
          </w:tcPr>
          <w:p w14:paraId="1854E04B" w14:textId="77777777" w:rsidR="00E376A0" w:rsidRPr="00C80D06" w:rsidRDefault="00E376A0" w:rsidP="00356035">
            <w:pPr>
              <w:pStyle w:val="TableHead1"/>
              <w:rPr>
                <w:sz w:val="18"/>
                <w:szCs w:val="18"/>
                <w:rPrChange w:id="5700" w:author="Smullen, Lizz" w:date="2016-02-10T21:29:00Z">
                  <w:rPr/>
                </w:rPrChange>
              </w:rPr>
            </w:pPr>
            <w:r w:rsidRPr="00C80D06">
              <w:rPr>
                <w:sz w:val="18"/>
                <w:szCs w:val="18"/>
                <w:rPrChange w:id="5701" w:author="Smullen, Lizz" w:date="2016-02-10T21:29:00Z">
                  <w:rPr/>
                </w:rPrChange>
              </w:rPr>
              <w:t>ACMU</w:t>
            </w:r>
          </w:p>
        </w:tc>
        <w:tc>
          <w:tcPr>
            <w:tcW w:w="1080" w:type="dxa"/>
            <w:shd w:val="clear" w:color="auto" w:fill="4F81BD" w:themeFill="accent1"/>
          </w:tcPr>
          <w:p w14:paraId="0B2D5838" w14:textId="77777777" w:rsidR="00E376A0" w:rsidRPr="009104E1" w:rsidRDefault="00E376A0" w:rsidP="00356035">
            <w:pPr>
              <w:pStyle w:val="TableHead1"/>
              <w:rPr>
                <w:sz w:val="18"/>
                <w:szCs w:val="18"/>
                <w:rPrChange w:id="5702" w:author="Smullen, Lizz" w:date="2016-02-10T18:09:00Z">
                  <w:rPr/>
                </w:rPrChange>
              </w:rPr>
            </w:pPr>
            <w:r w:rsidRPr="009104E1">
              <w:rPr>
                <w:sz w:val="18"/>
                <w:szCs w:val="18"/>
                <w:rPrChange w:id="5703" w:author="Smullen, Lizz" w:date="2016-02-10T18:09:00Z">
                  <w:rPr/>
                </w:rPrChange>
              </w:rPr>
              <w:t>POWER</w:t>
            </w:r>
          </w:p>
        </w:tc>
        <w:tc>
          <w:tcPr>
            <w:tcW w:w="1080" w:type="dxa"/>
            <w:shd w:val="clear" w:color="auto" w:fill="4F81BD" w:themeFill="accent1"/>
          </w:tcPr>
          <w:p w14:paraId="659E0DF2" w14:textId="77777777" w:rsidR="00E376A0" w:rsidRPr="009104E1" w:rsidRDefault="00E376A0" w:rsidP="00356035">
            <w:pPr>
              <w:pStyle w:val="TableHead1"/>
              <w:rPr>
                <w:sz w:val="18"/>
                <w:szCs w:val="18"/>
                <w:rPrChange w:id="5704" w:author="Smullen, Lizz" w:date="2016-02-10T18:09:00Z">
                  <w:rPr/>
                </w:rPrChange>
              </w:rPr>
            </w:pPr>
            <w:r w:rsidRPr="009104E1">
              <w:rPr>
                <w:sz w:val="18"/>
                <w:szCs w:val="18"/>
                <w:rPrChange w:id="5705" w:author="Smullen, Lizz" w:date="2016-02-10T18:09:00Z">
                  <w:rPr/>
                </w:rPrChange>
              </w:rPr>
              <w:t>ENABLE</w:t>
            </w:r>
          </w:p>
        </w:tc>
        <w:tc>
          <w:tcPr>
            <w:tcW w:w="1530" w:type="dxa"/>
            <w:shd w:val="clear" w:color="auto" w:fill="4F81BD" w:themeFill="accent1"/>
          </w:tcPr>
          <w:p w14:paraId="7B89E031" w14:textId="77777777" w:rsidR="00E376A0" w:rsidRPr="009104E1" w:rsidRDefault="00E376A0" w:rsidP="00356035">
            <w:pPr>
              <w:pStyle w:val="TableHead1"/>
              <w:rPr>
                <w:sz w:val="18"/>
                <w:szCs w:val="18"/>
                <w:rPrChange w:id="5706" w:author="Smullen, Lizz" w:date="2016-02-10T18:09:00Z">
                  <w:rPr/>
                </w:rPrChange>
              </w:rPr>
            </w:pPr>
            <w:r w:rsidRPr="009104E1">
              <w:rPr>
                <w:sz w:val="18"/>
                <w:szCs w:val="18"/>
                <w:rPrChange w:id="5707" w:author="Smullen, Lizz" w:date="2016-02-10T18:09:00Z">
                  <w:rPr/>
                </w:rPrChange>
              </w:rPr>
              <w:t>FAULT BALL</w:t>
            </w:r>
          </w:p>
        </w:tc>
        <w:tc>
          <w:tcPr>
            <w:tcW w:w="3870" w:type="dxa"/>
            <w:shd w:val="clear" w:color="auto" w:fill="4F81BD" w:themeFill="accent1"/>
          </w:tcPr>
          <w:p w14:paraId="736AAB7D" w14:textId="77777777" w:rsidR="00E376A0" w:rsidRPr="009104E1" w:rsidRDefault="00E376A0" w:rsidP="00356035">
            <w:pPr>
              <w:pStyle w:val="TableHead1"/>
              <w:rPr>
                <w:sz w:val="18"/>
                <w:szCs w:val="18"/>
                <w:rPrChange w:id="5708" w:author="Smullen, Lizz" w:date="2016-02-10T18:09:00Z">
                  <w:rPr/>
                </w:rPrChange>
              </w:rPr>
            </w:pPr>
            <w:r w:rsidRPr="009104E1">
              <w:rPr>
                <w:sz w:val="18"/>
                <w:szCs w:val="18"/>
                <w:rPrChange w:id="5709" w:author="Smullen, Lizz" w:date="2016-02-10T18:09:00Z">
                  <w:rPr/>
                </w:rPrChange>
              </w:rPr>
              <w:t>STATE OF SYSTEM</w:t>
            </w:r>
          </w:p>
        </w:tc>
      </w:tr>
      <w:tr w:rsidR="00E376A0" w:rsidRPr="00E376A0" w14:paraId="3B26093D" w14:textId="77777777" w:rsidTr="002573CE">
        <w:tc>
          <w:tcPr>
            <w:tcW w:w="1530" w:type="dxa"/>
            <w:shd w:val="clear" w:color="auto" w:fill="4F81BD" w:themeFill="accent1"/>
          </w:tcPr>
          <w:p w14:paraId="1C47AEFF" w14:textId="77777777" w:rsidR="00E376A0" w:rsidRPr="00C80D06" w:rsidRDefault="00E376A0" w:rsidP="00356035">
            <w:pPr>
              <w:pStyle w:val="TableHead1"/>
              <w:rPr>
                <w:sz w:val="18"/>
                <w:szCs w:val="18"/>
                <w:rPrChange w:id="5710" w:author="Smullen, Lizz" w:date="2016-02-10T21:29:00Z">
                  <w:rPr/>
                </w:rPrChange>
              </w:rPr>
            </w:pPr>
            <w:r w:rsidRPr="00C80D06">
              <w:rPr>
                <w:sz w:val="18"/>
                <w:szCs w:val="18"/>
                <w:rPrChange w:id="5711" w:author="Smullen, Lizz" w:date="2016-02-10T21:29:00Z">
                  <w:rPr/>
                </w:rPrChange>
              </w:rPr>
              <w:t>OFF STATE</w:t>
            </w:r>
          </w:p>
        </w:tc>
        <w:tc>
          <w:tcPr>
            <w:tcW w:w="1080" w:type="dxa"/>
            <w:shd w:val="clear" w:color="auto" w:fill="auto"/>
          </w:tcPr>
          <w:p w14:paraId="051129A2" w14:textId="77777777" w:rsidR="00E376A0" w:rsidRPr="003070D8" w:rsidRDefault="00E376A0" w:rsidP="002573CE">
            <w:r w:rsidRPr="003070D8">
              <w:t>OFF</w:t>
            </w:r>
          </w:p>
        </w:tc>
        <w:tc>
          <w:tcPr>
            <w:tcW w:w="1080" w:type="dxa"/>
            <w:shd w:val="clear" w:color="auto" w:fill="auto"/>
          </w:tcPr>
          <w:p w14:paraId="7E76D9C7" w14:textId="77777777" w:rsidR="00E376A0" w:rsidRPr="003070D8" w:rsidRDefault="00E376A0" w:rsidP="002573CE">
            <w:r w:rsidRPr="003070D8">
              <w:t>OFF</w:t>
            </w:r>
          </w:p>
        </w:tc>
        <w:tc>
          <w:tcPr>
            <w:tcW w:w="1530" w:type="dxa"/>
            <w:shd w:val="clear" w:color="auto" w:fill="auto"/>
          </w:tcPr>
          <w:p w14:paraId="308DB4C2" w14:textId="77777777" w:rsidR="00E376A0" w:rsidRPr="003070D8" w:rsidRDefault="00E376A0" w:rsidP="002573CE">
            <w:r w:rsidRPr="003070D8">
              <w:t>BLK</w:t>
            </w:r>
          </w:p>
        </w:tc>
        <w:tc>
          <w:tcPr>
            <w:tcW w:w="3870" w:type="dxa"/>
            <w:shd w:val="clear" w:color="auto" w:fill="auto"/>
          </w:tcPr>
          <w:p w14:paraId="475C4DEB" w14:textId="77777777" w:rsidR="00E376A0" w:rsidRPr="003070D8" w:rsidRDefault="00E376A0" w:rsidP="002573CE">
            <w:r w:rsidRPr="003070D8">
              <w:t>No Power Applied</w:t>
            </w:r>
          </w:p>
        </w:tc>
      </w:tr>
      <w:tr w:rsidR="00E376A0" w:rsidRPr="00E376A0" w14:paraId="5F1F6F45" w14:textId="77777777" w:rsidTr="002573CE">
        <w:tc>
          <w:tcPr>
            <w:tcW w:w="1530" w:type="dxa"/>
            <w:shd w:val="clear" w:color="auto" w:fill="4F81BD" w:themeFill="accent1"/>
          </w:tcPr>
          <w:p w14:paraId="3D3D2CF9" w14:textId="77777777" w:rsidR="00E376A0" w:rsidRPr="00C80D06" w:rsidRDefault="00E376A0">
            <w:pPr>
              <w:pStyle w:val="TableHead1"/>
              <w:rPr>
                <w:sz w:val="18"/>
                <w:szCs w:val="18"/>
                <w:rPrChange w:id="5712" w:author="Smullen, Lizz" w:date="2016-02-10T21:29:00Z">
                  <w:rPr/>
                </w:rPrChange>
              </w:rPr>
              <w:pPrChange w:id="5713" w:author="Smullen, Lizz" w:date="2016-02-10T21:29:00Z">
                <w:pPr>
                  <w:pStyle w:val="TableHead1"/>
                  <w:ind w:left="360"/>
                </w:pPr>
              </w:pPrChange>
            </w:pPr>
            <w:r w:rsidRPr="00C80D06">
              <w:rPr>
                <w:sz w:val="18"/>
                <w:szCs w:val="18"/>
                <w:rPrChange w:id="5714" w:author="Smullen, Lizz" w:date="2016-02-10T21:29:00Z">
                  <w:rPr/>
                </w:rPrChange>
              </w:rPr>
              <w:t xml:space="preserve">POWER </w:t>
            </w:r>
          </w:p>
        </w:tc>
        <w:tc>
          <w:tcPr>
            <w:tcW w:w="1080" w:type="dxa"/>
            <w:shd w:val="clear" w:color="auto" w:fill="auto"/>
          </w:tcPr>
          <w:p w14:paraId="6EF30EB1" w14:textId="77777777" w:rsidR="00E376A0" w:rsidRPr="003070D8" w:rsidRDefault="00E376A0" w:rsidP="002573CE">
            <w:r w:rsidRPr="003070D8">
              <w:t>GRN</w:t>
            </w:r>
          </w:p>
        </w:tc>
        <w:tc>
          <w:tcPr>
            <w:tcW w:w="1080" w:type="dxa"/>
            <w:shd w:val="clear" w:color="auto" w:fill="auto"/>
          </w:tcPr>
          <w:p w14:paraId="7D878C04" w14:textId="77777777" w:rsidR="00E376A0" w:rsidRPr="003070D8" w:rsidRDefault="00E376A0" w:rsidP="002573CE">
            <w:r w:rsidRPr="003070D8">
              <w:t>OFF</w:t>
            </w:r>
          </w:p>
        </w:tc>
        <w:tc>
          <w:tcPr>
            <w:tcW w:w="1530" w:type="dxa"/>
            <w:shd w:val="clear" w:color="auto" w:fill="auto"/>
          </w:tcPr>
          <w:p w14:paraId="54136F10" w14:textId="77777777" w:rsidR="00E376A0" w:rsidRPr="003070D8" w:rsidRDefault="00E376A0" w:rsidP="002573CE">
            <w:r w:rsidRPr="003070D8">
              <w:t>BLK</w:t>
            </w:r>
          </w:p>
        </w:tc>
        <w:tc>
          <w:tcPr>
            <w:tcW w:w="3870" w:type="dxa"/>
            <w:shd w:val="clear" w:color="auto" w:fill="auto"/>
          </w:tcPr>
          <w:p w14:paraId="08988B2A" w14:textId="77777777" w:rsidR="00E376A0" w:rsidRPr="003070D8" w:rsidRDefault="00E376A0" w:rsidP="002573CE">
            <w:r w:rsidRPr="003070D8">
              <w:t>Just Powered; Capacitor Bank Charging</w:t>
            </w:r>
          </w:p>
        </w:tc>
      </w:tr>
      <w:tr w:rsidR="00E376A0" w:rsidRPr="00E376A0" w14:paraId="641631CB" w14:textId="77777777" w:rsidTr="002573CE">
        <w:tc>
          <w:tcPr>
            <w:tcW w:w="1530" w:type="dxa"/>
            <w:shd w:val="clear" w:color="auto" w:fill="4F81BD" w:themeFill="accent1"/>
          </w:tcPr>
          <w:p w14:paraId="53FC9FED" w14:textId="77777777" w:rsidR="00E376A0" w:rsidRPr="00C80D06" w:rsidRDefault="00E376A0">
            <w:pPr>
              <w:pStyle w:val="TableHead1"/>
              <w:rPr>
                <w:sz w:val="18"/>
                <w:szCs w:val="18"/>
                <w:rPrChange w:id="5715" w:author="Smullen, Lizz" w:date="2016-02-10T21:29:00Z">
                  <w:rPr/>
                </w:rPrChange>
              </w:rPr>
              <w:pPrChange w:id="5716" w:author="Smullen, Lizz" w:date="2016-02-10T21:29:00Z">
                <w:pPr>
                  <w:pStyle w:val="TableHead1"/>
                  <w:ind w:left="360"/>
                </w:pPr>
              </w:pPrChange>
            </w:pPr>
            <w:r w:rsidRPr="00C80D06">
              <w:rPr>
                <w:sz w:val="18"/>
                <w:szCs w:val="18"/>
                <w:rPrChange w:id="5717" w:author="Smullen, Lizz" w:date="2016-02-10T21:29:00Z">
                  <w:rPr/>
                </w:rPrChange>
              </w:rPr>
              <w:t>INITIALIZE</w:t>
            </w:r>
          </w:p>
        </w:tc>
        <w:tc>
          <w:tcPr>
            <w:tcW w:w="1080" w:type="dxa"/>
            <w:shd w:val="clear" w:color="auto" w:fill="auto"/>
          </w:tcPr>
          <w:p w14:paraId="1D903C96" w14:textId="77777777" w:rsidR="00E376A0" w:rsidRPr="003070D8" w:rsidRDefault="00E376A0" w:rsidP="002573CE">
            <w:r w:rsidRPr="003070D8">
              <w:t>RED</w:t>
            </w:r>
          </w:p>
        </w:tc>
        <w:tc>
          <w:tcPr>
            <w:tcW w:w="1080" w:type="dxa"/>
            <w:shd w:val="clear" w:color="auto" w:fill="auto"/>
          </w:tcPr>
          <w:p w14:paraId="41711923" w14:textId="77777777" w:rsidR="00E376A0" w:rsidRPr="003070D8" w:rsidRDefault="00E376A0">
            <w:pPr>
              <w:pStyle w:val="Index"/>
              <w:suppressLineNumbers w:val="0"/>
              <w:pPrChange w:id="5718" w:author="Smullen, Lizz" w:date="2016-02-11T09:15:00Z">
                <w:pPr>
                  <w:ind w:left="360"/>
                </w:pPr>
              </w:pPrChange>
            </w:pPr>
            <w:r w:rsidRPr="003070D8">
              <w:t>OFF</w:t>
            </w:r>
          </w:p>
        </w:tc>
        <w:tc>
          <w:tcPr>
            <w:tcW w:w="1530" w:type="dxa"/>
            <w:shd w:val="clear" w:color="auto" w:fill="auto"/>
          </w:tcPr>
          <w:p w14:paraId="2ADE3AF8" w14:textId="77777777" w:rsidR="00E376A0" w:rsidRPr="003070D8" w:rsidRDefault="00E376A0" w:rsidP="002573CE">
            <w:r w:rsidRPr="003070D8">
              <w:t>BLK</w:t>
            </w:r>
          </w:p>
        </w:tc>
        <w:tc>
          <w:tcPr>
            <w:tcW w:w="3870" w:type="dxa"/>
            <w:shd w:val="clear" w:color="auto" w:fill="auto"/>
          </w:tcPr>
          <w:p w14:paraId="2A88FB1C" w14:textId="77777777" w:rsidR="00E376A0" w:rsidRPr="003070D8" w:rsidRDefault="00E376A0" w:rsidP="002573CE">
            <w:r w:rsidRPr="003070D8">
              <w:t>Boot Sequence Begins (in seconds)</w:t>
            </w:r>
          </w:p>
        </w:tc>
      </w:tr>
      <w:tr w:rsidR="00E376A0" w:rsidRPr="00E376A0" w14:paraId="59CE526E" w14:textId="77777777" w:rsidTr="002573CE">
        <w:tc>
          <w:tcPr>
            <w:tcW w:w="1530" w:type="dxa"/>
            <w:shd w:val="clear" w:color="auto" w:fill="4F81BD" w:themeFill="accent1"/>
          </w:tcPr>
          <w:p w14:paraId="428123AB" w14:textId="77777777" w:rsidR="00E376A0" w:rsidRPr="00C80D06" w:rsidRDefault="00E376A0">
            <w:pPr>
              <w:pStyle w:val="TableHead1"/>
              <w:rPr>
                <w:sz w:val="18"/>
                <w:szCs w:val="18"/>
                <w:rPrChange w:id="5719" w:author="Smullen, Lizz" w:date="2016-02-10T21:29:00Z">
                  <w:rPr/>
                </w:rPrChange>
              </w:rPr>
              <w:pPrChange w:id="5720" w:author="Smullen, Lizz" w:date="2016-02-10T21:29:00Z">
                <w:pPr>
                  <w:pStyle w:val="TableHead1"/>
                  <w:ind w:left="360"/>
                </w:pPr>
              </w:pPrChange>
            </w:pPr>
            <w:r w:rsidRPr="00C80D06">
              <w:rPr>
                <w:sz w:val="18"/>
                <w:szCs w:val="18"/>
                <w:rPrChange w:id="5721" w:author="Smullen, Lizz" w:date="2016-02-10T21:29:00Z">
                  <w:rPr/>
                </w:rPrChange>
              </w:rPr>
              <w:t>BOOT</w:t>
            </w:r>
          </w:p>
        </w:tc>
        <w:tc>
          <w:tcPr>
            <w:tcW w:w="1080" w:type="dxa"/>
            <w:shd w:val="clear" w:color="auto" w:fill="auto"/>
          </w:tcPr>
          <w:p w14:paraId="6F4238AD" w14:textId="77777777" w:rsidR="00E376A0" w:rsidRPr="003070D8" w:rsidRDefault="00E376A0" w:rsidP="002573CE">
            <w:r w:rsidRPr="003070D8">
              <w:t>GRN</w:t>
            </w:r>
          </w:p>
        </w:tc>
        <w:tc>
          <w:tcPr>
            <w:tcW w:w="1080" w:type="dxa"/>
            <w:shd w:val="clear" w:color="auto" w:fill="auto"/>
          </w:tcPr>
          <w:p w14:paraId="5A8531B8" w14:textId="77777777" w:rsidR="00E376A0" w:rsidRPr="003070D8" w:rsidRDefault="00E376A0" w:rsidP="002573CE">
            <w:r w:rsidRPr="003070D8">
              <w:t>OFF</w:t>
            </w:r>
          </w:p>
        </w:tc>
        <w:tc>
          <w:tcPr>
            <w:tcW w:w="1530" w:type="dxa"/>
            <w:shd w:val="clear" w:color="auto" w:fill="auto"/>
          </w:tcPr>
          <w:p w14:paraId="42D136D6" w14:textId="77777777" w:rsidR="00E376A0" w:rsidRPr="003070D8" w:rsidRDefault="00E376A0" w:rsidP="002573CE">
            <w:r w:rsidRPr="003070D8">
              <w:t>BLK</w:t>
            </w:r>
          </w:p>
        </w:tc>
        <w:tc>
          <w:tcPr>
            <w:tcW w:w="3870" w:type="dxa"/>
            <w:shd w:val="clear" w:color="auto" w:fill="auto"/>
          </w:tcPr>
          <w:p w14:paraId="6F318528" w14:textId="77777777" w:rsidR="00E376A0" w:rsidRPr="003070D8" w:rsidRDefault="00E376A0" w:rsidP="002573CE">
            <w:r w:rsidRPr="003070D8">
              <w:t>System Boot Complete (30 seconds)</w:t>
            </w:r>
          </w:p>
        </w:tc>
      </w:tr>
      <w:tr w:rsidR="00E376A0" w:rsidRPr="00E376A0" w14:paraId="65BEDA12" w14:textId="77777777" w:rsidTr="002573CE">
        <w:tc>
          <w:tcPr>
            <w:tcW w:w="1530" w:type="dxa"/>
            <w:shd w:val="clear" w:color="auto" w:fill="4F81BD" w:themeFill="accent1"/>
          </w:tcPr>
          <w:p w14:paraId="5B3D2C63" w14:textId="77777777" w:rsidR="00E376A0" w:rsidRPr="00C80D06" w:rsidRDefault="00E376A0">
            <w:pPr>
              <w:pStyle w:val="TableHead1"/>
              <w:rPr>
                <w:sz w:val="18"/>
                <w:szCs w:val="18"/>
                <w:rPrChange w:id="5722" w:author="Smullen, Lizz" w:date="2016-02-10T21:29:00Z">
                  <w:rPr/>
                </w:rPrChange>
              </w:rPr>
              <w:pPrChange w:id="5723" w:author="Smullen, Lizz" w:date="2016-02-10T21:29:00Z">
                <w:pPr>
                  <w:pStyle w:val="TableHead1"/>
                  <w:ind w:left="360"/>
                </w:pPr>
              </w:pPrChange>
            </w:pPr>
            <w:r w:rsidRPr="00C80D06">
              <w:rPr>
                <w:sz w:val="18"/>
                <w:szCs w:val="18"/>
                <w:rPrChange w:id="5724" w:author="Smullen, Lizz" w:date="2016-02-10T21:29:00Z">
                  <w:rPr/>
                </w:rPrChange>
              </w:rPr>
              <w:t>OUT OF CIRCUIT</w:t>
            </w:r>
          </w:p>
        </w:tc>
        <w:tc>
          <w:tcPr>
            <w:tcW w:w="1080" w:type="dxa"/>
            <w:shd w:val="clear" w:color="auto" w:fill="auto"/>
          </w:tcPr>
          <w:p w14:paraId="54DCB76B" w14:textId="77777777" w:rsidR="00E376A0" w:rsidRPr="003070D8" w:rsidRDefault="00E376A0" w:rsidP="002573CE">
            <w:r w:rsidRPr="003070D8">
              <w:t>GRN</w:t>
            </w:r>
          </w:p>
        </w:tc>
        <w:tc>
          <w:tcPr>
            <w:tcW w:w="1080" w:type="dxa"/>
            <w:shd w:val="clear" w:color="auto" w:fill="auto"/>
          </w:tcPr>
          <w:p w14:paraId="32755B77" w14:textId="77777777" w:rsidR="00E376A0" w:rsidRPr="003070D8" w:rsidRDefault="00E376A0" w:rsidP="002573CE">
            <w:r w:rsidRPr="003070D8">
              <w:t>AMBER</w:t>
            </w:r>
          </w:p>
        </w:tc>
        <w:tc>
          <w:tcPr>
            <w:tcW w:w="1530" w:type="dxa"/>
            <w:shd w:val="clear" w:color="auto" w:fill="auto"/>
          </w:tcPr>
          <w:p w14:paraId="5B42A4AB" w14:textId="77777777" w:rsidR="00E376A0" w:rsidRPr="003070D8" w:rsidRDefault="00E376A0" w:rsidP="002573CE">
            <w:r w:rsidRPr="003070D8">
              <w:t>BLK</w:t>
            </w:r>
          </w:p>
        </w:tc>
        <w:tc>
          <w:tcPr>
            <w:tcW w:w="3870" w:type="dxa"/>
            <w:shd w:val="clear" w:color="auto" w:fill="auto"/>
          </w:tcPr>
          <w:p w14:paraId="26B4160E" w14:textId="77777777" w:rsidR="00E376A0" w:rsidRPr="003070D8" w:rsidRDefault="00E376A0" w:rsidP="002573CE">
            <w:r w:rsidRPr="003070D8">
              <w:t>Unlocked: System Searching for Satellite</w:t>
            </w:r>
          </w:p>
        </w:tc>
      </w:tr>
      <w:tr w:rsidR="00E376A0" w:rsidRPr="00E376A0" w14:paraId="22A13048" w14:textId="77777777" w:rsidTr="002573CE">
        <w:tc>
          <w:tcPr>
            <w:tcW w:w="1530" w:type="dxa"/>
            <w:shd w:val="clear" w:color="auto" w:fill="4F81BD" w:themeFill="accent1"/>
          </w:tcPr>
          <w:p w14:paraId="65C0CD36" w14:textId="77777777" w:rsidR="00E376A0" w:rsidRPr="00C80D06" w:rsidRDefault="00E376A0">
            <w:pPr>
              <w:pStyle w:val="TableHead1"/>
              <w:rPr>
                <w:sz w:val="18"/>
                <w:szCs w:val="18"/>
                <w:rPrChange w:id="5725" w:author="Smullen, Lizz" w:date="2016-02-10T21:29:00Z">
                  <w:rPr/>
                </w:rPrChange>
              </w:rPr>
              <w:pPrChange w:id="5726" w:author="Smullen, Lizz" w:date="2016-02-10T21:29:00Z">
                <w:pPr>
                  <w:pStyle w:val="TableHead1"/>
                  <w:ind w:left="360"/>
                </w:pPr>
              </w:pPrChange>
            </w:pPr>
            <w:r w:rsidRPr="00C80D06">
              <w:rPr>
                <w:sz w:val="18"/>
                <w:szCs w:val="18"/>
                <w:rPrChange w:id="5727" w:author="Smullen, Lizz" w:date="2016-02-10T21:29:00Z">
                  <w:rPr/>
                </w:rPrChange>
              </w:rPr>
              <w:t>IN CIRCUIT</w:t>
            </w:r>
          </w:p>
        </w:tc>
        <w:tc>
          <w:tcPr>
            <w:tcW w:w="1080" w:type="dxa"/>
            <w:shd w:val="clear" w:color="auto" w:fill="auto"/>
          </w:tcPr>
          <w:p w14:paraId="308D874E" w14:textId="77777777" w:rsidR="00E376A0" w:rsidRPr="003070D8" w:rsidRDefault="00E376A0" w:rsidP="002573CE">
            <w:r w:rsidRPr="003070D8">
              <w:t>GRN</w:t>
            </w:r>
          </w:p>
        </w:tc>
        <w:tc>
          <w:tcPr>
            <w:tcW w:w="1080" w:type="dxa"/>
            <w:shd w:val="clear" w:color="auto" w:fill="auto"/>
          </w:tcPr>
          <w:p w14:paraId="408C8A63" w14:textId="77777777" w:rsidR="00E376A0" w:rsidRPr="003070D8" w:rsidRDefault="00E376A0" w:rsidP="002573CE">
            <w:r w:rsidRPr="003070D8">
              <w:t>GRN</w:t>
            </w:r>
          </w:p>
        </w:tc>
        <w:tc>
          <w:tcPr>
            <w:tcW w:w="1530" w:type="dxa"/>
            <w:shd w:val="clear" w:color="auto" w:fill="auto"/>
          </w:tcPr>
          <w:p w14:paraId="6AA5C3A4" w14:textId="77777777" w:rsidR="00E376A0" w:rsidRPr="003070D8" w:rsidRDefault="00E376A0" w:rsidP="002573CE">
            <w:r w:rsidRPr="003070D8">
              <w:t>BLK</w:t>
            </w:r>
          </w:p>
        </w:tc>
        <w:tc>
          <w:tcPr>
            <w:tcW w:w="3870" w:type="dxa"/>
            <w:shd w:val="clear" w:color="auto" w:fill="auto"/>
          </w:tcPr>
          <w:p w14:paraId="744F55F3" w14:textId="77777777" w:rsidR="00E376A0" w:rsidRPr="003070D8" w:rsidRDefault="00E376A0" w:rsidP="002573CE">
            <w:r w:rsidRPr="003070D8">
              <w:t xml:space="preserve">Closed: System Communicating via Satellite </w:t>
            </w:r>
          </w:p>
        </w:tc>
      </w:tr>
      <w:tr w:rsidR="00E376A0" w:rsidRPr="00E376A0" w14:paraId="3DA84915" w14:textId="77777777" w:rsidTr="002573CE">
        <w:tc>
          <w:tcPr>
            <w:tcW w:w="1530" w:type="dxa"/>
            <w:shd w:val="clear" w:color="auto" w:fill="4F81BD" w:themeFill="accent1"/>
          </w:tcPr>
          <w:p w14:paraId="1CC60E4E" w14:textId="77777777" w:rsidR="00E376A0" w:rsidRPr="00C80D06" w:rsidRDefault="00E376A0">
            <w:pPr>
              <w:pStyle w:val="TableHead1"/>
              <w:rPr>
                <w:sz w:val="18"/>
                <w:szCs w:val="18"/>
                <w:rPrChange w:id="5728" w:author="Smullen, Lizz" w:date="2016-02-10T21:29:00Z">
                  <w:rPr/>
                </w:rPrChange>
              </w:rPr>
              <w:pPrChange w:id="5729" w:author="Smullen, Lizz" w:date="2016-02-10T21:29:00Z">
                <w:pPr>
                  <w:pStyle w:val="TableHead1"/>
                  <w:ind w:left="360"/>
                </w:pPr>
              </w:pPrChange>
            </w:pPr>
            <w:r w:rsidRPr="00C80D06">
              <w:rPr>
                <w:sz w:val="18"/>
                <w:szCs w:val="18"/>
                <w:rPrChange w:id="5730" w:author="Smullen, Lizz" w:date="2016-02-10T21:29:00Z">
                  <w:rPr/>
                </w:rPrChange>
              </w:rPr>
              <w:t>FAULT</w:t>
            </w:r>
          </w:p>
        </w:tc>
        <w:tc>
          <w:tcPr>
            <w:tcW w:w="1080" w:type="dxa"/>
            <w:shd w:val="clear" w:color="auto" w:fill="auto"/>
          </w:tcPr>
          <w:p w14:paraId="751F7922" w14:textId="66989604" w:rsidR="00E376A0" w:rsidRPr="003070D8" w:rsidRDefault="00E376A0" w:rsidP="002573CE">
            <w:r w:rsidRPr="003070D8">
              <w:t>X</w:t>
            </w:r>
          </w:p>
        </w:tc>
        <w:tc>
          <w:tcPr>
            <w:tcW w:w="1080" w:type="dxa"/>
            <w:shd w:val="clear" w:color="auto" w:fill="auto"/>
          </w:tcPr>
          <w:p w14:paraId="53771366" w14:textId="06BFF771" w:rsidR="00E376A0" w:rsidRPr="003070D8" w:rsidRDefault="00E376A0" w:rsidP="002573CE">
            <w:r w:rsidRPr="003070D8">
              <w:t>X</w:t>
            </w:r>
          </w:p>
        </w:tc>
        <w:tc>
          <w:tcPr>
            <w:tcW w:w="1530" w:type="dxa"/>
            <w:shd w:val="clear" w:color="auto" w:fill="auto"/>
          </w:tcPr>
          <w:p w14:paraId="1A30083F" w14:textId="77777777" w:rsidR="00E376A0" w:rsidRPr="003070D8" w:rsidRDefault="00E376A0" w:rsidP="002573CE">
            <w:r w:rsidRPr="003070D8">
              <w:t>WHITE</w:t>
            </w:r>
          </w:p>
        </w:tc>
        <w:tc>
          <w:tcPr>
            <w:tcW w:w="3870" w:type="dxa"/>
            <w:shd w:val="clear" w:color="auto" w:fill="auto"/>
          </w:tcPr>
          <w:p w14:paraId="3FB92AB5" w14:textId="77777777" w:rsidR="00E376A0" w:rsidRPr="003070D8" w:rsidRDefault="00E376A0" w:rsidP="002573CE">
            <w:r w:rsidRPr="003070D8">
              <w:t>ACMU fault detected – Replace ACMU</w:t>
            </w:r>
          </w:p>
        </w:tc>
      </w:tr>
    </w:tbl>
    <w:p w14:paraId="7C08709C" w14:textId="1751BB78" w:rsidR="00E376A0" w:rsidRPr="00E376A0" w:rsidDel="009104E1" w:rsidRDefault="00E376A0" w:rsidP="00E376A0">
      <w:pPr>
        <w:rPr>
          <w:del w:id="5731" w:author="Smullen, Lizz" w:date="2016-02-10T18:07:00Z"/>
        </w:rPr>
      </w:pPr>
    </w:p>
    <w:p w14:paraId="6AD50389" w14:textId="683083FB" w:rsidR="00E376A0" w:rsidRPr="00E376A0" w:rsidRDefault="00E376A0" w:rsidP="00E376A0">
      <w:r w:rsidRPr="00E376A0">
        <w:t xml:space="preserve">In </w:t>
      </w:r>
      <w:ins w:id="5732" w:author="Smullen, Lizz" w:date="2016-02-10T18:10:00Z">
        <w:r w:rsidR="009104E1" w:rsidRPr="009104E1">
          <w:rPr>
            <w:b/>
            <w:color w:val="0070C0"/>
            <w:rPrChange w:id="5733" w:author="Smullen, Lizz" w:date="2016-02-10T18:11:00Z">
              <w:rPr/>
            </w:rPrChange>
          </w:rPr>
          <w:fldChar w:fldCharType="begin"/>
        </w:r>
        <w:r w:rsidR="009104E1" w:rsidRPr="009104E1">
          <w:rPr>
            <w:b/>
            <w:color w:val="0070C0"/>
            <w:rPrChange w:id="5734" w:author="Smullen, Lizz" w:date="2016-02-10T18:11:00Z">
              <w:rPr/>
            </w:rPrChange>
          </w:rPr>
          <w:instrText xml:space="preserve"> REF _Ref442891186 \h </w:instrText>
        </w:r>
      </w:ins>
      <w:r w:rsidR="009104E1">
        <w:rPr>
          <w:b/>
          <w:color w:val="0070C0"/>
        </w:rPr>
        <w:instrText xml:space="preserve"> \* MERGEFORMAT </w:instrText>
      </w:r>
      <w:r w:rsidR="009104E1" w:rsidRPr="009104E1">
        <w:rPr>
          <w:b/>
          <w:color w:val="0070C0"/>
          <w:rPrChange w:id="5735" w:author="Smullen, Lizz" w:date="2016-02-10T18:11:00Z">
            <w:rPr>
              <w:b/>
              <w:color w:val="0070C0"/>
            </w:rPr>
          </w:rPrChange>
        </w:rPr>
      </w:r>
      <w:r w:rsidR="009104E1" w:rsidRPr="009104E1">
        <w:rPr>
          <w:b/>
          <w:color w:val="0070C0"/>
          <w:rPrChange w:id="5736" w:author="Smullen, Lizz" w:date="2016-02-10T18:11:00Z">
            <w:rPr/>
          </w:rPrChange>
        </w:rPr>
        <w:fldChar w:fldCharType="separate"/>
      </w:r>
      <w:ins w:id="5737" w:author="Smullen, Lizz" w:date="2016-02-11T09:16:00Z">
        <w:r w:rsidR="0088531C" w:rsidRPr="0088531C">
          <w:rPr>
            <w:b/>
            <w:color w:val="0070C0"/>
            <w:rPrChange w:id="5738" w:author="Smullen, Lizz" w:date="2016-02-11T09:16:00Z">
              <w:rPr/>
            </w:rPrChange>
          </w:rPr>
          <w:t xml:space="preserve">Figure </w:t>
        </w:r>
        <w:r w:rsidR="0088531C" w:rsidRPr="0088531C">
          <w:rPr>
            <w:b/>
            <w:noProof/>
            <w:color w:val="0070C0"/>
            <w:rPrChange w:id="5739" w:author="Smullen, Lizz" w:date="2016-02-11T09:16:00Z">
              <w:rPr>
                <w:noProof/>
              </w:rPr>
            </w:rPrChange>
          </w:rPr>
          <w:t>7.3</w:t>
        </w:r>
        <w:r w:rsidR="0088531C">
          <w:t xml:space="preserve"> </w:t>
        </w:r>
        <w:r w:rsidR="0088531C">
          <w:rPr>
            <w:rFonts w:cstheme="minorHAnsi"/>
          </w:rPr>
          <w:t>—</w:t>
        </w:r>
        <w:r w:rsidR="0088531C">
          <w:t xml:space="preserve"> ACMU Status Indicators</w:t>
        </w:r>
      </w:ins>
      <w:ins w:id="5740" w:author="Smullen, Lizz" w:date="2016-02-10T18:10:00Z">
        <w:r w:rsidR="009104E1" w:rsidRPr="009104E1">
          <w:rPr>
            <w:b/>
            <w:color w:val="0070C0"/>
            <w:rPrChange w:id="5741" w:author="Smullen, Lizz" w:date="2016-02-10T18:11:00Z">
              <w:rPr/>
            </w:rPrChange>
          </w:rPr>
          <w:fldChar w:fldCharType="end"/>
        </w:r>
      </w:ins>
      <w:del w:id="5742" w:author="Smullen, Lizz" w:date="2016-02-10T18:07:00Z">
        <w:r w:rsidRPr="00E376A0" w:rsidDel="009104E1">
          <w:delText xml:space="preserve">the example shown in </w:delText>
        </w:r>
      </w:del>
      <w:r w:rsidRPr="00E376A0">
        <w:fldChar w:fldCharType="begin"/>
      </w:r>
      <w:r w:rsidRPr="00E376A0">
        <w:instrText xml:space="preserve"> REF _Ref425070813 \h </w:instrText>
      </w:r>
      <w:del w:id="5743" w:author="Smullen, Lizz" w:date="2016-02-10T18:09:00Z">
        <w:r w:rsidRPr="00E376A0">
          <w:fldChar w:fldCharType="separate"/>
        </w:r>
        <w:r w:rsidR="00805FE1" w:rsidRPr="00E376A0" w:rsidDel="009104E1">
          <w:rPr>
            <w:rFonts w:ascii="Arial" w:hAnsi="Arial" w:cs="Arial"/>
            <w:b/>
            <w:sz w:val="18"/>
          </w:rPr>
          <w:delText xml:space="preserve">Figure </w:delText>
        </w:r>
        <w:r w:rsidR="00805FE1" w:rsidDel="009104E1">
          <w:rPr>
            <w:rFonts w:ascii="Arial" w:hAnsi="Arial" w:cs="Arial"/>
            <w:b/>
            <w:noProof/>
            <w:sz w:val="18"/>
          </w:rPr>
          <w:delText>7</w:delText>
        </w:r>
        <w:r w:rsidR="00805FE1" w:rsidDel="009104E1">
          <w:rPr>
            <w:rFonts w:ascii="Arial" w:hAnsi="Arial" w:cs="Arial"/>
            <w:b/>
            <w:sz w:val="18"/>
          </w:rPr>
          <w:delText>.</w:delText>
        </w:r>
        <w:r w:rsidR="00805FE1" w:rsidDel="009104E1">
          <w:rPr>
            <w:rFonts w:ascii="Arial" w:hAnsi="Arial" w:cs="Arial"/>
            <w:b/>
            <w:noProof/>
            <w:sz w:val="18"/>
          </w:rPr>
          <w:delText>2</w:delText>
        </w:r>
      </w:del>
      <w:r w:rsidRPr="00E376A0">
        <w:fldChar w:fldCharType="end"/>
      </w:r>
      <w:r w:rsidRPr="00E376A0">
        <w:t>, the indicators show that power is applied, the system has completed initialization, no internal fault has been detected, and the system is presently not enabled.</w:t>
      </w:r>
    </w:p>
    <w:p w14:paraId="79653929" w14:textId="7B2121CA" w:rsidR="009104E1" w:rsidRDefault="009104E1">
      <w:pPr>
        <w:pStyle w:val="Caption"/>
        <w:keepNext/>
        <w:rPr>
          <w:ins w:id="5744" w:author="Smullen, Lizz" w:date="2016-02-10T18:08:00Z"/>
        </w:rPr>
        <w:pPrChange w:id="5745" w:author="Smullen, Lizz" w:date="2016-02-10T18:08:00Z">
          <w:pPr>
            <w:pStyle w:val="Caption"/>
          </w:pPr>
        </w:pPrChange>
      </w:pPr>
      <w:bookmarkStart w:id="5746" w:name="_Ref442891186"/>
      <w:bookmarkStart w:id="5747" w:name="_Toc442899397"/>
      <w:ins w:id="5748" w:author="Smullen, Lizz" w:date="2016-02-10T18:08:00Z">
        <w:r>
          <w:lastRenderedPageBreak/>
          <w:t xml:space="preserve">Figure </w:t>
        </w:r>
        <w:r>
          <w:fldChar w:fldCharType="begin"/>
        </w:r>
        <w:r>
          <w:instrText xml:space="preserve"> STYLEREF 1 \s </w:instrText>
        </w:r>
      </w:ins>
      <w:r>
        <w:fldChar w:fldCharType="separate"/>
      </w:r>
      <w:r w:rsidR="0088531C">
        <w:rPr>
          <w:noProof/>
        </w:rPr>
        <w:t>7</w:t>
      </w:r>
      <w:ins w:id="5749" w:author="Smullen, Lizz" w:date="2016-02-10T18:08:00Z">
        <w:r>
          <w:fldChar w:fldCharType="end"/>
        </w:r>
        <w:r>
          <w:t>.</w:t>
        </w:r>
        <w:r>
          <w:fldChar w:fldCharType="begin"/>
        </w:r>
        <w:r>
          <w:instrText xml:space="preserve"> SEQ Figure \* ARABIC \s 1 </w:instrText>
        </w:r>
      </w:ins>
      <w:r>
        <w:fldChar w:fldCharType="separate"/>
      </w:r>
      <w:ins w:id="5750" w:author="Smullen, Lizz" w:date="2016-02-11T09:16:00Z">
        <w:r w:rsidR="0088531C">
          <w:rPr>
            <w:noProof/>
          </w:rPr>
          <w:t>3</w:t>
        </w:r>
      </w:ins>
      <w:ins w:id="5751" w:author="Smullen, Lizz" w:date="2016-02-10T18:08:00Z">
        <w:r>
          <w:fldChar w:fldCharType="end"/>
        </w:r>
        <w:r>
          <w:t xml:space="preserve"> </w:t>
        </w:r>
        <w:r>
          <w:rPr>
            <w:rFonts w:cstheme="minorHAnsi"/>
          </w:rPr>
          <w:t>—</w:t>
        </w:r>
        <w:r>
          <w:t xml:space="preserve"> ACMU Status Indicators</w:t>
        </w:r>
        <w:bookmarkEnd w:id="5746"/>
        <w:bookmarkEnd w:id="5747"/>
      </w:ins>
    </w:p>
    <w:p w14:paraId="08F58A25" w14:textId="7059A6C5" w:rsidR="00E376A0" w:rsidRPr="00E376A0" w:rsidRDefault="00E376A0">
      <w:pPr>
        <w:pStyle w:val="Index1"/>
        <w:keepNext/>
        <w:rPr>
          <w:noProof/>
        </w:rPr>
        <w:pPrChange w:id="5752" w:author="Smullen, Lizz" w:date="2016-02-10T18:11:00Z">
          <w:pPr>
            <w:keepNext/>
            <w:jc w:val="center"/>
          </w:pPr>
        </w:pPrChange>
      </w:pPr>
      <w:r>
        <w:rPr>
          <w:noProof/>
        </w:rPr>
        <w:drawing>
          <wp:inline distT="0" distB="0" distL="0" distR="0" wp14:anchorId="474AEE2E" wp14:editId="69454887">
            <wp:extent cx="2286000" cy="1152144"/>
            <wp:effectExtent l="19050" t="19050" r="19050" b="10160"/>
            <wp:docPr id="168" name="Picture 168" descr="ACMU_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CMU_INDICATORS"/>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152144"/>
                    </a:xfrm>
                    <a:prstGeom prst="rect">
                      <a:avLst/>
                    </a:prstGeom>
                    <a:noFill/>
                    <a:ln w="22225">
                      <a:solidFill>
                        <a:schemeClr val="accent1"/>
                      </a:solidFill>
                    </a:ln>
                  </pic:spPr>
                </pic:pic>
              </a:graphicData>
            </a:graphic>
          </wp:inline>
        </w:drawing>
      </w:r>
    </w:p>
    <w:p w14:paraId="4EC16C28" w14:textId="1419D67F" w:rsidR="00E376A0" w:rsidRPr="00E376A0" w:rsidDel="009104E1" w:rsidRDefault="00E376A0">
      <w:pPr>
        <w:pStyle w:val="Heading3"/>
        <w:rPr>
          <w:del w:id="5753" w:author="Smullen, Lizz" w:date="2016-02-10T18:08:00Z"/>
        </w:rPr>
        <w:pPrChange w:id="5754" w:author="Smullen, Lizz" w:date="2016-02-11T09:09:00Z">
          <w:pPr>
            <w:jc w:val="center"/>
          </w:pPr>
        </w:pPrChange>
      </w:pPr>
      <w:bookmarkStart w:id="5755" w:name="_Ref425070813"/>
      <w:bookmarkStart w:id="5756" w:name="_Toc441816710"/>
      <w:del w:id="5757" w:author="Smullen, Lizz" w:date="2016-02-10T18:08:00Z">
        <w:r w:rsidRPr="00E376A0" w:rsidDel="009104E1">
          <w:delText xml:space="preserve">Figure </w:delText>
        </w:r>
      </w:del>
      <w:del w:id="5758" w:author="Smullen, Lizz" w:date="2016-02-10T15:58:00Z">
        <w:r w:rsidR="009567AE" w:rsidDel="00961F73">
          <w:rPr>
            <w:b w:val="0"/>
          </w:rPr>
          <w:fldChar w:fldCharType="begin"/>
        </w:r>
        <w:r w:rsidR="009567AE" w:rsidDel="00961F73">
          <w:delInstrText xml:space="preserve"> STYLEREF 1 \s </w:delInstrText>
        </w:r>
        <w:r w:rsidR="009567AE" w:rsidDel="00961F73">
          <w:rPr>
            <w:b w:val="0"/>
          </w:rPr>
          <w:fldChar w:fldCharType="separate"/>
        </w:r>
        <w:r w:rsidR="009567AE" w:rsidDel="00961F73">
          <w:delText>6</w:delText>
        </w:r>
        <w:r w:rsidR="009567AE" w:rsidDel="00961F73">
          <w:rPr>
            <w:b w:val="0"/>
          </w:rPr>
          <w:fldChar w:fldCharType="end"/>
        </w:r>
        <w:r w:rsidR="009567AE" w:rsidDel="00961F73">
          <w:delText>.</w:delText>
        </w:r>
        <w:r w:rsidR="009567AE" w:rsidDel="00961F73">
          <w:rPr>
            <w:b w:val="0"/>
          </w:rPr>
          <w:fldChar w:fldCharType="begin"/>
        </w:r>
        <w:r w:rsidR="009567AE" w:rsidDel="00961F73">
          <w:delInstrText xml:space="preserve"> SEQ Figure \* ARABIC \s 1 </w:delInstrText>
        </w:r>
        <w:r w:rsidR="009567AE" w:rsidDel="00961F73">
          <w:rPr>
            <w:b w:val="0"/>
          </w:rPr>
          <w:fldChar w:fldCharType="separate"/>
        </w:r>
        <w:r w:rsidR="009567AE" w:rsidDel="00961F73">
          <w:delText>25</w:delText>
        </w:r>
        <w:r w:rsidR="009567AE" w:rsidDel="00961F73">
          <w:rPr>
            <w:b w:val="0"/>
          </w:rPr>
          <w:fldChar w:fldCharType="end"/>
        </w:r>
      </w:del>
      <w:bookmarkEnd w:id="5755"/>
      <w:del w:id="5759" w:author="Smullen, Lizz" w:date="2016-02-10T18:08:00Z">
        <w:r w:rsidRPr="00E376A0" w:rsidDel="009104E1">
          <w:delText>: [IR] ACMU Status Indicators</w:delText>
        </w:r>
        <w:bookmarkStart w:id="5760" w:name="_Toc442899287"/>
        <w:bookmarkStart w:id="5761" w:name="_Toc442899347"/>
        <w:bookmarkStart w:id="5762" w:name="_Toc442899398"/>
        <w:bookmarkStart w:id="5763" w:name="_Toc442905398"/>
        <w:bookmarkEnd w:id="5756"/>
        <w:bookmarkEnd w:id="5760"/>
        <w:bookmarkEnd w:id="5761"/>
        <w:bookmarkEnd w:id="5762"/>
        <w:bookmarkEnd w:id="5763"/>
      </w:del>
    </w:p>
    <w:p w14:paraId="73CE2FFB" w14:textId="266DFA8D" w:rsidR="00E376A0" w:rsidRPr="00E376A0" w:rsidRDefault="00BB5821" w:rsidP="00572CDF">
      <w:pPr>
        <w:pStyle w:val="Heading3"/>
      </w:pPr>
      <w:bookmarkStart w:id="5764" w:name="_Toc442452000"/>
      <w:bookmarkStart w:id="5765" w:name="_Toc387934381"/>
      <w:bookmarkStart w:id="5766" w:name="_Toc441816674"/>
      <w:bookmarkEnd w:id="5764"/>
      <w:del w:id="5767" w:author="Smullen, Lizz" w:date="2016-02-10T18:08:00Z">
        <w:r w:rsidDel="009104E1">
          <w:delText xml:space="preserve"> </w:delText>
        </w:r>
      </w:del>
      <w:bookmarkStart w:id="5768" w:name="_Toc442905399"/>
      <w:r w:rsidR="00E376A0" w:rsidRPr="00E376A0">
        <w:t>[</w:t>
      </w:r>
      <w:r w:rsidR="00827762">
        <w:t>B</w:t>
      </w:r>
      <w:r w:rsidR="00E376A0" w:rsidRPr="00E376A0">
        <w:t>] ACMU LED Display Warning Codes</w:t>
      </w:r>
      <w:bookmarkEnd w:id="5765"/>
      <w:bookmarkEnd w:id="5766"/>
      <w:bookmarkEnd w:id="5768"/>
    </w:p>
    <w:p w14:paraId="4813B6AE" w14:textId="77777777" w:rsidR="00E376A0" w:rsidRPr="00E376A0" w:rsidRDefault="00E376A0" w:rsidP="00E376A0">
      <w:r w:rsidRPr="00E376A0">
        <w:t xml:space="preserve">The ACMU has a two digit LED BIT display located on the front of the box which will report codes in a two character alpha-numeric format. These codes are useful for identifying external faults and loose or missing cable connections. This display is updated whenever internal Built-in Test (BIT) is executed, with any detected error codes displayed in sequence roughly once per second and repeated continuously. If this indicator displays the code 88 (all LED segments lighted) then the ACMU has detected a fault in the GAU and the GAU must be replaced. </w:t>
      </w:r>
    </w:p>
    <w:p w14:paraId="37540CD9" w14:textId="77777777" w:rsidR="00E376A0" w:rsidRPr="00E376A0" w:rsidRDefault="00E376A0" w:rsidP="00E376A0">
      <w:pPr>
        <w:keepLines/>
        <w:pBdr>
          <w:top w:val="single" w:sz="4" w:space="6" w:color="auto"/>
        </w:pBdr>
        <w:spacing w:before="60" w:after="60"/>
        <w:ind w:left="1440" w:right="1440"/>
        <w:jc w:val="center"/>
        <w:rPr>
          <w:rFonts w:cs="Arial"/>
          <w:b/>
          <w:caps/>
        </w:rPr>
      </w:pPr>
      <w:r w:rsidRPr="00E376A0">
        <w:rPr>
          <w:rFonts w:cs="Arial"/>
          <w:b/>
          <w:caps/>
        </w:rPr>
        <w:t>note</w:t>
      </w:r>
    </w:p>
    <w:p w14:paraId="2E7DC04B" w14:textId="77777777" w:rsidR="00E376A0" w:rsidRPr="00E376A0" w:rsidRDefault="00E376A0" w:rsidP="00E376A0">
      <w:pPr>
        <w:keepLines/>
        <w:pBdr>
          <w:bottom w:val="single" w:sz="4" w:space="6" w:color="auto"/>
        </w:pBdr>
        <w:spacing w:before="60"/>
        <w:ind w:left="1440" w:right="1440"/>
      </w:pPr>
      <w:r w:rsidRPr="00E376A0">
        <w:t>This display may be upside down or sideways if the ACMU is mounted other than with the attachment points up (J1/power and Display on the left; RF cables on the right).</w:t>
      </w:r>
    </w:p>
    <w:p w14:paraId="2946C075" w14:textId="77777777" w:rsidR="00E376A0" w:rsidRPr="00E376A0" w:rsidRDefault="00E376A0" w:rsidP="00E376A0">
      <w:r w:rsidRPr="00E376A0">
        <w:t>During the boot-up sequence the ACMU will display various codes as internal tests are executed. When boot-up is complete any detected errors will be displayed in sequence for approximately 1 second with a pause between repetitions. As errors are cleared, these codes will be removed from the list of displayed codes. A normally operating system will have a blank display.</w:t>
      </w:r>
    </w:p>
    <w:p w14:paraId="1A521FB9" w14:textId="77777777" w:rsidR="00E376A0" w:rsidRPr="00E376A0" w:rsidRDefault="00E376A0" w:rsidP="00E376A0">
      <w:pPr>
        <w:rPr>
          <w:b/>
        </w:rPr>
      </w:pPr>
      <w:r w:rsidRPr="00E376A0">
        <w:rPr>
          <w:b/>
        </w:rPr>
        <w:t>If error codes are displayed together with the fault ball displaying a white indication, record the displayed codes and report this information as part of the equipment return process.</w:t>
      </w:r>
    </w:p>
    <w:p w14:paraId="5B97C02A" w14:textId="77777777" w:rsidR="00E376A0" w:rsidRPr="00E376A0" w:rsidRDefault="00E376A0" w:rsidP="00E376A0">
      <w:pPr>
        <w:rPr>
          <w:b/>
        </w:rPr>
      </w:pPr>
      <w:r w:rsidRPr="00E376A0">
        <w:rPr>
          <w:b/>
        </w:rPr>
        <w:t xml:space="preserve">A display of 88 indicates a GAU fault has been detected and the GAU should be replaced. </w:t>
      </w:r>
      <w:r w:rsidRPr="00E376A0">
        <w:t xml:space="preserve">Note that there may be instances where a GAU failure will not trigger display of the 88 code. </w:t>
      </w:r>
    </w:p>
    <w:p w14:paraId="67B401CB" w14:textId="0FFD56DB" w:rsidR="00E376A0" w:rsidRPr="00E376A0" w:rsidRDefault="00E376A0" w:rsidP="00E376A0">
      <w:pPr>
        <w:keepNext/>
        <w:jc w:val="center"/>
      </w:pPr>
      <w:r w:rsidRPr="002573CE">
        <w:rPr>
          <w:rFonts w:ascii="Times New Roman" w:hAnsi="Times New Roman"/>
          <w:noProof/>
          <w:sz w:val="24"/>
        </w:rPr>
        <w:drawing>
          <wp:inline distT="0" distB="0" distL="0" distR="0" wp14:anchorId="20A0488F" wp14:editId="06266F2A">
            <wp:extent cx="2258568" cy="1225296"/>
            <wp:effectExtent l="0" t="0" r="8890" b="0"/>
            <wp:docPr id="167" name="Picture 167" descr="HEX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X_JP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58568" cy="1225296"/>
                    </a:xfrm>
                    <a:prstGeom prst="rect">
                      <a:avLst/>
                    </a:prstGeom>
                    <a:noFill/>
                    <a:ln>
                      <a:noFill/>
                    </a:ln>
                  </pic:spPr>
                </pic:pic>
              </a:graphicData>
            </a:graphic>
          </wp:inline>
        </w:drawing>
      </w:r>
    </w:p>
    <w:p w14:paraId="7FB5B038" w14:textId="06474FD7" w:rsidR="00E376A0" w:rsidRPr="00E376A0" w:rsidRDefault="00E376A0" w:rsidP="00E376A0">
      <w:pPr>
        <w:jc w:val="center"/>
        <w:rPr>
          <w:rFonts w:ascii="Arial" w:hAnsi="Arial" w:cs="Arial"/>
          <w:b/>
          <w:sz w:val="18"/>
        </w:rPr>
      </w:pPr>
      <w:bookmarkStart w:id="5769" w:name="_Toc441816711"/>
      <w:r w:rsidRPr="00E376A0">
        <w:rPr>
          <w:rFonts w:ascii="Arial" w:hAnsi="Arial" w:cs="Arial"/>
          <w:b/>
          <w:sz w:val="18"/>
        </w:rPr>
        <w:t xml:space="preserve">Figure </w:t>
      </w:r>
      <w:ins w:id="5770"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771"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772" w:author="Smullen, Lizz" w:date="2016-02-11T09:16:00Z">
        <w:r w:rsidR="0088531C">
          <w:rPr>
            <w:rFonts w:ascii="Arial" w:hAnsi="Arial" w:cs="Arial"/>
            <w:b/>
            <w:noProof/>
            <w:sz w:val="18"/>
          </w:rPr>
          <w:t>4</w:t>
        </w:r>
      </w:ins>
      <w:ins w:id="5773" w:author="Smullen, Lizz" w:date="2016-02-10T18:08:00Z">
        <w:r w:rsidR="009104E1">
          <w:rPr>
            <w:rFonts w:ascii="Arial" w:hAnsi="Arial" w:cs="Arial"/>
            <w:b/>
            <w:sz w:val="18"/>
          </w:rPr>
          <w:fldChar w:fldCharType="end"/>
        </w:r>
      </w:ins>
      <w:del w:id="5774"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26</w:delText>
        </w:r>
        <w:r w:rsidR="009567AE" w:rsidDel="00961F73">
          <w:rPr>
            <w:rFonts w:ascii="Arial" w:hAnsi="Arial" w:cs="Arial"/>
            <w:b/>
            <w:sz w:val="18"/>
          </w:rPr>
          <w:fldChar w:fldCharType="end"/>
        </w:r>
      </w:del>
      <w:r w:rsidRPr="00E376A0">
        <w:rPr>
          <w:rFonts w:ascii="Arial" w:hAnsi="Arial" w:cs="Arial"/>
          <w:b/>
          <w:sz w:val="18"/>
        </w:rPr>
        <w:t>: [</w:t>
      </w:r>
      <w:r w:rsidR="00822BB0">
        <w:rPr>
          <w:rFonts w:ascii="Arial" w:hAnsi="Arial" w:cs="Arial"/>
          <w:b/>
          <w:sz w:val="18"/>
        </w:rPr>
        <w:t>B</w:t>
      </w:r>
      <w:r w:rsidRPr="00E376A0">
        <w:rPr>
          <w:rFonts w:ascii="Arial" w:hAnsi="Arial" w:cs="Arial"/>
          <w:b/>
          <w:sz w:val="18"/>
        </w:rPr>
        <w:t>] ACMU LED Display</w:t>
      </w:r>
      <w:bookmarkEnd w:id="5769"/>
    </w:p>
    <w:p w14:paraId="56733ABF" w14:textId="75FF3AB3" w:rsidR="00E376A0" w:rsidRPr="00E376A0" w:rsidRDefault="00822BB0" w:rsidP="00572CDF">
      <w:pPr>
        <w:pStyle w:val="Heading3"/>
      </w:pPr>
      <w:r w:rsidDel="00822BB0">
        <w:t xml:space="preserve"> </w:t>
      </w:r>
      <w:bookmarkStart w:id="5775" w:name="_Toc442452002"/>
      <w:bookmarkStart w:id="5776" w:name="_Toc442452003"/>
      <w:bookmarkStart w:id="5777" w:name="_Toc442452004"/>
      <w:bookmarkStart w:id="5778" w:name="_Toc442452005"/>
      <w:bookmarkStart w:id="5779" w:name="_Toc261630379"/>
      <w:bookmarkStart w:id="5780" w:name="_Toc387934382"/>
      <w:bookmarkStart w:id="5781" w:name="_Toc442905400"/>
      <w:bookmarkEnd w:id="5775"/>
      <w:bookmarkEnd w:id="5776"/>
      <w:bookmarkEnd w:id="5777"/>
      <w:bookmarkEnd w:id="5778"/>
      <w:r w:rsidR="00E376A0" w:rsidRPr="00E376A0">
        <w:t>[</w:t>
      </w:r>
      <w:r w:rsidR="00BA0C78">
        <w:t>B</w:t>
      </w:r>
      <w:r w:rsidR="00E376A0" w:rsidRPr="00E376A0">
        <w:t>] ACMU Fault Codes for ACMU Replacement</w:t>
      </w:r>
      <w:bookmarkEnd w:id="5779"/>
      <w:bookmarkEnd w:id="5780"/>
      <w:bookmarkEnd w:id="5781"/>
    </w:p>
    <w:p w14:paraId="1DA19D83" w14:textId="174B038C" w:rsidR="00E376A0" w:rsidRPr="00E376A0" w:rsidRDefault="00E376A0" w:rsidP="00E376A0">
      <w:r w:rsidRPr="00E376A0">
        <w:t xml:space="preserve">If a fault code listed in </w:t>
      </w:r>
      <w:r w:rsidRPr="00E376A0">
        <w:fldChar w:fldCharType="begin"/>
      </w:r>
      <w:r w:rsidRPr="00E376A0">
        <w:instrText xml:space="preserve"> REF _Ref425073522 \h </w:instrText>
      </w:r>
      <w:r w:rsidRPr="00E376A0">
        <w:fldChar w:fldCharType="separate"/>
      </w:r>
      <w:ins w:id="5782" w:author="Smullen, Lizz" w:date="2016-02-11T09:16:00Z">
        <w:r w:rsidR="0088531C" w:rsidRPr="00E376A0">
          <w:rPr>
            <w:rFonts w:ascii="Arial" w:hAnsi="Arial" w:cs="Arial"/>
            <w:b/>
          </w:rPr>
          <w:t xml:space="preserve">Table </w:t>
        </w:r>
        <w:r w:rsidR="0088531C">
          <w:rPr>
            <w:rFonts w:ascii="Arial" w:hAnsi="Arial" w:cs="Arial"/>
            <w:b/>
            <w:noProof/>
          </w:rPr>
          <w:t>7</w:t>
        </w:r>
        <w:r w:rsidR="0088531C">
          <w:rPr>
            <w:rFonts w:ascii="Arial" w:hAnsi="Arial" w:cs="Arial"/>
            <w:b/>
          </w:rPr>
          <w:t>.</w:t>
        </w:r>
        <w:r w:rsidR="0088531C">
          <w:rPr>
            <w:rFonts w:ascii="Arial" w:hAnsi="Arial" w:cs="Arial"/>
            <w:b/>
            <w:noProof/>
          </w:rPr>
          <w:t>2</w:t>
        </w:r>
      </w:ins>
      <w:del w:id="5783" w:author="Smullen, Lizz" w:date="2016-02-11T09:16:00Z">
        <w:r w:rsidR="00805FE1" w:rsidRPr="00E376A0" w:rsidDel="0088531C">
          <w:rPr>
            <w:rFonts w:ascii="Arial" w:hAnsi="Arial" w:cs="Arial"/>
            <w:b/>
          </w:rPr>
          <w:delText xml:space="preserve">Table </w:delText>
        </w:r>
        <w:r w:rsidR="00805FE1" w:rsidDel="0088531C">
          <w:rPr>
            <w:rFonts w:ascii="Arial" w:hAnsi="Arial" w:cs="Arial"/>
            <w:b/>
            <w:noProof/>
          </w:rPr>
          <w:delText>7</w:delText>
        </w:r>
        <w:r w:rsidR="00805FE1" w:rsidRPr="00E376A0" w:rsidDel="0088531C">
          <w:rPr>
            <w:rFonts w:ascii="Arial" w:hAnsi="Arial" w:cs="Arial"/>
            <w:b/>
          </w:rPr>
          <w:noBreakHyphen/>
        </w:r>
        <w:r w:rsidR="00805FE1" w:rsidDel="0088531C">
          <w:rPr>
            <w:rFonts w:ascii="Arial" w:hAnsi="Arial" w:cs="Arial"/>
            <w:b/>
            <w:noProof/>
          </w:rPr>
          <w:delText>2</w:delText>
        </w:r>
      </w:del>
      <w:r w:rsidRPr="00E376A0">
        <w:fldChar w:fldCharType="end"/>
      </w:r>
      <w:r w:rsidRPr="00E376A0">
        <w:t xml:space="preserve"> is presented on the ACMU LED display, the ACMU is likely faulted and should be replaced.</w:t>
      </w:r>
    </w:p>
    <w:p w14:paraId="5C24622F" w14:textId="4E94CB42" w:rsidR="00E376A0" w:rsidRPr="00E376A0" w:rsidRDefault="00E376A0" w:rsidP="00E376A0">
      <w:pPr>
        <w:keepNext/>
        <w:jc w:val="center"/>
        <w:rPr>
          <w:rFonts w:ascii="Arial" w:hAnsi="Arial" w:cs="Arial"/>
          <w:b/>
        </w:rPr>
      </w:pPr>
      <w:bookmarkStart w:id="5784" w:name="_Ref425073522"/>
      <w:bookmarkStart w:id="5785" w:name="_Toc441816724"/>
      <w:bookmarkStart w:id="5786" w:name="_Toc442452062"/>
      <w:r w:rsidRPr="00E376A0">
        <w:rPr>
          <w:rFonts w:ascii="Arial" w:hAnsi="Arial" w:cs="Arial"/>
          <w:b/>
        </w:rPr>
        <w:lastRenderedPageBreak/>
        <w:t xml:space="preserve">Table </w:t>
      </w:r>
      <w:ins w:id="5787" w:author="Smullen, Lizz" w:date="2016-02-10T21:46:00Z">
        <w:r w:rsidR="00772D1E">
          <w:rPr>
            <w:rFonts w:ascii="Arial" w:hAnsi="Arial" w:cs="Arial"/>
            <w:b/>
          </w:rPr>
          <w:fldChar w:fldCharType="begin"/>
        </w:r>
        <w:r w:rsidR="00772D1E">
          <w:rPr>
            <w:rFonts w:ascii="Arial" w:hAnsi="Arial" w:cs="Arial"/>
            <w:b/>
          </w:rPr>
          <w:instrText xml:space="preserve"> STYLEREF 1 \s </w:instrText>
        </w:r>
      </w:ins>
      <w:r w:rsidR="00772D1E">
        <w:rPr>
          <w:rFonts w:ascii="Arial" w:hAnsi="Arial" w:cs="Arial"/>
          <w:b/>
        </w:rPr>
        <w:fldChar w:fldCharType="separate"/>
      </w:r>
      <w:r w:rsidR="0088531C">
        <w:rPr>
          <w:rFonts w:ascii="Arial" w:hAnsi="Arial" w:cs="Arial"/>
          <w:b/>
          <w:noProof/>
        </w:rPr>
        <w:t>7</w:t>
      </w:r>
      <w:ins w:id="5788" w:author="Smullen, Lizz" w:date="2016-02-10T21:46:00Z">
        <w:r w:rsidR="00772D1E">
          <w:rPr>
            <w:rFonts w:ascii="Arial" w:hAnsi="Arial" w:cs="Arial"/>
            <w:b/>
          </w:rPr>
          <w:fldChar w:fldCharType="end"/>
        </w:r>
        <w:r w:rsidR="00772D1E">
          <w:rPr>
            <w:rFonts w:ascii="Arial" w:hAnsi="Arial" w:cs="Arial"/>
            <w:b/>
          </w:rPr>
          <w:t>.</w:t>
        </w:r>
        <w:r w:rsidR="00772D1E">
          <w:rPr>
            <w:rFonts w:ascii="Arial" w:hAnsi="Arial" w:cs="Arial"/>
            <w:b/>
          </w:rPr>
          <w:fldChar w:fldCharType="begin"/>
        </w:r>
        <w:r w:rsidR="00772D1E">
          <w:rPr>
            <w:rFonts w:ascii="Arial" w:hAnsi="Arial" w:cs="Arial"/>
            <w:b/>
          </w:rPr>
          <w:instrText xml:space="preserve"> SEQ Table \* ARABIC \s 1 </w:instrText>
        </w:r>
      </w:ins>
      <w:r w:rsidR="00772D1E">
        <w:rPr>
          <w:rFonts w:ascii="Arial" w:hAnsi="Arial" w:cs="Arial"/>
          <w:b/>
        </w:rPr>
        <w:fldChar w:fldCharType="separate"/>
      </w:r>
      <w:ins w:id="5789" w:author="Smullen, Lizz" w:date="2016-02-11T09:16:00Z">
        <w:r w:rsidR="0088531C">
          <w:rPr>
            <w:rFonts w:ascii="Arial" w:hAnsi="Arial" w:cs="Arial"/>
            <w:b/>
            <w:noProof/>
          </w:rPr>
          <w:t>2</w:t>
        </w:r>
      </w:ins>
      <w:ins w:id="5790" w:author="Smullen, Lizz" w:date="2016-02-10T21:46:00Z">
        <w:r w:rsidR="00772D1E">
          <w:rPr>
            <w:rFonts w:ascii="Arial" w:hAnsi="Arial" w:cs="Arial"/>
            <w:b/>
          </w:rPr>
          <w:fldChar w:fldCharType="end"/>
        </w:r>
      </w:ins>
      <w:del w:id="5791" w:author="Smullen, Lizz" w:date="2016-02-10T21:46:00Z">
        <w:r w:rsidRPr="00E376A0" w:rsidDel="00772D1E">
          <w:rPr>
            <w:rFonts w:ascii="Arial" w:hAnsi="Arial" w:cs="Arial"/>
            <w:b/>
          </w:rPr>
          <w:fldChar w:fldCharType="begin"/>
        </w:r>
        <w:r w:rsidRPr="00E376A0" w:rsidDel="00772D1E">
          <w:rPr>
            <w:rFonts w:ascii="Arial" w:hAnsi="Arial" w:cs="Arial"/>
            <w:b/>
          </w:rPr>
          <w:delInstrText xml:space="preserve"> STYLEREF 1 \s </w:delInstrText>
        </w:r>
        <w:r w:rsidRPr="00E376A0" w:rsidDel="00772D1E">
          <w:rPr>
            <w:rFonts w:ascii="Arial" w:hAnsi="Arial" w:cs="Arial"/>
            <w:b/>
          </w:rPr>
          <w:fldChar w:fldCharType="separate"/>
        </w:r>
        <w:r w:rsidR="00805FE1" w:rsidDel="00772D1E">
          <w:rPr>
            <w:rFonts w:ascii="Arial" w:hAnsi="Arial" w:cs="Arial"/>
            <w:b/>
            <w:noProof/>
          </w:rPr>
          <w:delText>7</w:delText>
        </w:r>
        <w:r w:rsidRPr="00E376A0" w:rsidDel="00772D1E">
          <w:rPr>
            <w:rFonts w:ascii="Arial" w:hAnsi="Arial" w:cs="Arial"/>
            <w:b/>
          </w:rPr>
          <w:fldChar w:fldCharType="end"/>
        </w:r>
        <w:r w:rsidRPr="00E376A0" w:rsidDel="00772D1E">
          <w:rPr>
            <w:rFonts w:ascii="Arial" w:hAnsi="Arial" w:cs="Arial"/>
            <w:b/>
          </w:rPr>
          <w:noBreakHyphen/>
        </w:r>
        <w:r w:rsidRPr="00E376A0" w:rsidDel="00772D1E">
          <w:rPr>
            <w:rFonts w:ascii="Arial" w:hAnsi="Arial" w:cs="Arial"/>
            <w:b/>
          </w:rPr>
          <w:fldChar w:fldCharType="begin"/>
        </w:r>
        <w:r w:rsidRPr="00E376A0" w:rsidDel="00772D1E">
          <w:rPr>
            <w:rFonts w:ascii="Arial" w:hAnsi="Arial" w:cs="Arial"/>
            <w:b/>
          </w:rPr>
          <w:delInstrText xml:space="preserve"> SEQ Table \* ARABIC \s 1 </w:delInstrText>
        </w:r>
        <w:r w:rsidRPr="00E376A0" w:rsidDel="00772D1E">
          <w:rPr>
            <w:rFonts w:ascii="Arial" w:hAnsi="Arial" w:cs="Arial"/>
            <w:b/>
          </w:rPr>
          <w:fldChar w:fldCharType="separate"/>
        </w:r>
        <w:r w:rsidR="00805FE1" w:rsidDel="00772D1E">
          <w:rPr>
            <w:rFonts w:ascii="Arial" w:hAnsi="Arial" w:cs="Arial"/>
            <w:b/>
            <w:noProof/>
          </w:rPr>
          <w:delText>2</w:delText>
        </w:r>
        <w:r w:rsidRPr="00E376A0" w:rsidDel="00772D1E">
          <w:rPr>
            <w:rFonts w:ascii="Arial" w:hAnsi="Arial" w:cs="Arial"/>
            <w:b/>
          </w:rPr>
          <w:fldChar w:fldCharType="end"/>
        </w:r>
      </w:del>
      <w:bookmarkEnd w:id="5784"/>
      <w:r w:rsidRPr="00E376A0">
        <w:rPr>
          <w:rFonts w:ascii="Arial" w:hAnsi="Arial" w:cs="Arial"/>
          <w:b/>
        </w:rPr>
        <w:t>: [</w:t>
      </w:r>
      <w:r w:rsidR="00BA0C78">
        <w:rPr>
          <w:rFonts w:ascii="Arial" w:hAnsi="Arial" w:cs="Arial"/>
          <w:b/>
        </w:rPr>
        <w:t>B</w:t>
      </w:r>
      <w:r w:rsidRPr="00E376A0">
        <w:rPr>
          <w:rFonts w:ascii="Arial" w:hAnsi="Arial" w:cs="Arial"/>
          <w:b/>
        </w:rPr>
        <w:t>] ACMU Fault Codes Indicating ACMU Replacement</w:t>
      </w:r>
      <w:bookmarkEnd w:id="5785"/>
      <w:bookmarkEnd w:id="5786"/>
    </w:p>
    <w:tbl>
      <w:tblPr>
        <w:tblW w:w="0" w:type="auto"/>
        <w:jc w:val="center"/>
        <w:tblInd w:w="-1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2563"/>
      </w:tblGrid>
      <w:tr w:rsidR="00AC03C9" w:rsidRPr="00D00A99" w14:paraId="4A4AD932" w14:textId="77777777" w:rsidTr="002573CE">
        <w:trPr>
          <w:tblHeader/>
          <w:jc w:val="center"/>
        </w:trPr>
        <w:tc>
          <w:tcPr>
            <w:tcW w:w="2099" w:type="dxa"/>
            <w:shd w:val="clear" w:color="auto" w:fill="548DD4" w:themeFill="text2" w:themeFillTint="99"/>
          </w:tcPr>
          <w:p w14:paraId="066EF4B0" w14:textId="347B2284" w:rsidR="00AC03C9" w:rsidRPr="00701867" w:rsidRDefault="00AC03C9" w:rsidP="00E376A0">
            <w:pPr>
              <w:spacing w:before="60" w:after="60"/>
              <w:rPr>
                <w:b/>
                <w:color w:val="FFFFFF" w:themeColor="background1"/>
              </w:rPr>
            </w:pPr>
            <w:r>
              <w:rPr>
                <w:b/>
                <w:color w:val="FFFFFF" w:themeColor="background1"/>
              </w:rPr>
              <w:t>FAULT CODE</w:t>
            </w:r>
          </w:p>
        </w:tc>
        <w:tc>
          <w:tcPr>
            <w:tcW w:w="2563" w:type="dxa"/>
            <w:shd w:val="clear" w:color="auto" w:fill="548DD4" w:themeFill="text2" w:themeFillTint="99"/>
          </w:tcPr>
          <w:p w14:paraId="69ADC426" w14:textId="72E7E323" w:rsidR="00AC03C9" w:rsidRPr="00701867" w:rsidRDefault="00AC03C9" w:rsidP="00E376A0">
            <w:pPr>
              <w:spacing w:before="60" w:after="60"/>
              <w:rPr>
                <w:b/>
                <w:color w:val="FFFFFF" w:themeColor="background1"/>
              </w:rPr>
            </w:pPr>
            <w:r>
              <w:rPr>
                <w:b/>
                <w:color w:val="FFFFFF" w:themeColor="background1"/>
              </w:rPr>
              <w:t>SUBSYSTEM</w:t>
            </w:r>
          </w:p>
        </w:tc>
      </w:tr>
      <w:tr w:rsidR="00AC03C9" w:rsidRPr="0059186C" w14:paraId="15C89516" w14:textId="77777777" w:rsidTr="002573CE">
        <w:trPr>
          <w:jc w:val="center"/>
        </w:trPr>
        <w:tc>
          <w:tcPr>
            <w:tcW w:w="2099" w:type="dxa"/>
            <w:shd w:val="clear" w:color="auto" w:fill="auto"/>
          </w:tcPr>
          <w:p w14:paraId="7AD79CBB" w14:textId="77777777" w:rsidR="00E376A0" w:rsidRPr="0059186C" w:rsidRDefault="00E376A0" w:rsidP="00E376A0">
            <w:pPr>
              <w:spacing w:before="60" w:after="60"/>
            </w:pPr>
            <w:bookmarkStart w:id="5792" w:name="_Toc261630380"/>
            <w:r w:rsidRPr="0059186C">
              <w:t>00 - FAULT</w:t>
            </w:r>
          </w:p>
        </w:tc>
        <w:tc>
          <w:tcPr>
            <w:tcW w:w="2563" w:type="dxa"/>
            <w:shd w:val="clear" w:color="auto" w:fill="auto"/>
          </w:tcPr>
          <w:p w14:paraId="3CA4B535" w14:textId="1BAC466D" w:rsidR="00E376A0" w:rsidRPr="0059186C" w:rsidRDefault="00AC03C9" w:rsidP="00E376A0">
            <w:pPr>
              <w:spacing w:before="60" w:after="60"/>
            </w:pPr>
            <w:r w:rsidRPr="002573CE">
              <w:t>FIRMWARE FAULT</w:t>
            </w:r>
          </w:p>
        </w:tc>
      </w:tr>
      <w:tr w:rsidR="00E376A0" w:rsidRPr="00E376A0" w14:paraId="14185067" w14:textId="77777777" w:rsidTr="002573CE">
        <w:trPr>
          <w:jc w:val="center"/>
        </w:trPr>
        <w:tc>
          <w:tcPr>
            <w:tcW w:w="2099" w:type="dxa"/>
            <w:shd w:val="clear" w:color="auto" w:fill="auto"/>
          </w:tcPr>
          <w:p w14:paraId="4B0C36DF" w14:textId="77777777" w:rsidR="00E376A0" w:rsidRPr="00E376A0" w:rsidRDefault="00E376A0" w:rsidP="00E376A0">
            <w:pPr>
              <w:spacing w:before="60" w:after="60"/>
            </w:pPr>
            <w:r w:rsidRPr="00E376A0">
              <w:t>02 - FAULT</w:t>
            </w:r>
          </w:p>
        </w:tc>
        <w:tc>
          <w:tcPr>
            <w:tcW w:w="2563" w:type="dxa"/>
            <w:shd w:val="clear" w:color="auto" w:fill="auto"/>
          </w:tcPr>
          <w:p w14:paraId="2EA1E699" w14:textId="77777777" w:rsidR="00E376A0" w:rsidRPr="00E376A0" w:rsidRDefault="00E376A0" w:rsidP="00E376A0">
            <w:pPr>
              <w:spacing w:before="60" w:after="60"/>
            </w:pPr>
            <w:r w:rsidRPr="00E376A0">
              <w:t>Micro Driver Fault</w:t>
            </w:r>
          </w:p>
        </w:tc>
      </w:tr>
      <w:tr w:rsidR="00E376A0" w:rsidRPr="00E376A0" w14:paraId="586E491F" w14:textId="77777777" w:rsidTr="002573CE">
        <w:trPr>
          <w:jc w:val="center"/>
        </w:trPr>
        <w:tc>
          <w:tcPr>
            <w:tcW w:w="2099" w:type="dxa"/>
            <w:shd w:val="clear" w:color="auto" w:fill="auto"/>
          </w:tcPr>
          <w:p w14:paraId="03D14A93" w14:textId="77777777" w:rsidR="00E376A0" w:rsidRPr="00E376A0" w:rsidRDefault="00E376A0" w:rsidP="00E376A0">
            <w:pPr>
              <w:spacing w:before="60" w:after="60"/>
            </w:pPr>
            <w:r w:rsidRPr="00E376A0">
              <w:t>03 - FAULT</w:t>
            </w:r>
          </w:p>
        </w:tc>
        <w:tc>
          <w:tcPr>
            <w:tcW w:w="2563" w:type="dxa"/>
            <w:shd w:val="clear" w:color="auto" w:fill="auto"/>
          </w:tcPr>
          <w:p w14:paraId="0F26A400" w14:textId="77777777" w:rsidR="00E376A0" w:rsidRPr="00E376A0" w:rsidRDefault="00E376A0" w:rsidP="00E376A0">
            <w:pPr>
              <w:spacing w:before="60" w:after="60"/>
            </w:pPr>
            <w:r w:rsidRPr="00E376A0">
              <w:t>PIU Fault</w:t>
            </w:r>
          </w:p>
        </w:tc>
      </w:tr>
      <w:tr w:rsidR="00E376A0" w:rsidRPr="00E376A0" w14:paraId="2248D572" w14:textId="77777777" w:rsidTr="002573CE">
        <w:trPr>
          <w:jc w:val="center"/>
        </w:trPr>
        <w:tc>
          <w:tcPr>
            <w:tcW w:w="2099" w:type="dxa"/>
            <w:shd w:val="clear" w:color="auto" w:fill="auto"/>
          </w:tcPr>
          <w:p w14:paraId="19F82226" w14:textId="77777777" w:rsidR="00E376A0" w:rsidRPr="00E376A0" w:rsidRDefault="00E376A0" w:rsidP="00E376A0">
            <w:pPr>
              <w:spacing w:before="60" w:after="60"/>
            </w:pPr>
            <w:r w:rsidRPr="00E376A0">
              <w:t>04 - FAULT</w:t>
            </w:r>
          </w:p>
        </w:tc>
        <w:tc>
          <w:tcPr>
            <w:tcW w:w="2563" w:type="dxa"/>
            <w:shd w:val="clear" w:color="auto" w:fill="auto"/>
          </w:tcPr>
          <w:p w14:paraId="5F42D742" w14:textId="77777777" w:rsidR="00E376A0" w:rsidRPr="00E376A0" w:rsidRDefault="00E376A0" w:rsidP="00E376A0">
            <w:pPr>
              <w:spacing w:before="60" w:after="60"/>
            </w:pPr>
            <w:r w:rsidRPr="00E376A0">
              <w:t>IOU Fault</w:t>
            </w:r>
          </w:p>
        </w:tc>
      </w:tr>
      <w:tr w:rsidR="00E376A0" w:rsidRPr="00E376A0" w14:paraId="56D5A68E" w14:textId="77777777" w:rsidTr="002573CE">
        <w:trPr>
          <w:jc w:val="center"/>
        </w:trPr>
        <w:tc>
          <w:tcPr>
            <w:tcW w:w="2099" w:type="dxa"/>
            <w:shd w:val="clear" w:color="auto" w:fill="auto"/>
          </w:tcPr>
          <w:p w14:paraId="5F31416A" w14:textId="77777777" w:rsidR="00E376A0" w:rsidRPr="00E376A0" w:rsidRDefault="00E376A0" w:rsidP="00E376A0">
            <w:pPr>
              <w:spacing w:before="60" w:after="60"/>
            </w:pPr>
            <w:r w:rsidRPr="00E376A0">
              <w:t>05 - FAULT</w:t>
            </w:r>
          </w:p>
        </w:tc>
        <w:tc>
          <w:tcPr>
            <w:tcW w:w="2563" w:type="dxa"/>
            <w:shd w:val="clear" w:color="auto" w:fill="auto"/>
          </w:tcPr>
          <w:p w14:paraId="7FA778E3" w14:textId="77777777" w:rsidR="00E376A0" w:rsidRPr="00E376A0" w:rsidRDefault="00E376A0" w:rsidP="00E376A0">
            <w:pPr>
              <w:spacing w:before="60" w:after="60"/>
            </w:pPr>
            <w:r w:rsidRPr="00E376A0">
              <w:t>MCU Fault</w:t>
            </w:r>
          </w:p>
        </w:tc>
      </w:tr>
      <w:tr w:rsidR="00E376A0" w:rsidRPr="00E376A0" w14:paraId="314FA799" w14:textId="77777777" w:rsidTr="002573CE">
        <w:trPr>
          <w:jc w:val="center"/>
        </w:trPr>
        <w:tc>
          <w:tcPr>
            <w:tcW w:w="2099" w:type="dxa"/>
            <w:shd w:val="clear" w:color="auto" w:fill="auto"/>
          </w:tcPr>
          <w:p w14:paraId="5D638CCC" w14:textId="77777777" w:rsidR="00E376A0" w:rsidRPr="00E376A0" w:rsidRDefault="00E376A0" w:rsidP="00E376A0">
            <w:pPr>
              <w:spacing w:before="60" w:after="60"/>
            </w:pPr>
            <w:r w:rsidRPr="00E376A0">
              <w:t>06 - FAULT</w:t>
            </w:r>
          </w:p>
        </w:tc>
        <w:tc>
          <w:tcPr>
            <w:tcW w:w="2563" w:type="dxa"/>
            <w:shd w:val="clear" w:color="auto" w:fill="auto"/>
          </w:tcPr>
          <w:p w14:paraId="4F1D4793" w14:textId="77777777" w:rsidR="00E376A0" w:rsidRPr="00E376A0" w:rsidRDefault="00E376A0" w:rsidP="00E376A0">
            <w:pPr>
              <w:spacing w:before="60" w:after="60"/>
            </w:pPr>
            <w:r w:rsidRPr="00E376A0">
              <w:t>PSU Fault</w:t>
            </w:r>
          </w:p>
        </w:tc>
      </w:tr>
      <w:tr w:rsidR="00E376A0" w:rsidRPr="00E376A0" w14:paraId="1DEA9C3E" w14:textId="77777777" w:rsidTr="002573CE">
        <w:trPr>
          <w:jc w:val="center"/>
        </w:trPr>
        <w:tc>
          <w:tcPr>
            <w:tcW w:w="2099" w:type="dxa"/>
            <w:shd w:val="clear" w:color="auto" w:fill="auto"/>
          </w:tcPr>
          <w:p w14:paraId="57DD6036" w14:textId="77777777" w:rsidR="00E376A0" w:rsidRPr="00E376A0" w:rsidRDefault="00E376A0" w:rsidP="00E376A0">
            <w:pPr>
              <w:spacing w:before="60" w:after="60"/>
            </w:pPr>
            <w:r w:rsidRPr="00E376A0">
              <w:t>0B - FAULT</w:t>
            </w:r>
          </w:p>
        </w:tc>
        <w:tc>
          <w:tcPr>
            <w:tcW w:w="2563" w:type="dxa"/>
            <w:shd w:val="clear" w:color="auto" w:fill="auto"/>
          </w:tcPr>
          <w:p w14:paraId="62C0EA55" w14:textId="77777777" w:rsidR="00E376A0" w:rsidRPr="00E376A0" w:rsidRDefault="00E376A0" w:rsidP="00E376A0">
            <w:pPr>
              <w:spacing w:before="60" w:after="60"/>
            </w:pPr>
            <w:r w:rsidRPr="00E376A0">
              <w:t>Modem PWR Fault</w:t>
            </w:r>
          </w:p>
        </w:tc>
      </w:tr>
      <w:tr w:rsidR="00E376A0" w:rsidRPr="00E376A0" w14:paraId="4DBCB0B9" w14:textId="77777777" w:rsidTr="002573CE">
        <w:trPr>
          <w:jc w:val="center"/>
        </w:trPr>
        <w:tc>
          <w:tcPr>
            <w:tcW w:w="2099" w:type="dxa"/>
            <w:shd w:val="clear" w:color="auto" w:fill="auto"/>
          </w:tcPr>
          <w:p w14:paraId="4C78B670" w14:textId="77777777" w:rsidR="00E376A0" w:rsidRPr="00E376A0" w:rsidRDefault="00E376A0" w:rsidP="00E376A0">
            <w:pPr>
              <w:spacing w:before="60" w:after="60"/>
            </w:pPr>
            <w:r w:rsidRPr="00E376A0">
              <w:t>11 - FAULT</w:t>
            </w:r>
          </w:p>
        </w:tc>
        <w:tc>
          <w:tcPr>
            <w:tcW w:w="2563" w:type="dxa"/>
            <w:shd w:val="clear" w:color="auto" w:fill="auto"/>
          </w:tcPr>
          <w:p w14:paraId="4DFBBE34" w14:textId="77777777" w:rsidR="00E376A0" w:rsidRPr="00E376A0" w:rsidRDefault="00E376A0" w:rsidP="00E376A0">
            <w:pPr>
              <w:spacing w:before="60" w:after="60"/>
            </w:pPr>
            <w:r w:rsidRPr="00E376A0">
              <w:t>Message Bus Fault</w:t>
            </w:r>
          </w:p>
        </w:tc>
      </w:tr>
      <w:tr w:rsidR="00E376A0" w:rsidRPr="00E376A0" w14:paraId="4438B979" w14:textId="77777777" w:rsidTr="002573CE">
        <w:trPr>
          <w:jc w:val="center"/>
        </w:trPr>
        <w:tc>
          <w:tcPr>
            <w:tcW w:w="2099" w:type="dxa"/>
            <w:shd w:val="clear" w:color="auto" w:fill="auto"/>
          </w:tcPr>
          <w:p w14:paraId="5AD48F42" w14:textId="77777777" w:rsidR="00E376A0" w:rsidRPr="00E376A0" w:rsidRDefault="00E376A0" w:rsidP="00E376A0">
            <w:pPr>
              <w:spacing w:before="60" w:after="60"/>
            </w:pPr>
            <w:r w:rsidRPr="00E376A0">
              <w:t>12 - FAULT</w:t>
            </w:r>
          </w:p>
        </w:tc>
        <w:tc>
          <w:tcPr>
            <w:tcW w:w="2563" w:type="dxa"/>
            <w:shd w:val="clear" w:color="auto" w:fill="auto"/>
          </w:tcPr>
          <w:p w14:paraId="2788BFF4" w14:textId="77777777" w:rsidR="00E376A0" w:rsidRPr="00E376A0" w:rsidRDefault="00E376A0" w:rsidP="00E376A0">
            <w:pPr>
              <w:spacing w:before="60" w:after="60"/>
            </w:pPr>
            <w:r w:rsidRPr="00E376A0">
              <w:t>Az Motor Control Fault</w:t>
            </w:r>
          </w:p>
        </w:tc>
      </w:tr>
      <w:tr w:rsidR="00E376A0" w:rsidRPr="00E376A0" w14:paraId="3B9AB0DD" w14:textId="77777777" w:rsidTr="002573CE">
        <w:trPr>
          <w:jc w:val="center"/>
        </w:trPr>
        <w:tc>
          <w:tcPr>
            <w:tcW w:w="2099" w:type="dxa"/>
            <w:shd w:val="clear" w:color="auto" w:fill="auto"/>
          </w:tcPr>
          <w:p w14:paraId="4F303BE3" w14:textId="77777777" w:rsidR="00E376A0" w:rsidRPr="00E376A0" w:rsidRDefault="00E376A0" w:rsidP="00E376A0">
            <w:pPr>
              <w:spacing w:before="60" w:after="60"/>
            </w:pPr>
            <w:r w:rsidRPr="00E376A0">
              <w:t>13 - FAULT</w:t>
            </w:r>
          </w:p>
        </w:tc>
        <w:tc>
          <w:tcPr>
            <w:tcW w:w="2563" w:type="dxa"/>
            <w:shd w:val="clear" w:color="auto" w:fill="auto"/>
          </w:tcPr>
          <w:p w14:paraId="087640A5" w14:textId="77777777" w:rsidR="00E376A0" w:rsidRPr="00E376A0" w:rsidRDefault="00E376A0" w:rsidP="00E376A0">
            <w:pPr>
              <w:spacing w:before="60" w:after="60"/>
            </w:pPr>
            <w:r w:rsidRPr="00E376A0">
              <w:t>El Motor Control Fault</w:t>
            </w:r>
          </w:p>
        </w:tc>
      </w:tr>
      <w:tr w:rsidR="00E376A0" w:rsidRPr="00E376A0" w14:paraId="6295A004" w14:textId="77777777" w:rsidTr="002573CE">
        <w:trPr>
          <w:jc w:val="center"/>
        </w:trPr>
        <w:tc>
          <w:tcPr>
            <w:tcW w:w="2099" w:type="dxa"/>
            <w:shd w:val="clear" w:color="auto" w:fill="auto"/>
          </w:tcPr>
          <w:p w14:paraId="387FED98" w14:textId="77777777" w:rsidR="00E376A0" w:rsidRPr="00E376A0" w:rsidRDefault="00E376A0" w:rsidP="00E376A0">
            <w:pPr>
              <w:spacing w:before="60" w:after="60"/>
            </w:pPr>
            <w:r w:rsidRPr="00E376A0">
              <w:t>14 - FAULT</w:t>
            </w:r>
          </w:p>
        </w:tc>
        <w:tc>
          <w:tcPr>
            <w:tcW w:w="2563" w:type="dxa"/>
            <w:shd w:val="clear" w:color="auto" w:fill="auto"/>
          </w:tcPr>
          <w:p w14:paraId="1ECABBDC" w14:textId="77777777" w:rsidR="00E376A0" w:rsidRPr="00E376A0" w:rsidRDefault="00E376A0" w:rsidP="00E376A0">
            <w:pPr>
              <w:spacing w:before="60" w:after="60"/>
            </w:pPr>
            <w:r w:rsidRPr="00E376A0">
              <w:t>Pol Motor Control Fault</w:t>
            </w:r>
          </w:p>
        </w:tc>
      </w:tr>
      <w:tr w:rsidR="00E376A0" w:rsidRPr="00E376A0" w14:paraId="25266ECD" w14:textId="77777777" w:rsidTr="002573CE">
        <w:trPr>
          <w:jc w:val="center"/>
        </w:trPr>
        <w:tc>
          <w:tcPr>
            <w:tcW w:w="2099" w:type="dxa"/>
            <w:shd w:val="clear" w:color="auto" w:fill="auto"/>
          </w:tcPr>
          <w:p w14:paraId="2128A307" w14:textId="77777777" w:rsidR="00E376A0" w:rsidRPr="00E376A0" w:rsidRDefault="00E376A0" w:rsidP="00E376A0">
            <w:pPr>
              <w:spacing w:before="60" w:after="60"/>
            </w:pPr>
            <w:r w:rsidRPr="00E376A0">
              <w:t>15 - FAULT</w:t>
            </w:r>
          </w:p>
        </w:tc>
        <w:tc>
          <w:tcPr>
            <w:tcW w:w="2563" w:type="dxa"/>
            <w:shd w:val="clear" w:color="auto" w:fill="auto"/>
          </w:tcPr>
          <w:p w14:paraId="2F031AC3" w14:textId="77777777" w:rsidR="00E376A0" w:rsidRPr="00E376A0" w:rsidRDefault="00E376A0" w:rsidP="00E376A0">
            <w:pPr>
              <w:spacing w:before="60" w:after="60"/>
            </w:pPr>
            <w:r w:rsidRPr="00E376A0">
              <w:t>INS Driver Fault</w:t>
            </w:r>
          </w:p>
        </w:tc>
      </w:tr>
      <w:tr w:rsidR="00E376A0" w:rsidRPr="00E376A0" w14:paraId="67F447CA" w14:textId="77777777" w:rsidTr="002573CE">
        <w:trPr>
          <w:jc w:val="center"/>
        </w:trPr>
        <w:tc>
          <w:tcPr>
            <w:tcW w:w="2099" w:type="dxa"/>
            <w:shd w:val="clear" w:color="auto" w:fill="auto"/>
          </w:tcPr>
          <w:p w14:paraId="4E757EA5" w14:textId="77777777" w:rsidR="00E376A0" w:rsidRPr="00E376A0" w:rsidRDefault="00E376A0" w:rsidP="00E376A0">
            <w:pPr>
              <w:spacing w:before="60" w:after="60"/>
            </w:pPr>
            <w:r w:rsidRPr="00E376A0">
              <w:t>17 - FAULT</w:t>
            </w:r>
          </w:p>
        </w:tc>
        <w:tc>
          <w:tcPr>
            <w:tcW w:w="2563" w:type="dxa"/>
            <w:shd w:val="clear" w:color="auto" w:fill="auto"/>
          </w:tcPr>
          <w:p w14:paraId="0C88676C" w14:textId="77777777" w:rsidR="00E376A0" w:rsidRPr="00E376A0" w:rsidRDefault="00E376A0" w:rsidP="00E376A0">
            <w:pPr>
              <w:spacing w:before="60" w:after="60"/>
            </w:pPr>
            <w:r w:rsidRPr="00E376A0">
              <w:t>Management Interface Fault</w:t>
            </w:r>
          </w:p>
        </w:tc>
      </w:tr>
      <w:tr w:rsidR="00E376A0" w:rsidRPr="00E376A0" w14:paraId="4B1E3023" w14:textId="77777777" w:rsidTr="002573CE">
        <w:trPr>
          <w:jc w:val="center"/>
        </w:trPr>
        <w:tc>
          <w:tcPr>
            <w:tcW w:w="2099" w:type="dxa"/>
            <w:shd w:val="clear" w:color="auto" w:fill="auto"/>
          </w:tcPr>
          <w:p w14:paraId="2172FB02" w14:textId="77777777" w:rsidR="00E376A0" w:rsidRPr="00E376A0" w:rsidRDefault="00E376A0" w:rsidP="00E376A0">
            <w:pPr>
              <w:spacing w:before="60" w:after="60"/>
            </w:pPr>
            <w:r w:rsidRPr="00E376A0">
              <w:t>1D - FAULT</w:t>
            </w:r>
          </w:p>
        </w:tc>
        <w:tc>
          <w:tcPr>
            <w:tcW w:w="2563" w:type="dxa"/>
            <w:shd w:val="clear" w:color="auto" w:fill="auto"/>
          </w:tcPr>
          <w:p w14:paraId="53144169" w14:textId="77777777" w:rsidR="00E376A0" w:rsidRPr="00E376A0" w:rsidRDefault="00E376A0" w:rsidP="00E376A0">
            <w:pPr>
              <w:spacing w:before="60" w:after="60"/>
            </w:pPr>
            <w:r w:rsidRPr="00E376A0">
              <w:t>AC State Fault</w:t>
            </w:r>
          </w:p>
        </w:tc>
      </w:tr>
      <w:tr w:rsidR="00E376A0" w:rsidRPr="00E376A0" w14:paraId="3DF932D1" w14:textId="77777777" w:rsidTr="002573CE">
        <w:trPr>
          <w:jc w:val="center"/>
        </w:trPr>
        <w:tc>
          <w:tcPr>
            <w:tcW w:w="2099" w:type="dxa"/>
            <w:shd w:val="clear" w:color="auto" w:fill="auto"/>
          </w:tcPr>
          <w:p w14:paraId="60298422" w14:textId="77777777" w:rsidR="00E376A0" w:rsidRPr="00E376A0" w:rsidRDefault="00E376A0" w:rsidP="00E376A0">
            <w:pPr>
              <w:spacing w:before="60" w:after="60"/>
            </w:pPr>
            <w:r w:rsidRPr="00E376A0">
              <w:t>1E - FAULT</w:t>
            </w:r>
          </w:p>
        </w:tc>
        <w:tc>
          <w:tcPr>
            <w:tcW w:w="2563" w:type="dxa"/>
            <w:shd w:val="clear" w:color="auto" w:fill="auto"/>
          </w:tcPr>
          <w:p w14:paraId="33BEE8E4" w14:textId="77777777" w:rsidR="00E376A0" w:rsidRPr="00E376A0" w:rsidRDefault="00E376A0" w:rsidP="00E376A0">
            <w:pPr>
              <w:spacing w:before="60" w:after="60"/>
            </w:pPr>
            <w:r w:rsidRPr="00E376A0">
              <w:t>PIC Start Fault</w:t>
            </w:r>
          </w:p>
        </w:tc>
      </w:tr>
      <w:tr w:rsidR="00E376A0" w:rsidRPr="00E376A0" w14:paraId="130A3CFD" w14:textId="77777777" w:rsidTr="002573CE">
        <w:trPr>
          <w:jc w:val="center"/>
        </w:trPr>
        <w:tc>
          <w:tcPr>
            <w:tcW w:w="2099" w:type="dxa"/>
            <w:shd w:val="clear" w:color="auto" w:fill="auto"/>
          </w:tcPr>
          <w:p w14:paraId="1C1F5A6A" w14:textId="77777777" w:rsidR="00E376A0" w:rsidRPr="00E376A0" w:rsidRDefault="00E376A0" w:rsidP="00E376A0">
            <w:pPr>
              <w:spacing w:before="60" w:after="60"/>
            </w:pPr>
            <w:r w:rsidRPr="00E376A0">
              <w:t>1F - FAULT</w:t>
            </w:r>
          </w:p>
        </w:tc>
        <w:tc>
          <w:tcPr>
            <w:tcW w:w="2563" w:type="dxa"/>
            <w:shd w:val="clear" w:color="auto" w:fill="auto"/>
          </w:tcPr>
          <w:p w14:paraId="79DC49DB" w14:textId="77777777" w:rsidR="00E376A0" w:rsidRPr="00E376A0" w:rsidRDefault="00E376A0" w:rsidP="00E376A0">
            <w:pPr>
              <w:spacing w:before="60" w:after="60"/>
            </w:pPr>
            <w:r w:rsidRPr="00E376A0">
              <w:t>PIC Application Fault</w:t>
            </w:r>
          </w:p>
        </w:tc>
      </w:tr>
      <w:tr w:rsidR="00E376A0" w:rsidRPr="00E376A0" w14:paraId="6F9CE98C" w14:textId="77777777" w:rsidTr="002573CE">
        <w:trPr>
          <w:jc w:val="center"/>
        </w:trPr>
        <w:tc>
          <w:tcPr>
            <w:tcW w:w="2099" w:type="dxa"/>
            <w:shd w:val="clear" w:color="auto" w:fill="auto"/>
          </w:tcPr>
          <w:p w14:paraId="0AD27514" w14:textId="77777777" w:rsidR="00E376A0" w:rsidRPr="00E376A0" w:rsidRDefault="00E376A0" w:rsidP="00E376A0">
            <w:pPr>
              <w:spacing w:before="60" w:after="60"/>
            </w:pPr>
            <w:r w:rsidRPr="00E376A0">
              <w:t>21 - FAULT</w:t>
            </w:r>
          </w:p>
        </w:tc>
        <w:tc>
          <w:tcPr>
            <w:tcW w:w="2563" w:type="dxa"/>
            <w:shd w:val="clear" w:color="auto" w:fill="auto"/>
          </w:tcPr>
          <w:p w14:paraId="46E23876" w14:textId="77777777" w:rsidR="00E376A0" w:rsidRPr="00E376A0" w:rsidRDefault="00E376A0" w:rsidP="00E376A0">
            <w:pPr>
              <w:spacing w:before="60" w:after="60"/>
            </w:pPr>
            <w:r w:rsidRPr="00E376A0">
              <w:t>Point Application Fault</w:t>
            </w:r>
          </w:p>
        </w:tc>
      </w:tr>
      <w:tr w:rsidR="00E376A0" w:rsidRPr="00E376A0" w14:paraId="4A26FF23" w14:textId="77777777" w:rsidTr="002573CE">
        <w:trPr>
          <w:jc w:val="center"/>
        </w:trPr>
        <w:tc>
          <w:tcPr>
            <w:tcW w:w="2099" w:type="dxa"/>
            <w:shd w:val="clear" w:color="auto" w:fill="auto"/>
          </w:tcPr>
          <w:p w14:paraId="71B8822A" w14:textId="77777777" w:rsidR="00E376A0" w:rsidRPr="00E376A0" w:rsidRDefault="00E376A0" w:rsidP="00E376A0">
            <w:pPr>
              <w:spacing w:before="60" w:after="60"/>
            </w:pPr>
            <w:r w:rsidRPr="00E376A0">
              <w:t>25 - FAULT</w:t>
            </w:r>
          </w:p>
        </w:tc>
        <w:tc>
          <w:tcPr>
            <w:tcW w:w="2563" w:type="dxa"/>
            <w:shd w:val="clear" w:color="auto" w:fill="auto"/>
          </w:tcPr>
          <w:p w14:paraId="4E666B16" w14:textId="77777777" w:rsidR="00E376A0" w:rsidRPr="00E376A0" w:rsidRDefault="00E376A0" w:rsidP="00E376A0">
            <w:pPr>
              <w:spacing w:before="60" w:after="60"/>
            </w:pPr>
            <w:r w:rsidRPr="00E376A0">
              <w:t>Modem Start Fault</w:t>
            </w:r>
          </w:p>
        </w:tc>
      </w:tr>
      <w:tr w:rsidR="00E376A0" w:rsidRPr="00E376A0" w14:paraId="419DEC5A" w14:textId="77777777" w:rsidTr="002573CE">
        <w:trPr>
          <w:jc w:val="center"/>
        </w:trPr>
        <w:tc>
          <w:tcPr>
            <w:tcW w:w="2099" w:type="dxa"/>
            <w:shd w:val="clear" w:color="auto" w:fill="auto"/>
          </w:tcPr>
          <w:p w14:paraId="5516BAE1" w14:textId="77777777" w:rsidR="00E376A0" w:rsidRPr="00E376A0" w:rsidRDefault="00E376A0" w:rsidP="00E376A0">
            <w:pPr>
              <w:spacing w:before="60" w:after="60"/>
            </w:pPr>
            <w:r w:rsidRPr="00E376A0">
              <w:t>26 - FAULT</w:t>
            </w:r>
          </w:p>
        </w:tc>
        <w:tc>
          <w:tcPr>
            <w:tcW w:w="2563" w:type="dxa"/>
            <w:shd w:val="clear" w:color="auto" w:fill="auto"/>
          </w:tcPr>
          <w:p w14:paraId="640C296B" w14:textId="77777777" w:rsidR="00E376A0" w:rsidRPr="00E376A0" w:rsidRDefault="00E376A0" w:rsidP="00E376A0">
            <w:pPr>
              <w:spacing w:before="60" w:after="60"/>
            </w:pPr>
            <w:r w:rsidRPr="00E376A0">
              <w:t>System Start Fault</w:t>
            </w:r>
          </w:p>
        </w:tc>
      </w:tr>
      <w:tr w:rsidR="00E376A0" w:rsidRPr="00E376A0" w14:paraId="520F854F" w14:textId="77777777" w:rsidTr="002573CE">
        <w:trPr>
          <w:jc w:val="center"/>
        </w:trPr>
        <w:tc>
          <w:tcPr>
            <w:tcW w:w="2099" w:type="dxa"/>
            <w:shd w:val="clear" w:color="auto" w:fill="auto"/>
          </w:tcPr>
          <w:p w14:paraId="6281038C" w14:textId="77777777" w:rsidR="00E376A0" w:rsidRPr="00E376A0" w:rsidRDefault="00E376A0" w:rsidP="00E376A0">
            <w:pPr>
              <w:spacing w:before="60" w:after="60"/>
            </w:pPr>
            <w:r w:rsidRPr="00E376A0">
              <w:t>28 - FAULT</w:t>
            </w:r>
          </w:p>
        </w:tc>
        <w:tc>
          <w:tcPr>
            <w:tcW w:w="2563" w:type="dxa"/>
            <w:shd w:val="clear" w:color="auto" w:fill="auto"/>
          </w:tcPr>
          <w:p w14:paraId="0A71FD4F" w14:textId="77777777" w:rsidR="00E376A0" w:rsidRPr="00E376A0" w:rsidRDefault="00E376A0" w:rsidP="00E376A0">
            <w:pPr>
              <w:spacing w:before="60" w:after="60"/>
            </w:pPr>
            <w:r w:rsidRPr="00E376A0">
              <w:t>Nav Start Fault</w:t>
            </w:r>
          </w:p>
        </w:tc>
      </w:tr>
      <w:tr w:rsidR="00E376A0" w:rsidRPr="00E376A0" w14:paraId="2AB0748D" w14:textId="77777777" w:rsidTr="002573CE">
        <w:trPr>
          <w:jc w:val="center"/>
        </w:trPr>
        <w:tc>
          <w:tcPr>
            <w:tcW w:w="2099" w:type="dxa"/>
            <w:shd w:val="clear" w:color="auto" w:fill="auto"/>
          </w:tcPr>
          <w:p w14:paraId="3879F7B9" w14:textId="77777777" w:rsidR="00E376A0" w:rsidRPr="00E376A0" w:rsidRDefault="00E376A0" w:rsidP="00E376A0">
            <w:pPr>
              <w:spacing w:before="60" w:after="60"/>
            </w:pPr>
            <w:r w:rsidRPr="00E376A0">
              <w:t>29- FAULT</w:t>
            </w:r>
          </w:p>
        </w:tc>
        <w:tc>
          <w:tcPr>
            <w:tcW w:w="2563" w:type="dxa"/>
            <w:shd w:val="clear" w:color="auto" w:fill="auto"/>
          </w:tcPr>
          <w:p w14:paraId="3A214DBF" w14:textId="77777777" w:rsidR="00E376A0" w:rsidRPr="00E376A0" w:rsidRDefault="00E376A0" w:rsidP="00E376A0">
            <w:pPr>
              <w:spacing w:before="60" w:after="60"/>
            </w:pPr>
            <w:r w:rsidRPr="00E376A0">
              <w:t>HPT Start Fault</w:t>
            </w:r>
          </w:p>
        </w:tc>
      </w:tr>
      <w:tr w:rsidR="00E376A0" w:rsidRPr="00E376A0" w14:paraId="48E87D05" w14:textId="77777777" w:rsidTr="002573CE">
        <w:trPr>
          <w:jc w:val="center"/>
        </w:trPr>
        <w:tc>
          <w:tcPr>
            <w:tcW w:w="2099" w:type="dxa"/>
            <w:shd w:val="clear" w:color="auto" w:fill="auto"/>
          </w:tcPr>
          <w:p w14:paraId="4E7408BC" w14:textId="77777777" w:rsidR="00E376A0" w:rsidRPr="00E376A0" w:rsidRDefault="00E376A0" w:rsidP="00E376A0">
            <w:pPr>
              <w:spacing w:before="60" w:after="60"/>
            </w:pPr>
            <w:r w:rsidRPr="00E376A0">
              <w:t>FF - FAULT</w:t>
            </w:r>
          </w:p>
        </w:tc>
        <w:tc>
          <w:tcPr>
            <w:tcW w:w="2563" w:type="dxa"/>
            <w:shd w:val="clear" w:color="auto" w:fill="auto"/>
          </w:tcPr>
          <w:p w14:paraId="547FE106" w14:textId="77777777" w:rsidR="00E376A0" w:rsidRPr="00E376A0" w:rsidRDefault="00E376A0" w:rsidP="00E376A0">
            <w:pPr>
              <w:spacing w:before="60" w:after="60"/>
            </w:pPr>
            <w:r w:rsidRPr="00E376A0">
              <w:t>App Start Fault</w:t>
            </w:r>
          </w:p>
        </w:tc>
      </w:tr>
    </w:tbl>
    <w:p w14:paraId="186666CD" w14:textId="10DE6218" w:rsidR="00E376A0" w:rsidRPr="00E376A0" w:rsidRDefault="00E376A0" w:rsidP="00572CDF">
      <w:pPr>
        <w:pStyle w:val="Heading3"/>
      </w:pPr>
      <w:bookmarkStart w:id="5793" w:name="_Toc442452007"/>
      <w:bookmarkStart w:id="5794" w:name="_Toc387934383"/>
      <w:bookmarkStart w:id="5795" w:name="_Toc442905401"/>
      <w:bookmarkEnd w:id="5793"/>
      <w:r w:rsidRPr="00E376A0">
        <w:t>[</w:t>
      </w:r>
      <w:ins w:id="5796" w:author="Smullen, Lizz" w:date="2016-02-10T15:59:00Z">
        <w:r w:rsidR="00511DAD">
          <w:t>B</w:t>
        </w:r>
      </w:ins>
      <w:del w:id="5797" w:author="Smullen, Lizz" w:date="2016-02-10T15:59:00Z">
        <w:r w:rsidRPr="00E376A0" w:rsidDel="00511DAD">
          <w:delText>IR</w:delText>
        </w:r>
      </w:del>
      <w:r w:rsidRPr="00E376A0">
        <w:t>] ACMU Fault Codes for External Problems</w:t>
      </w:r>
      <w:bookmarkEnd w:id="5792"/>
      <w:bookmarkEnd w:id="5794"/>
      <w:bookmarkEnd w:id="5795"/>
      <w:r w:rsidRPr="00E376A0">
        <w:t xml:space="preserve"> </w:t>
      </w:r>
    </w:p>
    <w:p w14:paraId="2B8294B3" w14:textId="5BF82053" w:rsidR="00E376A0" w:rsidRDefault="00E376A0" w:rsidP="00E376A0">
      <w:r w:rsidRPr="00E376A0">
        <w:t xml:space="preserve">Some ACMU LED display codes can help detect incorrect or missing cable connections. If one of the fault codes listed in </w:t>
      </w:r>
      <w:r w:rsidRPr="00E376A0">
        <w:fldChar w:fldCharType="begin"/>
      </w:r>
      <w:r w:rsidRPr="00E376A0">
        <w:instrText xml:space="preserve"> REF _Ref425074377 \h </w:instrText>
      </w:r>
      <w:r w:rsidRPr="00E376A0">
        <w:fldChar w:fldCharType="separate"/>
      </w:r>
      <w:ins w:id="5798" w:author="Smullen, Lizz" w:date="2016-02-11T09:16:00Z">
        <w:r w:rsidR="0088531C" w:rsidRPr="00E376A0">
          <w:rPr>
            <w:rFonts w:ascii="Arial" w:hAnsi="Arial" w:cs="Arial"/>
            <w:b/>
            <w:sz w:val="18"/>
          </w:rPr>
          <w:t xml:space="preserve">Table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3</w:t>
        </w:r>
      </w:ins>
      <w:del w:id="5799" w:author="Smullen, Lizz" w:date="2016-02-11T09:16:00Z">
        <w:r w:rsidR="00805FE1" w:rsidRPr="00E376A0" w:rsidDel="0088531C">
          <w:rPr>
            <w:rFonts w:ascii="Arial" w:hAnsi="Arial" w:cs="Arial"/>
            <w:b/>
            <w:sz w:val="18"/>
          </w:rPr>
          <w:delText xml:space="preserve">Table </w:delText>
        </w:r>
        <w:r w:rsidR="00805FE1" w:rsidDel="0088531C">
          <w:rPr>
            <w:rFonts w:ascii="Arial" w:hAnsi="Arial" w:cs="Arial"/>
            <w:b/>
            <w:noProof/>
            <w:sz w:val="18"/>
          </w:rPr>
          <w:delText>7</w:delText>
        </w:r>
        <w:r w:rsidR="00805FE1" w:rsidRPr="00E376A0" w:rsidDel="0088531C">
          <w:rPr>
            <w:rFonts w:ascii="Arial" w:hAnsi="Arial" w:cs="Arial"/>
            <w:b/>
            <w:sz w:val="18"/>
          </w:rPr>
          <w:noBreakHyphen/>
        </w:r>
        <w:r w:rsidR="00805FE1" w:rsidDel="0088531C">
          <w:rPr>
            <w:rFonts w:ascii="Arial" w:hAnsi="Arial" w:cs="Arial"/>
            <w:b/>
            <w:noProof/>
            <w:sz w:val="18"/>
          </w:rPr>
          <w:delText>3</w:delText>
        </w:r>
      </w:del>
      <w:r w:rsidRPr="00E376A0">
        <w:fldChar w:fldCharType="end"/>
      </w:r>
      <w:r w:rsidRPr="00E376A0">
        <w:t xml:space="preserve"> is present on the LED display, check the corresponding cabling.</w:t>
      </w:r>
    </w:p>
    <w:p w14:paraId="4B8F62C8" w14:textId="57C30DE3" w:rsidR="00E376A0" w:rsidRPr="00E376A0" w:rsidRDefault="00E376A0" w:rsidP="00E376A0">
      <w:pPr>
        <w:keepNext/>
        <w:jc w:val="center"/>
        <w:rPr>
          <w:rFonts w:ascii="Arial" w:hAnsi="Arial" w:cs="Arial"/>
          <w:b/>
          <w:sz w:val="18"/>
        </w:rPr>
      </w:pPr>
      <w:bookmarkStart w:id="5800" w:name="_Ref425074377"/>
      <w:bookmarkStart w:id="5801" w:name="_Toc441816725"/>
      <w:bookmarkStart w:id="5802" w:name="_Toc442452063"/>
      <w:r w:rsidRPr="00E376A0">
        <w:rPr>
          <w:rFonts w:ascii="Arial" w:hAnsi="Arial" w:cs="Arial"/>
          <w:b/>
          <w:sz w:val="18"/>
        </w:rPr>
        <w:t xml:space="preserve">Table </w:t>
      </w:r>
      <w:ins w:id="5803" w:author="Smullen, Lizz" w:date="2016-02-10T21:46:00Z">
        <w:r w:rsidR="00772D1E">
          <w:rPr>
            <w:rFonts w:ascii="Arial" w:hAnsi="Arial" w:cs="Arial"/>
            <w:b/>
            <w:sz w:val="18"/>
          </w:rPr>
          <w:fldChar w:fldCharType="begin"/>
        </w:r>
        <w:r w:rsidR="00772D1E">
          <w:rPr>
            <w:rFonts w:ascii="Arial" w:hAnsi="Arial" w:cs="Arial"/>
            <w:b/>
            <w:sz w:val="18"/>
          </w:rPr>
          <w:instrText xml:space="preserve"> STYLEREF 1 \s </w:instrText>
        </w:r>
      </w:ins>
      <w:r w:rsidR="00772D1E">
        <w:rPr>
          <w:rFonts w:ascii="Arial" w:hAnsi="Arial" w:cs="Arial"/>
          <w:b/>
          <w:sz w:val="18"/>
        </w:rPr>
        <w:fldChar w:fldCharType="separate"/>
      </w:r>
      <w:r w:rsidR="0088531C">
        <w:rPr>
          <w:rFonts w:ascii="Arial" w:hAnsi="Arial" w:cs="Arial"/>
          <w:b/>
          <w:noProof/>
          <w:sz w:val="18"/>
        </w:rPr>
        <w:t>7</w:t>
      </w:r>
      <w:ins w:id="5804" w:author="Smullen, Lizz" w:date="2016-02-10T21:46:00Z">
        <w:r w:rsidR="00772D1E">
          <w:rPr>
            <w:rFonts w:ascii="Arial" w:hAnsi="Arial" w:cs="Arial"/>
            <w:b/>
            <w:sz w:val="18"/>
          </w:rPr>
          <w:fldChar w:fldCharType="end"/>
        </w:r>
        <w:r w:rsidR="00772D1E">
          <w:rPr>
            <w:rFonts w:ascii="Arial" w:hAnsi="Arial" w:cs="Arial"/>
            <w:b/>
            <w:sz w:val="18"/>
          </w:rPr>
          <w:t>.</w:t>
        </w:r>
        <w:r w:rsidR="00772D1E">
          <w:rPr>
            <w:rFonts w:ascii="Arial" w:hAnsi="Arial" w:cs="Arial"/>
            <w:b/>
            <w:sz w:val="18"/>
          </w:rPr>
          <w:fldChar w:fldCharType="begin"/>
        </w:r>
        <w:r w:rsidR="00772D1E">
          <w:rPr>
            <w:rFonts w:ascii="Arial" w:hAnsi="Arial" w:cs="Arial"/>
            <w:b/>
            <w:sz w:val="18"/>
          </w:rPr>
          <w:instrText xml:space="preserve"> SEQ Table \* ARABIC \s 1 </w:instrText>
        </w:r>
      </w:ins>
      <w:r w:rsidR="00772D1E">
        <w:rPr>
          <w:rFonts w:ascii="Arial" w:hAnsi="Arial" w:cs="Arial"/>
          <w:b/>
          <w:sz w:val="18"/>
        </w:rPr>
        <w:fldChar w:fldCharType="separate"/>
      </w:r>
      <w:ins w:id="5805" w:author="Smullen, Lizz" w:date="2016-02-11T09:16:00Z">
        <w:r w:rsidR="0088531C">
          <w:rPr>
            <w:rFonts w:ascii="Arial" w:hAnsi="Arial" w:cs="Arial"/>
            <w:b/>
            <w:noProof/>
            <w:sz w:val="18"/>
          </w:rPr>
          <w:t>3</w:t>
        </w:r>
      </w:ins>
      <w:ins w:id="5806" w:author="Smullen, Lizz" w:date="2016-02-10T21:46:00Z">
        <w:r w:rsidR="00772D1E">
          <w:rPr>
            <w:rFonts w:ascii="Arial" w:hAnsi="Arial" w:cs="Arial"/>
            <w:b/>
            <w:sz w:val="18"/>
          </w:rPr>
          <w:fldChar w:fldCharType="end"/>
        </w:r>
      </w:ins>
      <w:del w:id="5807" w:author="Smullen, Lizz" w:date="2016-02-10T21:46:00Z">
        <w:r w:rsidRPr="00E376A0" w:rsidDel="00772D1E">
          <w:rPr>
            <w:rFonts w:ascii="Arial" w:hAnsi="Arial" w:cs="Arial"/>
            <w:b/>
            <w:sz w:val="18"/>
          </w:rPr>
          <w:fldChar w:fldCharType="begin"/>
        </w:r>
        <w:r w:rsidRPr="00E376A0" w:rsidDel="00772D1E">
          <w:rPr>
            <w:rFonts w:ascii="Arial" w:hAnsi="Arial" w:cs="Arial"/>
            <w:b/>
            <w:sz w:val="18"/>
          </w:rPr>
          <w:delInstrText xml:space="preserve"> STYLEREF 1 \s </w:delInstrText>
        </w:r>
        <w:r w:rsidRPr="00E376A0" w:rsidDel="00772D1E">
          <w:rPr>
            <w:rFonts w:ascii="Arial" w:hAnsi="Arial" w:cs="Arial"/>
            <w:b/>
            <w:sz w:val="18"/>
          </w:rPr>
          <w:fldChar w:fldCharType="separate"/>
        </w:r>
        <w:r w:rsidR="00805FE1" w:rsidDel="00772D1E">
          <w:rPr>
            <w:rFonts w:ascii="Arial" w:hAnsi="Arial" w:cs="Arial"/>
            <w:b/>
            <w:noProof/>
            <w:sz w:val="18"/>
          </w:rPr>
          <w:delText>7</w:delText>
        </w:r>
        <w:r w:rsidRPr="00E376A0" w:rsidDel="00772D1E">
          <w:rPr>
            <w:rFonts w:ascii="Arial" w:hAnsi="Arial" w:cs="Arial"/>
            <w:b/>
            <w:sz w:val="18"/>
          </w:rPr>
          <w:fldChar w:fldCharType="end"/>
        </w:r>
        <w:r w:rsidRPr="00E376A0" w:rsidDel="00772D1E">
          <w:rPr>
            <w:rFonts w:ascii="Arial" w:hAnsi="Arial" w:cs="Arial"/>
            <w:b/>
            <w:sz w:val="18"/>
          </w:rPr>
          <w:noBreakHyphen/>
        </w:r>
        <w:r w:rsidRPr="00E376A0" w:rsidDel="00772D1E">
          <w:rPr>
            <w:rFonts w:ascii="Arial" w:hAnsi="Arial" w:cs="Arial"/>
            <w:b/>
            <w:sz w:val="18"/>
          </w:rPr>
          <w:fldChar w:fldCharType="begin"/>
        </w:r>
        <w:r w:rsidRPr="00E376A0" w:rsidDel="00772D1E">
          <w:rPr>
            <w:rFonts w:ascii="Arial" w:hAnsi="Arial" w:cs="Arial"/>
            <w:b/>
            <w:sz w:val="18"/>
          </w:rPr>
          <w:delInstrText xml:space="preserve"> SEQ Table \* ARABIC \s 1 </w:delInstrText>
        </w:r>
        <w:r w:rsidRPr="00E376A0" w:rsidDel="00772D1E">
          <w:rPr>
            <w:rFonts w:ascii="Arial" w:hAnsi="Arial" w:cs="Arial"/>
            <w:b/>
            <w:sz w:val="18"/>
          </w:rPr>
          <w:fldChar w:fldCharType="separate"/>
        </w:r>
        <w:r w:rsidR="00805FE1" w:rsidDel="00772D1E">
          <w:rPr>
            <w:rFonts w:ascii="Arial" w:hAnsi="Arial" w:cs="Arial"/>
            <w:b/>
            <w:noProof/>
            <w:sz w:val="18"/>
          </w:rPr>
          <w:delText>3</w:delText>
        </w:r>
        <w:r w:rsidRPr="00E376A0" w:rsidDel="00772D1E">
          <w:rPr>
            <w:rFonts w:ascii="Arial" w:hAnsi="Arial" w:cs="Arial"/>
            <w:b/>
            <w:sz w:val="18"/>
          </w:rPr>
          <w:fldChar w:fldCharType="end"/>
        </w:r>
      </w:del>
      <w:bookmarkEnd w:id="5800"/>
      <w:r w:rsidRPr="00E376A0">
        <w:rPr>
          <w:rFonts w:ascii="Arial" w:hAnsi="Arial" w:cs="Arial"/>
          <w:b/>
          <w:sz w:val="18"/>
        </w:rPr>
        <w:t>: [</w:t>
      </w:r>
      <w:r w:rsidR="00BA0C78">
        <w:rPr>
          <w:rFonts w:ascii="Arial" w:hAnsi="Arial" w:cs="Arial"/>
          <w:b/>
          <w:sz w:val="18"/>
        </w:rPr>
        <w:t>B</w:t>
      </w:r>
      <w:r w:rsidRPr="00E376A0">
        <w:rPr>
          <w:rFonts w:ascii="Arial" w:hAnsi="Arial" w:cs="Arial"/>
          <w:b/>
          <w:sz w:val="18"/>
        </w:rPr>
        <w:t xml:space="preserve">] ACMU Fault Codes Indicating </w:t>
      </w:r>
      <w:r w:rsidR="002E68C3">
        <w:rPr>
          <w:rFonts w:ascii="Arial" w:hAnsi="Arial" w:cs="Arial"/>
          <w:b/>
          <w:sz w:val="18"/>
        </w:rPr>
        <w:t>External (</w:t>
      </w:r>
      <w:r w:rsidRPr="00E376A0">
        <w:rPr>
          <w:rFonts w:ascii="Arial" w:hAnsi="Arial" w:cs="Arial"/>
          <w:b/>
          <w:sz w:val="18"/>
        </w:rPr>
        <w:t>Cable</w:t>
      </w:r>
      <w:r w:rsidR="002E68C3">
        <w:rPr>
          <w:rFonts w:ascii="Arial" w:hAnsi="Arial" w:cs="Arial"/>
          <w:b/>
          <w:sz w:val="18"/>
        </w:rPr>
        <w:t>)</w:t>
      </w:r>
      <w:r w:rsidRPr="00E376A0">
        <w:rPr>
          <w:rFonts w:ascii="Arial" w:hAnsi="Arial" w:cs="Arial"/>
          <w:b/>
          <w:sz w:val="18"/>
        </w:rPr>
        <w:t xml:space="preserve"> Problems</w:t>
      </w:r>
      <w:bookmarkEnd w:id="5801"/>
      <w:bookmarkEnd w:id="5802"/>
    </w:p>
    <w:tbl>
      <w:tblPr>
        <w:tblW w:w="0" w:type="auto"/>
        <w:jc w:val="center"/>
        <w:tblInd w:w="19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08" w:author="Smullen, Lizz" w:date="2016-02-10T18:12:00Z">
          <w:tblPr>
            <w:tblW w:w="0" w:type="auto"/>
            <w:jc w:val="center"/>
            <w:tblInd w:w="19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99"/>
        <w:gridCol w:w="4981"/>
        <w:tblGridChange w:id="5809">
          <w:tblGrid>
            <w:gridCol w:w="2090"/>
            <w:gridCol w:w="3889"/>
          </w:tblGrid>
        </w:tblGridChange>
      </w:tblGrid>
      <w:tr w:rsidR="00AC03C9" w:rsidRPr="00E376A0" w14:paraId="38A7D3C3" w14:textId="77777777" w:rsidTr="009104E1">
        <w:trPr>
          <w:jc w:val="center"/>
          <w:trPrChange w:id="5810" w:author="Smullen, Lizz" w:date="2016-02-10T18:12:00Z">
            <w:trPr>
              <w:jc w:val="center"/>
            </w:trPr>
          </w:trPrChange>
        </w:trPr>
        <w:tc>
          <w:tcPr>
            <w:tcW w:w="1299" w:type="dxa"/>
            <w:shd w:val="clear" w:color="auto" w:fill="548DD4" w:themeFill="text2" w:themeFillTint="99"/>
            <w:tcPrChange w:id="5811" w:author="Smullen, Lizz" w:date="2016-02-10T18:12:00Z">
              <w:tcPr>
                <w:tcW w:w="2090" w:type="dxa"/>
                <w:shd w:val="clear" w:color="auto" w:fill="548DD4" w:themeFill="text2" w:themeFillTint="99"/>
              </w:tcPr>
            </w:tcPrChange>
          </w:tcPr>
          <w:p w14:paraId="4E7C739F" w14:textId="1B9D9D50" w:rsidR="00AC03C9" w:rsidRPr="009104E1" w:rsidRDefault="00AC03C9" w:rsidP="00E376A0">
            <w:pPr>
              <w:spacing w:before="60" w:after="60"/>
              <w:rPr>
                <w:sz w:val="18"/>
                <w:szCs w:val="18"/>
                <w:rPrChange w:id="5812" w:author="Smullen, Lizz" w:date="2016-02-10T18:12:00Z">
                  <w:rPr/>
                </w:rPrChange>
              </w:rPr>
            </w:pPr>
            <w:r w:rsidRPr="009104E1">
              <w:rPr>
                <w:b/>
                <w:color w:val="FFFFFF" w:themeColor="background1"/>
                <w:sz w:val="18"/>
                <w:szCs w:val="18"/>
                <w:rPrChange w:id="5813" w:author="Smullen, Lizz" w:date="2016-02-10T18:12:00Z">
                  <w:rPr>
                    <w:b/>
                    <w:color w:val="FFFFFF" w:themeColor="background1"/>
                  </w:rPr>
                </w:rPrChange>
              </w:rPr>
              <w:t>FAULT CODE</w:t>
            </w:r>
          </w:p>
        </w:tc>
        <w:tc>
          <w:tcPr>
            <w:tcW w:w="4981" w:type="dxa"/>
            <w:shd w:val="clear" w:color="auto" w:fill="548DD4" w:themeFill="text2" w:themeFillTint="99"/>
            <w:tcPrChange w:id="5814" w:author="Smullen, Lizz" w:date="2016-02-10T18:12:00Z">
              <w:tcPr>
                <w:tcW w:w="3889" w:type="dxa"/>
                <w:shd w:val="clear" w:color="auto" w:fill="548DD4" w:themeFill="text2" w:themeFillTint="99"/>
              </w:tcPr>
            </w:tcPrChange>
          </w:tcPr>
          <w:p w14:paraId="176C8144" w14:textId="734187A6" w:rsidR="00AC03C9" w:rsidRPr="009104E1" w:rsidRDefault="00AC03C9" w:rsidP="00E376A0">
            <w:pPr>
              <w:spacing w:before="60" w:after="60"/>
              <w:rPr>
                <w:sz w:val="18"/>
                <w:szCs w:val="18"/>
                <w:rPrChange w:id="5815" w:author="Smullen, Lizz" w:date="2016-02-10T18:12:00Z">
                  <w:rPr/>
                </w:rPrChange>
              </w:rPr>
            </w:pPr>
            <w:r w:rsidRPr="009104E1">
              <w:rPr>
                <w:b/>
                <w:color w:val="FFFFFF" w:themeColor="background1"/>
                <w:sz w:val="18"/>
                <w:szCs w:val="18"/>
                <w:rPrChange w:id="5816" w:author="Smullen, Lizz" w:date="2016-02-10T18:12:00Z">
                  <w:rPr>
                    <w:b/>
                    <w:color w:val="FFFFFF" w:themeColor="background1"/>
                  </w:rPr>
                </w:rPrChange>
              </w:rPr>
              <w:t>SUBSYSTEM</w:t>
            </w:r>
          </w:p>
        </w:tc>
      </w:tr>
      <w:tr w:rsidR="00E376A0" w:rsidRPr="00E376A0" w14:paraId="6316F9D0" w14:textId="77777777" w:rsidTr="009104E1">
        <w:trPr>
          <w:jc w:val="center"/>
          <w:trPrChange w:id="5817" w:author="Smullen, Lizz" w:date="2016-02-10T18:13:00Z">
            <w:trPr>
              <w:jc w:val="center"/>
            </w:trPr>
          </w:trPrChange>
        </w:trPr>
        <w:tc>
          <w:tcPr>
            <w:tcW w:w="1299" w:type="dxa"/>
            <w:shd w:val="clear" w:color="auto" w:fill="4F81BD" w:themeFill="accent1"/>
            <w:tcPrChange w:id="5818" w:author="Smullen, Lizz" w:date="2016-02-10T18:13:00Z">
              <w:tcPr>
                <w:tcW w:w="2090" w:type="dxa"/>
                <w:shd w:val="clear" w:color="auto" w:fill="auto"/>
              </w:tcPr>
            </w:tcPrChange>
          </w:tcPr>
          <w:p w14:paraId="56CD5EA2" w14:textId="77777777" w:rsidR="00E376A0" w:rsidRPr="009104E1" w:rsidRDefault="00E376A0">
            <w:pPr>
              <w:pStyle w:val="TableHead1"/>
              <w:rPr>
                <w:sz w:val="18"/>
                <w:szCs w:val="18"/>
                <w:rPrChange w:id="5819" w:author="Smullen, Lizz" w:date="2016-02-10T18:13:00Z">
                  <w:rPr/>
                </w:rPrChange>
              </w:rPr>
              <w:pPrChange w:id="5820" w:author="Smullen, Lizz" w:date="2016-02-10T18:12:00Z">
                <w:pPr>
                  <w:spacing w:before="60" w:after="60"/>
                </w:pPr>
              </w:pPrChange>
            </w:pPr>
            <w:r w:rsidRPr="009104E1">
              <w:rPr>
                <w:sz w:val="18"/>
                <w:szCs w:val="18"/>
                <w:rPrChange w:id="5821" w:author="Smullen, Lizz" w:date="2016-02-10T18:13:00Z">
                  <w:rPr>
                    <w:b/>
                  </w:rPr>
                </w:rPrChange>
              </w:rPr>
              <w:t>16</w:t>
            </w:r>
          </w:p>
        </w:tc>
        <w:tc>
          <w:tcPr>
            <w:tcW w:w="4981" w:type="dxa"/>
            <w:shd w:val="clear" w:color="auto" w:fill="auto"/>
            <w:tcPrChange w:id="5822" w:author="Smullen, Lizz" w:date="2016-02-10T18:13:00Z">
              <w:tcPr>
                <w:tcW w:w="3889" w:type="dxa"/>
                <w:shd w:val="clear" w:color="auto" w:fill="auto"/>
              </w:tcPr>
            </w:tcPrChange>
          </w:tcPr>
          <w:p w14:paraId="1FB44DBC" w14:textId="4713DCAC" w:rsidR="00E376A0" w:rsidRPr="00E376A0" w:rsidRDefault="00E376A0">
            <w:pPr>
              <w:spacing w:before="60" w:after="60"/>
              <w:pPrChange w:id="5823" w:author="Smullen, Lizz" w:date="2016-02-10T18:13:00Z">
                <w:pPr>
                  <w:spacing w:before="60" w:after="60"/>
                  <w:ind w:left="360"/>
                </w:pPr>
              </w:pPrChange>
            </w:pPr>
            <w:r w:rsidRPr="00E376A0">
              <w:t xml:space="preserve">No </w:t>
            </w:r>
            <w:del w:id="5824" w:author="Smullen, Lizz" w:date="2016-02-10T18:13:00Z">
              <w:r w:rsidRPr="00E376A0" w:rsidDel="009104E1">
                <w:delText xml:space="preserve">Navigational </w:delText>
              </w:r>
            </w:del>
            <w:ins w:id="5825" w:author="Smullen, Lizz" w:date="2016-02-10T18:13:00Z">
              <w:r w:rsidR="009104E1">
                <w:t>n</w:t>
              </w:r>
              <w:r w:rsidR="009104E1" w:rsidRPr="00E376A0">
                <w:t xml:space="preserve">avigational </w:t>
              </w:r>
              <w:r w:rsidR="009104E1">
                <w:t>d</w:t>
              </w:r>
            </w:ins>
            <w:del w:id="5826" w:author="Smullen, Lizz" w:date="2016-02-10T18:13:00Z">
              <w:r w:rsidRPr="00E376A0" w:rsidDel="009104E1">
                <w:delText>D</w:delText>
              </w:r>
            </w:del>
            <w:r w:rsidRPr="00E376A0">
              <w:t>ata</w:t>
            </w:r>
            <w:ins w:id="5827" w:author="Smullen, Lizz" w:date="2016-02-10T18:13:00Z">
              <w:r w:rsidR="009104E1">
                <w:t>. The</w:t>
              </w:r>
            </w:ins>
            <w:del w:id="5828" w:author="Smullen, Lizz" w:date="2016-02-10T18:13:00Z">
              <w:r w:rsidRPr="00E376A0" w:rsidDel="009104E1">
                <w:delText xml:space="preserve"> (</w:delText>
              </w:r>
            </w:del>
            <w:ins w:id="5829" w:author="Smullen, Lizz" w:date="2016-02-10T18:13:00Z">
              <w:r w:rsidR="009104E1">
                <w:t xml:space="preserve"> </w:t>
              </w:r>
            </w:ins>
            <w:r w:rsidRPr="00E376A0">
              <w:t xml:space="preserve">INS </w:t>
            </w:r>
            <w:ins w:id="5830" w:author="Smullen, Lizz" w:date="2016-02-10T18:13:00Z">
              <w:r w:rsidR="009104E1">
                <w:t xml:space="preserve">is </w:t>
              </w:r>
            </w:ins>
            <w:r w:rsidRPr="00E376A0">
              <w:t>not powered</w:t>
            </w:r>
            <w:ins w:id="5831" w:author="Smullen, Lizz" w:date="2016-02-10T18:13:00Z">
              <w:r w:rsidR="009104E1">
                <w:t xml:space="preserve">, not </w:t>
              </w:r>
            </w:ins>
            <w:del w:id="5832" w:author="Smullen, Lizz" w:date="2016-02-10T18:13:00Z">
              <w:r w:rsidRPr="00E376A0" w:rsidDel="009104E1">
                <w:delText xml:space="preserve"> or </w:delText>
              </w:r>
            </w:del>
            <w:ins w:id="5833" w:author="Smullen, Lizz" w:date="2016-02-10T18:13:00Z">
              <w:r w:rsidR="009104E1">
                <w:t>a</w:t>
              </w:r>
            </w:ins>
            <w:del w:id="5834" w:author="Smullen, Lizz" w:date="2016-02-10T18:13:00Z">
              <w:r w:rsidRPr="00E376A0" w:rsidDel="009104E1">
                <w:delText>A</w:delText>
              </w:r>
            </w:del>
            <w:r w:rsidRPr="00E376A0">
              <w:t>ligned</w:t>
            </w:r>
            <w:ins w:id="5835" w:author="Smullen, Lizz" w:date="2016-02-10T18:14:00Z">
              <w:r w:rsidR="009104E1">
                <w:t xml:space="preserve"> or the</w:t>
              </w:r>
            </w:ins>
            <w:del w:id="5836" w:author="Smullen, Lizz" w:date="2016-02-10T18:14:00Z">
              <w:r w:rsidRPr="00E376A0" w:rsidDel="009104E1">
                <w:delText>;</w:delText>
              </w:r>
            </w:del>
            <w:r w:rsidRPr="00E376A0">
              <w:t xml:space="preserve"> cable connection incorrect)</w:t>
            </w:r>
          </w:p>
        </w:tc>
      </w:tr>
      <w:tr w:rsidR="00E376A0" w:rsidRPr="00E376A0" w14:paraId="40A250E3" w14:textId="77777777" w:rsidTr="009104E1">
        <w:trPr>
          <w:jc w:val="center"/>
          <w:trPrChange w:id="5837" w:author="Smullen, Lizz" w:date="2016-02-10T18:13:00Z">
            <w:trPr>
              <w:jc w:val="center"/>
            </w:trPr>
          </w:trPrChange>
        </w:trPr>
        <w:tc>
          <w:tcPr>
            <w:tcW w:w="1299" w:type="dxa"/>
            <w:shd w:val="clear" w:color="auto" w:fill="4F81BD" w:themeFill="accent1"/>
            <w:tcPrChange w:id="5838" w:author="Smullen, Lizz" w:date="2016-02-10T18:13:00Z">
              <w:tcPr>
                <w:tcW w:w="2090" w:type="dxa"/>
                <w:shd w:val="clear" w:color="auto" w:fill="auto"/>
              </w:tcPr>
            </w:tcPrChange>
          </w:tcPr>
          <w:p w14:paraId="037A9C93" w14:textId="77777777" w:rsidR="00E376A0" w:rsidRPr="009104E1" w:rsidRDefault="00E376A0">
            <w:pPr>
              <w:pStyle w:val="TableHead1"/>
              <w:rPr>
                <w:sz w:val="18"/>
                <w:szCs w:val="18"/>
                <w:rPrChange w:id="5839" w:author="Smullen, Lizz" w:date="2016-02-10T18:13:00Z">
                  <w:rPr/>
                </w:rPrChange>
              </w:rPr>
              <w:pPrChange w:id="5840" w:author="Smullen, Lizz" w:date="2016-02-10T18:12:00Z">
                <w:pPr>
                  <w:spacing w:before="60" w:after="60"/>
                </w:pPr>
              </w:pPrChange>
            </w:pPr>
            <w:r w:rsidRPr="009104E1">
              <w:rPr>
                <w:sz w:val="18"/>
                <w:szCs w:val="18"/>
                <w:rPrChange w:id="5841" w:author="Smullen, Lizz" w:date="2016-02-10T18:13:00Z">
                  <w:rPr>
                    <w:b/>
                  </w:rPr>
                </w:rPrChange>
              </w:rPr>
              <w:t>0F</w:t>
            </w:r>
          </w:p>
        </w:tc>
        <w:tc>
          <w:tcPr>
            <w:tcW w:w="4981" w:type="dxa"/>
            <w:shd w:val="clear" w:color="auto" w:fill="auto"/>
            <w:tcPrChange w:id="5842" w:author="Smullen, Lizz" w:date="2016-02-10T18:13:00Z">
              <w:tcPr>
                <w:tcW w:w="3889" w:type="dxa"/>
                <w:shd w:val="clear" w:color="auto" w:fill="auto"/>
              </w:tcPr>
            </w:tcPrChange>
          </w:tcPr>
          <w:p w14:paraId="11D5581F" w14:textId="13AE9577" w:rsidR="00E376A0" w:rsidRPr="00E376A0" w:rsidRDefault="009104E1">
            <w:pPr>
              <w:spacing w:before="60" w:after="60"/>
              <w:pPrChange w:id="5843" w:author="Smullen, Lizz" w:date="2016-02-10T18:14:00Z">
                <w:pPr>
                  <w:spacing w:before="60" w:after="60"/>
                  <w:ind w:left="360"/>
                </w:pPr>
              </w:pPrChange>
            </w:pPr>
            <w:ins w:id="5844" w:author="Smullen, Lizz" w:date="2016-02-10T18:14:00Z">
              <w:r>
                <w:t>A b</w:t>
              </w:r>
            </w:ins>
            <w:del w:id="5845" w:author="Smullen, Lizz" w:date="2016-02-10T18:14:00Z">
              <w:r w:rsidR="00E376A0" w:rsidRPr="00E376A0" w:rsidDel="009104E1">
                <w:delText>B</w:delText>
              </w:r>
            </w:del>
            <w:r w:rsidR="00E376A0" w:rsidRPr="00E376A0">
              <w:t xml:space="preserve">reak </w:t>
            </w:r>
            <w:ins w:id="5846" w:author="Smullen, Lizz" w:date="2016-02-10T18:14:00Z">
              <w:r>
                <w:t xml:space="preserve">exists </w:t>
              </w:r>
            </w:ins>
            <w:r w:rsidR="00E376A0" w:rsidRPr="00E376A0">
              <w:t>in</w:t>
            </w:r>
            <w:ins w:id="5847" w:author="Smullen, Lizz" w:date="2016-02-10T18:14:00Z">
              <w:r>
                <w:t xml:space="preserve"> the </w:t>
              </w:r>
            </w:ins>
            <w:del w:id="5848" w:author="Smullen, Lizz" w:date="2016-02-10T18:14:00Z">
              <w:r w:rsidR="00E376A0" w:rsidRPr="00E376A0" w:rsidDel="009104E1">
                <w:delText xml:space="preserve"> </w:delText>
              </w:r>
            </w:del>
            <w:r w:rsidR="00E376A0" w:rsidRPr="00E376A0">
              <w:t>ACMU J4 to GAU cabling</w:t>
            </w:r>
          </w:p>
        </w:tc>
      </w:tr>
      <w:tr w:rsidR="00E376A0" w:rsidRPr="00E376A0" w14:paraId="56CC17B2" w14:textId="77777777" w:rsidTr="009104E1">
        <w:trPr>
          <w:jc w:val="center"/>
          <w:trPrChange w:id="5849" w:author="Smullen, Lizz" w:date="2016-02-10T18:13:00Z">
            <w:trPr>
              <w:jc w:val="center"/>
            </w:trPr>
          </w:trPrChange>
        </w:trPr>
        <w:tc>
          <w:tcPr>
            <w:tcW w:w="1299" w:type="dxa"/>
            <w:shd w:val="clear" w:color="auto" w:fill="4F81BD" w:themeFill="accent1"/>
            <w:tcPrChange w:id="5850" w:author="Smullen, Lizz" w:date="2016-02-10T18:13:00Z">
              <w:tcPr>
                <w:tcW w:w="2090" w:type="dxa"/>
                <w:shd w:val="clear" w:color="auto" w:fill="auto"/>
              </w:tcPr>
            </w:tcPrChange>
          </w:tcPr>
          <w:p w14:paraId="2E05F413" w14:textId="77777777" w:rsidR="00E376A0" w:rsidRPr="009104E1" w:rsidRDefault="00E376A0">
            <w:pPr>
              <w:pStyle w:val="TableHead1"/>
              <w:rPr>
                <w:sz w:val="18"/>
                <w:szCs w:val="18"/>
                <w:rPrChange w:id="5851" w:author="Smullen, Lizz" w:date="2016-02-10T18:13:00Z">
                  <w:rPr/>
                </w:rPrChange>
              </w:rPr>
              <w:pPrChange w:id="5852" w:author="Smullen, Lizz" w:date="2016-02-10T18:12:00Z">
                <w:pPr>
                  <w:spacing w:before="60" w:after="60"/>
                </w:pPr>
              </w:pPrChange>
            </w:pPr>
            <w:r w:rsidRPr="009104E1">
              <w:rPr>
                <w:sz w:val="18"/>
                <w:szCs w:val="18"/>
                <w:rPrChange w:id="5853" w:author="Smullen, Lizz" w:date="2016-02-10T18:13:00Z">
                  <w:rPr>
                    <w:b/>
                  </w:rPr>
                </w:rPrChange>
              </w:rPr>
              <w:lastRenderedPageBreak/>
              <w:t xml:space="preserve">16, 1C </w:t>
            </w:r>
          </w:p>
        </w:tc>
        <w:tc>
          <w:tcPr>
            <w:tcW w:w="4981" w:type="dxa"/>
            <w:shd w:val="clear" w:color="auto" w:fill="auto"/>
            <w:tcPrChange w:id="5854" w:author="Smullen, Lizz" w:date="2016-02-10T18:13:00Z">
              <w:tcPr>
                <w:tcW w:w="3889" w:type="dxa"/>
                <w:shd w:val="clear" w:color="auto" w:fill="auto"/>
              </w:tcPr>
            </w:tcPrChange>
          </w:tcPr>
          <w:p w14:paraId="35714E0D" w14:textId="3B5ED9FC" w:rsidR="00E376A0" w:rsidRPr="00E376A0" w:rsidRDefault="009104E1" w:rsidP="00E376A0">
            <w:pPr>
              <w:spacing w:before="60" w:after="60"/>
            </w:pPr>
            <w:ins w:id="5855" w:author="Smullen, Lizz" w:date="2016-02-10T18:14:00Z">
              <w:r>
                <w:t xml:space="preserve">The </w:t>
              </w:r>
            </w:ins>
            <w:r w:rsidR="00E376A0" w:rsidRPr="00E376A0">
              <w:t xml:space="preserve">ACMU J3 </w:t>
            </w:r>
            <w:ins w:id="5856" w:author="Smullen, Lizz" w:date="2016-02-10T18:14:00Z">
              <w:r>
                <w:t>is d</w:t>
              </w:r>
            </w:ins>
            <w:del w:id="5857" w:author="Smullen, Lizz" w:date="2016-02-10T18:14:00Z">
              <w:r w:rsidR="00E376A0" w:rsidRPr="00E376A0" w:rsidDel="009104E1">
                <w:delText>D</w:delText>
              </w:r>
            </w:del>
            <w:r w:rsidR="00E376A0" w:rsidRPr="00E376A0">
              <w:t>isconnected</w:t>
            </w:r>
          </w:p>
        </w:tc>
      </w:tr>
      <w:tr w:rsidR="00E376A0" w:rsidRPr="00E376A0" w14:paraId="61A0FB03" w14:textId="77777777" w:rsidTr="009104E1">
        <w:trPr>
          <w:jc w:val="center"/>
          <w:trPrChange w:id="5858" w:author="Smullen, Lizz" w:date="2016-02-10T18:13:00Z">
            <w:trPr>
              <w:jc w:val="center"/>
            </w:trPr>
          </w:trPrChange>
        </w:trPr>
        <w:tc>
          <w:tcPr>
            <w:tcW w:w="1299" w:type="dxa"/>
            <w:shd w:val="clear" w:color="auto" w:fill="4F81BD" w:themeFill="accent1"/>
            <w:tcPrChange w:id="5859" w:author="Smullen, Lizz" w:date="2016-02-10T18:13:00Z">
              <w:tcPr>
                <w:tcW w:w="2090" w:type="dxa"/>
                <w:shd w:val="clear" w:color="auto" w:fill="auto"/>
              </w:tcPr>
            </w:tcPrChange>
          </w:tcPr>
          <w:p w14:paraId="6EB5F2BC" w14:textId="77777777" w:rsidR="00E376A0" w:rsidRPr="009104E1" w:rsidRDefault="00E376A0">
            <w:pPr>
              <w:pStyle w:val="TableHead1"/>
              <w:rPr>
                <w:sz w:val="18"/>
                <w:szCs w:val="18"/>
                <w:rPrChange w:id="5860" w:author="Smullen, Lizz" w:date="2016-02-10T18:13:00Z">
                  <w:rPr/>
                </w:rPrChange>
              </w:rPr>
              <w:pPrChange w:id="5861" w:author="Smullen, Lizz" w:date="2016-02-10T18:12:00Z">
                <w:pPr>
                  <w:spacing w:before="60" w:after="60"/>
                </w:pPr>
              </w:pPrChange>
            </w:pPr>
            <w:r w:rsidRPr="009104E1">
              <w:rPr>
                <w:sz w:val="18"/>
                <w:szCs w:val="18"/>
                <w:rPrChange w:id="5862" w:author="Smullen, Lizz" w:date="2016-02-10T18:13:00Z">
                  <w:rPr>
                    <w:b/>
                  </w:rPr>
                </w:rPrChange>
              </w:rPr>
              <w:t xml:space="preserve">1C </w:t>
            </w:r>
          </w:p>
        </w:tc>
        <w:tc>
          <w:tcPr>
            <w:tcW w:w="4981" w:type="dxa"/>
            <w:shd w:val="clear" w:color="auto" w:fill="auto"/>
            <w:tcPrChange w:id="5863" w:author="Smullen, Lizz" w:date="2016-02-10T18:13:00Z">
              <w:tcPr>
                <w:tcW w:w="3889" w:type="dxa"/>
                <w:shd w:val="clear" w:color="auto" w:fill="auto"/>
              </w:tcPr>
            </w:tcPrChange>
          </w:tcPr>
          <w:p w14:paraId="552E05CA" w14:textId="08C6A0BC" w:rsidR="00E376A0" w:rsidRPr="00E376A0" w:rsidRDefault="009104E1" w:rsidP="00E376A0">
            <w:pPr>
              <w:spacing w:before="60" w:after="60"/>
            </w:pPr>
            <w:ins w:id="5864" w:author="Smullen, Lizz" w:date="2016-02-10T18:14:00Z">
              <w:r>
                <w:t xml:space="preserve">The </w:t>
              </w:r>
            </w:ins>
            <w:r w:rsidR="00E376A0" w:rsidRPr="00E376A0">
              <w:t xml:space="preserve">HPT J3 </w:t>
            </w:r>
            <w:ins w:id="5865" w:author="Smullen, Lizz" w:date="2016-02-10T18:14:00Z">
              <w:r>
                <w:t>is d</w:t>
              </w:r>
            </w:ins>
            <w:del w:id="5866" w:author="Smullen, Lizz" w:date="2016-02-10T18:14:00Z">
              <w:r w:rsidR="00E376A0" w:rsidRPr="00E376A0" w:rsidDel="009104E1">
                <w:delText>D</w:delText>
              </w:r>
            </w:del>
            <w:r w:rsidR="00E376A0" w:rsidRPr="00E376A0">
              <w:t>isconnected</w:t>
            </w:r>
          </w:p>
        </w:tc>
      </w:tr>
      <w:tr w:rsidR="00E376A0" w:rsidRPr="00E376A0" w14:paraId="7FE691FC" w14:textId="77777777" w:rsidTr="009104E1">
        <w:trPr>
          <w:jc w:val="center"/>
          <w:trPrChange w:id="5867" w:author="Smullen, Lizz" w:date="2016-02-10T18:13:00Z">
            <w:trPr>
              <w:jc w:val="center"/>
            </w:trPr>
          </w:trPrChange>
        </w:trPr>
        <w:tc>
          <w:tcPr>
            <w:tcW w:w="1299" w:type="dxa"/>
            <w:shd w:val="clear" w:color="auto" w:fill="4F81BD" w:themeFill="accent1"/>
            <w:tcPrChange w:id="5868" w:author="Smullen, Lizz" w:date="2016-02-10T18:13:00Z">
              <w:tcPr>
                <w:tcW w:w="2090" w:type="dxa"/>
                <w:shd w:val="clear" w:color="auto" w:fill="auto"/>
              </w:tcPr>
            </w:tcPrChange>
          </w:tcPr>
          <w:p w14:paraId="77CA79C1" w14:textId="77777777" w:rsidR="00E376A0" w:rsidRPr="009104E1" w:rsidRDefault="00E376A0">
            <w:pPr>
              <w:pStyle w:val="TableHead1"/>
              <w:rPr>
                <w:sz w:val="18"/>
                <w:szCs w:val="18"/>
                <w:rPrChange w:id="5869" w:author="Smullen, Lizz" w:date="2016-02-10T18:13:00Z">
                  <w:rPr/>
                </w:rPrChange>
              </w:rPr>
              <w:pPrChange w:id="5870" w:author="Smullen, Lizz" w:date="2016-02-10T18:12:00Z">
                <w:pPr>
                  <w:spacing w:before="60" w:after="60"/>
                </w:pPr>
              </w:pPrChange>
            </w:pPr>
            <w:r w:rsidRPr="009104E1">
              <w:rPr>
                <w:sz w:val="18"/>
                <w:szCs w:val="18"/>
                <w:rPrChange w:id="5871" w:author="Smullen, Lizz" w:date="2016-02-10T18:13:00Z">
                  <w:rPr>
                    <w:b/>
                  </w:rPr>
                </w:rPrChange>
              </w:rPr>
              <w:t>1A</w:t>
            </w:r>
          </w:p>
        </w:tc>
        <w:tc>
          <w:tcPr>
            <w:tcW w:w="4981" w:type="dxa"/>
            <w:shd w:val="clear" w:color="auto" w:fill="auto"/>
            <w:tcPrChange w:id="5872" w:author="Smullen, Lizz" w:date="2016-02-10T18:13:00Z">
              <w:tcPr>
                <w:tcW w:w="3889" w:type="dxa"/>
                <w:shd w:val="clear" w:color="auto" w:fill="auto"/>
              </w:tcPr>
            </w:tcPrChange>
          </w:tcPr>
          <w:p w14:paraId="2DADCEE2" w14:textId="47110551" w:rsidR="00E376A0" w:rsidRPr="00E376A0" w:rsidRDefault="00E376A0" w:rsidP="00E376A0">
            <w:pPr>
              <w:spacing w:before="60" w:after="60"/>
            </w:pPr>
            <w:r w:rsidRPr="00E376A0">
              <w:t xml:space="preserve">HPT J2 or ACMU J2 </w:t>
            </w:r>
            <w:ins w:id="5873" w:author="Smullen, Lizz" w:date="2016-02-10T18:14:00Z">
              <w:r w:rsidR="009104E1">
                <w:t>is d</w:t>
              </w:r>
            </w:ins>
            <w:del w:id="5874" w:author="Smullen, Lizz" w:date="2016-02-10T18:14:00Z">
              <w:r w:rsidRPr="00E376A0" w:rsidDel="009104E1">
                <w:delText>D</w:delText>
              </w:r>
            </w:del>
            <w:r w:rsidRPr="00E376A0">
              <w:t>isconnected</w:t>
            </w:r>
          </w:p>
        </w:tc>
      </w:tr>
    </w:tbl>
    <w:p w14:paraId="4B7B613D" w14:textId="31911434" w:rsidR="00E376A0" w:rsidRPr="00E376A0" w:rsidDel="00A75151" w:rsidRDefault="00E376A0">
      <w:pPr>
        <w:pStyle w:val="Heading2"/>
        <w:rPr>
          <w:del w:id="5875" w:author="Smullen, Lizz" w:date="2016-02-10T15:59:00Z"/>
        </w:rPr>
        <w:pPrChange w:id="5876" w:author="Smullen, Lizz" w:date="2016-02-11T09:03:00Z">
          <w:pPr/>
        </w:pPrChange>
      </w:pPr>
      <w:bookmarkStart w:id="5877" w:name="_Toc442883646"/>
      <w:bookmarkStart w:id="5878" w:name="_Toc442899291"/>
      <w:bookmarkStart w:id="5879" w:name="_Toc442905402"/>
      <w:bookmarkEnd w:id="5877"/>
      <w:bookmarkEnd w:id="5878"/>
      <w:bookmarkEnd w:id="5879"/>
    </w:p>
    <w:p w14:paraId="574E4231" w14:textId="77777777" w:rsidR="00E376A0" w:rsidRPr="00E376A0" w:rsidRDefault="00E376A0">
      <w:pPr>
        <w:pStyle w:val="Heading2"/>
        <w:pPrChange w:id="5880" w:author="Smullen, Lizz" w:date="2016-02-11T09:03:00Z">
          <w:pPr>
            <w:keepNext/>
            <w:numPr>
              <w:ilvl w:val="1"/>
              <w:numId w:val="1"/>
            </w:numPr>
            <w:tabs>
              <w:tab w:val="num" w:pos="180"/>
              <w:tab w:val="num" w:pos="450"/>
            </w:tabs>
            <w:spacing w:before="360"/>
            <w:ind w:left="576" w:hanging="576"/>
            <w:outlineLvl w:val="1"/>
          </w:pPr>
        </w:pPrChange>
      </w:pPr>
      <w:bookmarkStart w:id="5881" w:name="_Toc261630381"/>
      <w:bookmarkStart w:id="5882" w:name="_Toc387934384"/>
      <w:bookmarkStart w:id="5883" w:name="_Ref425083481"/>
      <w:bookmarkStart w:id="5884" w:name="_Toc441816675"/>
      <w:bookmarkStart w:id="5885" w:name="_Toc442905403"/>
      <w:r w:rsidRPr="00E376A0">
        <w:t>HPT</w:t>
      </w:r>
      <w:bookmarkEnd w:id="5881"/>
      <w:bookmarkEnd w:id="5882"/>
      <w:bookmarkEnd w:id="5883"/>
      <w:bookmarkEnd w:id="5884"/>
      <w:bookmarkEnd w:id="5885"/>
    </w:p>
    <w:p w14:paraId="704E3441" w14:textId="3C390960" w:rsidR="00E376A0" w:rsidRPr="00E376A0" w:rsidRDefault="00E376A0" w:rsidP="00E376A0">
      <w:r w:rsidRPr="00E376A0">
        <w:t xml:space="preserve">The HPT has status and fault indicators that can be observed on the cover: Power, Status and a Fault Ball, as shown in </w:t>
      </w:r>
      <w:ins w:id="5886" w:author="Smullen, Lizz" w:date="2016-02-10T18:15:00Z">
        <w:r w:rsidR="009104E1" w:rsidRPr="009104E1">
          <w:rPr>
            <w:b/>
            <w:color w:val="0070C0"/>
            <w:rPrChange w:id="5887" w:author="Smullen, Lizz" w:date="2016-02-10T18:15:00Z">
              <w:rPr/>
            </w:rPrChange>
          </w:rPr>
          <w:fldChar w:fldCharType="begin"/>
        </w:r>
        <w:r w:rsidR="009104E1" w:rsidRPr="009104E1">
          <w:rPr>
            <w:b/>
            <w:color w:val="0070C0"/>
            <w:rPrChange w:id="5888" w:author="Smullen, Lizz" w:date="2016-02-10T18:15:00Z">
              <w:rPr/>
            </w:rPrChange>
          </w:rPr>
          <w:instrText xml:space="preserve"> REF _Ref442891461 \h </w:instrText>
        </w:r>
      </w:ins>
      <w:r w:rsidR="009104E1">
        <w:rPr>
          <w:b/>
          <w:color w:val="0070C0"/>
        </w:rPr>
        <w:instrText xml:space="preserve"> \* MERGEFORMAT </w:instrText>
      </w:r>
      <w:r w:rsidR="009104E1" w:rsidRPr="009104E1">
        <w:rPr>
          <w:b/>
          <w:color w:val="0070C0"/>
          <w:rPrChange w:id="5889" w:author="Smullen, Lizz" w:date="2016-02-10T18:15:00Z">
            <w:rPr>
              <w:b/>
              <w:color w:val="0070C0"/>
            </w:rPr>
          </w:rPrChange>
        </w:rPr>
      </w:r>
      <w:r w:rsidR="009104E1" w:rsidRPr="009104E1">
        <w:rPr>
          <w:b/>
          <w:color w:val="0070C0"/>
          <w:rPrChange w:id="5890" w:author="Smullen, Lizz" w:date="2016-02-10T18:15:00Z">
            <w:rPr/>
          </w:rPrChange>
        </w:rPr>
        <w:fldChar w:fldCharType="separate"/>
      </w:r>
      <w:ins w:id="5891" w:author="Smullen, Lizz" w:date="2016-02-11T09:16:00Z">
        <w:r w:rsidR="0088531C" w:rsidRPr="0088531C">
          <w:rPr>
            <w:b/>
            <w:color w:val="0070C0"/>
            <w:rPrChange w:id="5892" w:author="Smullen, Lizz" w:date="2016-02-11T09:16:00Z">
              <w:rPr/>
            </w:rPrChange>
          </w:rPr>
          <w:t xml:space="preserve">Figure </w:t>
        </w:r>
        <w:r w:rsidR="0088531C" w:rsidRPr="0088531C">
          <w:rPr>
            <w:b/>
            <w:noProof/>
            <w:color w:val="0070C0"/>
            <w:rPrChange w:id="5893" w:author="Smullen, Lizz" w:date="2016-02-11T09:16:00Z">
              <w:rPr>
                <w:noProof/>
              </w:rPr>
            </w:rPrChange>
          </w:rPr>
          <w:t>7.5</w:t>
        </w:r>
        <w:r w:rsidR="0088531C" w:rsidRPr="0088531C">
          <w:rPr>
            <w:b/>
            <w:color w:val="0070C0"/>
            <w:rPrChange w:id="5894" w:author="Smullen, Lizz" w:date="2016-02-11T09:16:00Z">
              <w:rPr/>
            </w:rPrChange>
          </w:rPr>
          <w:t xml:space="preserve"> </w:t>
        </w:r>
        <w:r w:rsidR="0088531C">
          <w:rPr>
            <w:rFonts w:cstheme="minorHAnsi"/>
          </w:rPr>
          <w:t>—</w:t>
        </w:r>
        <w:r w:rsidR="0088531C">
          <w:t xml:space="preserve"> HPT Indicators</w:t>
        </w:r>
      </w:ins>
      <w:ins w:id="5895" w:author="Smullen, Lizz" w:date="2016-02-10T18:15:00Z">
        <w:r w:rsidR="009104E1" w:rsidRPr="009104E1">
          <w:rPr>
            <w:b/>
            <w:color w:val="0070C0"/>
            <w:rPrChange w:id="5896" w:author="Smullen, Lizz" w:date="2016-02-10T18:15:00Z">
              <w:rPr/>
            </w:rPrChange>
          </w:rPr>
          <w:fldChar w:fldCharType="end"/>
        </w:r>
      </w:ins>
      <w:r w:rsidRPr="00E376A0">
        <w:fldChar w:fldCharType="begin"/>
      </w:r>
      <w:r w:rsidRPr="00E376A0">
        <w:instrText xml:space="preserve"> REF _Ref425074464 \h </w:instrText>
      </w:r>
      <w:del w:id="5897" w:author="Smullen, Lizz" w:date="2016-02-10T18:15:00Z">
        <w:r w:rsidRPr="00E376A0">
          <w:fldChar w:fldCharType="separate"/>
        </w:r>
        <w:r w:rsidR="00805FE1" w:rsidRPr="00E376A0" w:rsidDel="009104E1">
          <w:rPr>
            <w:rFonts w:ascii="Arial" w:hAnsi="Arial" w:cs="Arial"/>
            <w:b/>
            <w:sz w:val="18"/>
          </w:rPr>
          <w:delText xml:space="preserve">Figure </w:delText>
        </w:r>
        <w:r w:rsidR="00805FE1" w:rsidDel="009104E1">
          <w:rPr>
            <w:rFonts w:ascii="Arial" w:hAnsi="Arial" w:cs="Arial"/>
            <w:b/>
            <w:noProof/>
            <w:sz w:val="18"/>
          </w:rPr>
          <w:delText>7</w:delText>
        </w:r>
        <w:r w:rsidR="00805FE1" w:rsidDel="009104E1">
          <w:rPr>
            <w:rFonts w:ascii="Arial" w:hAnsi="Arial" w:cs="Arial"/>
            <w:b/>
            <w:sz w:val="18"/>
          </w:rPr>
          <w:delText>.</w:delText>
        </w:r>
        <w:r w:rsidR="00805FE1" w:rsidDel="009104E1">
          <w:rPr>
            <w:rFonts w:ascii="Arial" w:hAnsi="Arial" w:cs="Arial"/>
            <w:b/>
            <w:noProof/>
            <w:sz w:val="18"/>
          </w:rPr>
          <w:delText>4</w:delText>
        </w:r>
      </w:del>
      <w:r w:rsidRPr="00E376A0">
        <w:fldChar w:fldCharType="end"/>
      </w:r>
      <w:r w:rsidRPr="00E376A0">
        <w:t xml:space="preserve">. </w:t>
      </w:r>
    </w:p>
    <w:p w14:paraId="389668D3" w14:textId="120C3B33" w:rsidR="00511DAD" w:rsidRDefault="00511DAD">
      <w:pPr>
        <w:pStyle w:val="Caption"/>
        <w:keepNext/>
        <w:rPr>
          <w:ins w:id="5898" w:author="Smullen, Lizz" w:date="2016-02-10T16:00:00Z"/>
        </w:rPr>
        <w:pPrChange w:id="5899" w:author="Smullen, Lizz" w:date="2016-02-10T16:00:00Z">
          <w:pPr>
            <w:pStyle w:val="Caption"/>
          </w:pPr>
        </w:pPrChange>
      </w:pPr>
      <w:bookmarkStart w:id="5900" w:name="_Ref442891461"/>
      <w:bookmarkStart w:id="5901" w:name="_Toc442899399"/>
      <w:ins w:id="5902" w:author="Smullen, Lizz" w:date="2016-02-10T16:00:00Z">
        <w:r>
          <w:t xml:space="preserve">Figure </w:t>
        </w:r>
      </w:ins>
      <w:ins w:id="5903" w:author="Smullen, Lizz" w:date="2016-02-10T18:08:00Z">
        <w:r w:rsidR="009104E1">
          <w:fldChar w:fldCharType="begin"/>
        </w:r>
        <w:r w:rsidR="009104E1">
          <w:instrText xml:space="preserve"> STYLEREF 1 \s </w:instrText>
        </w:r>
      </w:ins>
      <w:r w:rsidR="009104E1">
        <w:fldChar w:fldCharType="separate"/>
      </w:r>
      <w:r w:rsidR="0088531C">
        <w:rPr>
          <w:noProof/>
        </w:rPr>
        <w:t>7</w:t>
      </w:r>
      <w:ins w:id="5904" w:author="Smullen, Lizz" w:date="2016-02-10T18:08:00Z">
        <w:r w:rsidR="009104E1">
          <w:fldChar w:fldCharType="end"/>
        </w:r>
        <w:r w:rsidR="009104E1">
          <w:t>.</w:t>
        </w:r>
        <w:r w:rsidR="009104E1">
          <w:fldChar w:fldCharType="begin"/>
        </w:r>
        <w:r w:rsidR="009104E1">
          <w:instrText xml:space="preserve"> SEQ Figure \* ARABIC \s 1 </w:instrText>
        </w:r>
      </w:ins>
      <w:r w:rsidR="009104E1">
        <w:fldChar w:fldCharType="separate"/>
      </w:r>
      <w:ins w:id="5905" w:author="Smullen, Lizz" w:date="2016-02-11T09:16:00Z">
        <w:r w:rsidR="0088531C">
          <w:rPr>
            <w:noProof/>
          </w:rPr>
          <w:t>5</w:t>
        </w:r>
      </w:ins>
      <w:ins w:id="5906" w:author="Smullen, Lizz" w:date="2016-02-10T18:08:00Z">
        <w:r w:rsidR="009104E1">
          <w:fldChar w:fldCharType="end"/>
        </w:r>
      </w:ins>
      <w:ins w:id="5907" w:author="Smullen, Lizz" w:date="2016-02-10T16:00:00Z">
        <w:r>
          <w:t xml:space="preserve"> </w:t>
        </w:r>
        <w:r>
          <w:rPr>
            <w:rFonts w:cstheme="minorHAnsi"/>
          </w:rPr>
          <w:t>—</w:t>
        </w:r>
        <w:r>
          <w:t xml:space="preserve"> HPT Indicators</w:t>
        </w:r>
        <w:bookmarkEnd w:id="5900"/>
        <w:bookmarkEnd w:id="5901"/>
      </w:ins>
    </w:p>
    <w:p w14:paraId="03379562" w14:textId="1A3CB496" w:rsidR="00E376A0" w:rsidRPr="00E376A0" w:rsidRDefault="00E376A0" w:rsidP="00E376A0">
      <w:pPr>
        <w:tabs>
          <w:tab w:val="left" w:pos="0"/>
          <w:tab w:val="left" w:pos="5760"/>
          <w:tab w:val="left" w:pos="7560"/>
        </w:tabs>
        <w:jc w:val="center"/>
      </w:pPr>
      <w:r>
        <w:rPr>
          <w:noProof/>
        </w:rPr>
        <w:drawing>
          <wp:inline distT="0" distB="0" distL="0" distR="0" wp14:anchorId="400C545D" wp14:editId="059E2F8C">
            <wp:extent cx="1207008" cy="2075688"/>
            <wp:effectExtent l="22860" t="15240" r="1651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l="22830"/>
                    <a:stretch>
                      <a:fillRect/>
                    </a:stretch>
                  </pic:blipFill>
                  <pic:spPr bwMode="auto">
                    <a:xfrm rot="5400000">
                      <a:off x="0" y="0"/>
                      <a:ext cx="1207008" cy="2075688"/>
                    </a:xfrm>
                    <a:prstGeom prst="rect">
                      <a:avLst/>
                    </a:prstGeom>
                    <a:noFill/>
                    <a:ln w="22225">
                      <a:solidFill>
                        <a:schemeClr val="accent1"/>
                      </a:solidFill>
                    </a:ln>
                  </pic:spPr>
                </pic:pic>
              </a:graphicData>
            </a:graphic>
          </wp:inline>
        </w:drawing>
      </w:r>
    </w:p>
    <w:p w14:paraId="066A7625" w14:textId="65063EDC" w:rsidR="00E376A0" w:rsidRPr="00E376A0" w:rsidDel="00511DAD" w:rsidRDefault="00E376A0" w:rsidP="00E376A0">
      <w:pPr>
        <w:jc w:val="center"/>
        <w:rPr>
          <w:del w:id="5908" w:author="Smullen, Lizz" w:date="2016-02-10T16:00:00Z"/>
          <w:rFonts w:ascii="Arial" w:hAnsi="Arial" w:cs="Arial"/>
          <w:b/>
          <w:sz w:val="18"/>
        </w:rPr>
      </w:pPr>
      <w:bookmarkStart w:id="5909" w:name="_Ref425074464"/>
      <w:bookmarkStart w:id="5910" w:name="_Toc441816712"/>
      <w:del w:id="5911" w:author="Smullen, Lizz" w:date="2016-02-10T16:00:00Z">
        <w:r w:rsidRPr="00E376A0" w:rsidDel="00511DAD">
          <w:rPr>
            <w:rFonts w:ascii="Arial" w:hAnsi="Arial" w:cs="Arial"/>
            <w:b/>
            <w:sz w:val="18"/>
          </w:rPr>
          <w:delText xml:space="preserve">Figure </w:delText>
        </w:r>
      </w:del>
      <w:del w:id="5912"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27</w:delText>
        </w:r>
        <w:r w:rsidR="009567AE" w:rsidDel="00961F73">
          <w:rPr>
            <w:rFonts w:ascii="Arial" w:hAnsi="Arial" w:cs="Arial"/>
            <w:b/>
            <w:sz w:val="18"/>
          </w:rPr>
          <w:fldChar w:fldCharType="end"/>
        </w:r>
      </w:del>
      <w:bookmarkEnd w:id="5909"/>
      <w:del w:id="5913" w:author="Smullen, Lizz" w:date="2016-02-10T16:00:00Z">
        <w:r w:rsidRPr="00E376A0" w:rsidDel="00511DAD">
          <w:rPr>
            <w:rFonts w:ascii="Arial" w:hAnsi="Arial" w:cs="Arial"/>
            <w:b/>
            <w:sz w:val="18"/>
          </w:rPr>
          <w:delText>: [</w:delText>
        </w:r>
        <w:r w:rsidR="00050013" w:rsidDel="00511DAD">
          <w:rPr>
            <w:rFonts w:ascii="Arial" w:hAnsi="Arial" w:cs="Arial"/>
            <w:b/>
            <w:sz w:val="18"/>
          </w:rPr>
          <w:delText>B</w:delText>
        </w:r>
        <w:r w:rsidRPr="00E376A0" w:rsidDel="00511DAD">
          <w:rPr>
            <w:rFonts w:ascii="Arial" w:hAnsi="Arial" w:cs="Arial"/>
            <w:b/>
            <w:sz w:val="18"/>
          </w:rPr>
          <w:delText>] HPT Indicators</w:delText>
        </w:r>
        <w:bookmarkEnd w:id="5910"/>
      </w:del>
    </w:p>
    <w:p w14:paraId="3D431CFF" w14:textId="77777777" w:rsidR="00E376A0" w:rsidRPr="00E376A0" w:rsidRDefault="00E376A0">
      <w:r w:rsidRPr="00E376A0">
        <w:t>The Fault Ball does not require power to provide indication and is normally black in color. Any showing of white indicates a serious internal fault has been detected within the HPT and is sufficient indication to remove and replace that LRU. This indicator is mechanically held in-state, remains white once triggered, and will not reset with a power cycle or reboot.</w:t>
      </w:r>
    </w:p>
    <w:p w14:paraId="52BC2BE8" w14:textId="02FB1F4E" w:rsidR="00E376A0" w:rsidRPr="00E376A0" w:rsidRDefault="00E376A0" w:rsidP="00E376A0">
      <w:r w:rsidRPr="00E376A0">
        <w:t xml:space="preserve">The POWER indicator will be green for a normally powered system. If </w:t>
      </w:r>
      <w:r w:rsidR="00AF7255">
        <w:t xml:space="preserve">the POWER LED is </w:t>
      </w:r>
      <w:r w:rsidRPr="00E376A0">
        <w:t>not green, power is not reaching the LRU or the internal power supply has failed. If the indicator is unlit and power at J1 checks good, replace the HPT.</w:t>
      </w:r>
    </w:p>
    <w:p w14:paraId="17ED4690" w14:textId="77777777" w:rsidR="00E376A0" w:rsidRPr="00E376A0" w:rsidRDefault="00E376A0" w:rsidP="00E376A0">
      <w:r w:rsidRPr="00E376A0">
        <w:t>The ENABLE indicator lights when the system is fully initialized. The indicator shows Amber when the satellite link is disabled either by command or a detected warning or fault condition. The indicator shows Green when the satellite link is enabled. An obstructed location will inhibit transmissions on the ground resulting in an Amber indication. If this indicator remains unlit after the unit has been powered for 90 seconds or when the ENABLE indicator lights, replace the HPT.</w:t>
      </w:r>
    </w:p>
    <w:p w14:paraId="04B8CFA4" w14:textId="658C6215" w:rsidR="00E376A0" w:rsidRPr="00E376A0" w:rsidRDefault="00E376A0">
      <w:pPr>
        <w:pStyle w:val="Heading2"/>
        <w:pPrChange w:id="5914" w:author="Smullen, Lizz" w:date="2016-02-11T09:03:00Z">
          <w:pPr>
            <w:spacing w:after="200"/>
          </w:pPr>
        </w:pPrChange>
      </w:pPr>
      <w:bookmarkStart w:id="5915" w:name="_Toc441816676"/>
      <w:bookmarkStart w:id="5916" w:name="_Toc442905404"/>
      <w:r w:rsidRPr="00E376A0">
        <w:t>[</w:t>
      </w:r>
      <w:r w:rsidR="00050013">
        <w:t>B</w:t>
      </w:r>
      <w:r w:rsidRPr="00E376A0">
        <w:t>] Time-Available Fault Isolation</w:t>
      </w:r>
      <w:bookmarkEnd w:id="5915"/>
      <w:bookmarkEnd w:id="5916"/>
    </w:p>
    <w:p w14:paraId="41028B70" w14:textId="77777777" w:rsidR="00E376A0" w:rsidRPr="00E376A0" w:rsidRDefault="00E376A0" w:rsidP="00E376A0">
      <w:r w:rsidRPr="00E376A0">
        <w:t>When more time is available for fault isolation, a laptop with a web browser can be used to perform system evaluation and fault isolation. Firefox and Google Chrome are approved for use, but Internet Explorer is not supported at this time. This fault analysis is primarily focused on verifying and identifying a fault with an LRU prior to investing the time required for a replacement. The web browser will be used to monitor the operation of the HR133/HR160 Antenna System via a web portal hosted by the ACMU.</w:t>
      </w:r>
    </w:p>
    <w:p w14:paraId="19AC1EC2" w14:textId="77777777" w:rsidR="00E376A0" w:rsidRPr="00E376A0" w:rsidRDefault="00E376A0">
      <w:pPr>
        <w:pStyle w:val="Heading2"/>
        <w:pPrChange w:id="5917" w:author="Smullen, Lizz" w:date="2016-02-11T09:03:00Z">
          <w:pPr>
            <w:keepNext/>
            <w:numPr>
              <w:ilvl w:val="1"/>
              <w:numId w:val="1"/>
            </w:numPr>
            <w:tabs>
              <w:tab w:val="num" w:pos="180"/>
              <w:tab w:val="num" w:pos="450"/>
            </w:tabs>
            <w:spacing w:before="360"/>
            <w:ind w:left="576" w:hanging="576"/>
            <w:outlineLvl w:val="1"/>
          </w:pPr>
        </w:pPrChange>
      </w:pPr>
      <w:bookmarkStart w:id="5918" w:name="_Toc261630383"/>
      <w:bookmarkStart w:id="5919" w:name="_Toc387934386"/>
      <w:bookmarkStart w:id="5920" w:name="_Toc441816677"/>
      <w:bookmarkStart w:id="5921" w:name="_Toc442905405"/>
      <w:r w:rsidRPr="00E376A0">
        <w:t>[1] Configuring and Connect</w:t>
      </w:r>
      <w:r w:rsidRPr="00A75151">
        <w:rPr>
          <w:rStyle w:val="Heading2Char3"/>
          <w:rPrChange w:id="5922" w:author="Smullen, Lizz" w:date="2016-02-10T15:58:00Z">
            <w:rPr>
              <w:b/>
              <w:sz w:val="24"/>
              <w:szCs w:val="24"/>
            </w:rPr>
          </w:rPrChange>
        </w:rPr>
        <w:t>i</w:t>
      </w:r>
      <w:r w:rsidRPr="00E376A0">
        <w:t>ng the Laptop</w:t>
      </w:r>
      <w:bookmarkEnd w:id="5918"/>
      <w:r w:rsidRPr="00E376A0">
        <w:t xml:space="preserve"> to the ACMU</w:t>
      </w:r>
      <w:bookmarkEnd w:id="5919"/>
      <w:bookmarkEnd w:id="5920"/>
      <w:bookmarkEnd w:id="5921"/>
    </w:p>
    <w:p w14:paraId="7B24AE7F" w14:textId="77777777" w:rsidR="00E376A0" w:rsidRPr="00E376A0" w:rsidRDefault="00E376A0" w:rsidP="00E376A0">
      <w:r w:rsidRPr="00E376A0">
        <w:t>To configure and connect the laptop to the ACMU:</w:t>
      </w:r>
    </w:p>
    <w:p w14:paraId="49473CEA" w14:textId="036632A3" w:rsidR="00E376A0" w:rsidRPr="00E376A0" w:rsidRDefault="00E376A0" w:rsidP="00E376A0">
      <w:pPr>
        <w:numPr>
          <w:ilvl w:val="0"/>
          <w:numId w:val="90"/>
        </w:numPr>
      </w:pPr>
      <w:r w:rsidRPr="00E376A0">
        <w:t>Manually configure the computer Ethernet/Network address via the control panel/preferences per the instructions in APPENDIX A.</w:t>
      </w:r>
    </w:p>
    <w:p w14:paraId="4CF8C3BC" w14:textId="77777777" w:rsidR="00E376A0" w:rsidRPr="00E376A0" w:rsidRDefault="00E376A0" w:rsidP="00E376A0">
      <w:pPr>
        <w:numPr>
          <w:ilvl w:val="0"/>
          <w:numId w:val="90"/>
        </w:numPr>
      </w:pPr>
      <w:r w:rsidRPr="00E376A0">
        <w:lastRenderedPageBreak/>
        <w:t xml:space="preserve"> Connect a laptop to the ACMU with a commercial RJ45 Ethernet cable to the covered J5 Maintenance port on the ACMU.</w:t>
      </w:r>
    </w:p>
    <w:p w14:paraId="7E79DE42" w14:textId="77777777" w:rsidR="00E376A0" w:rsidRPr="00E376A0" w:rsidRDefault="00E376A0" w:rsidP="00E376A0">
      <w:pPr>
        <w:numPr>
          <w:ilvl w:val="0"/>
          <w:numId w:val="90"/>
        </w:numPr>
      </w:pPr>
      <w:r w:rsidRPr="00E376A0">
        <w:t>Open a standard web browser and browse to:</w:t>
      </w:r>
    </w:p>
    <w:p w14:paraId="24507773" w14:textId="77777777" w:rsidR="00E376A0" w:rsidRPr="002573CE" w:rsidRDefault="00E376A0" w:rsidP="002573CE">
      <w:pPr>
        <w:ind w:left="720"/>
        <w:rPr>
          <w:b/>
        </w:rPr>
      </w:pPr>
      <w:r w:rsidRPr="002573CE">
        <w:rPr>
          <w:b/>
        </w:rPr>
        <w:t>192.168.64.10</w:t>
      </w:r>
      <w:bookmarkStart w:id="5923" w:name="_Toc261630384"/>
    </w:p>
    <w:p w14:paraId="3E0338CA" w14:textId="559BA1DC" w:rsidR="00E376A0" w:rsidRPr="00E376A0" w:rsidRDefault="00E376A0" w:rsidP="00E376A0">
      <w:pPr>
        <w:keepNext/>
        <w:numPr>
          <w:ilvl w:val="1"/>
          <w:numId w:val="1"/>
        </w:numPr>
        <w:tabs>
          <w:tab w:val="num" w:pos="180"/>
        </w:tabs>
        <w:spacing w:before="360"/>
        <w:ind w:left="576" w:hanging="576"/>
        <w:outlineLvl w:val="1"/>
        <w:rPr>
          <w:rFonts w:ascii="Arial" w:hAnsi="Arial" w:cs="Arial"/>
          <w:b/>
          <w:sz w:val="24"/>
          <w:szCs w:val="24"/>
        </w:rPr>
      </w:pPr>
      <w:bookmarkStart w:id="5924" w:name="_Toc441816678"/>
      <w:r w:rsidRPr="00E376A0">
        <w:rPr>
          <w:rFonts w:ascii="Arial" w:hAnsi="Arial" w:cs="Arial"/>
          <w:b/>
          <w:sz w:val="24"/>
          <w:szCs w:val="24"/>
        </w:rPr>
        <w:t>[</w:t>
      </w:r>
      <w:r w:rsidR="00050013">
        <w:rPr>
          <w:rFonts w:ascii="Arial" w:hAnsi="Arial" w:cs="Arial"/>
          <w:b/>
          <w:sz w:val="24"/>
          <w:szCs w:val="24"/>
        </w:rPr>
        <w:t>B</w:t>
      </w:r>
      <w:r w:rsidRPr="00E376A0">
        <w:rPr>
          <w:rFonts w:ascii="Arial" w:hAnsi="Arial" w:cs="Arial"/>
          <w:b/>
          <w:sz w:val="24"/>
          <w:szCs w:val="24"/>
        </w:rPr>
        <w:t xml:space="preserve">] </w:t>
      </w:r>
      <w:bookmarkStart w:id="5925" w:name="_Toc387934387"/>
      <w:r w:rsidRPr="00E376A0">
        <w:rPr>
          <w:rFonts w:ascii="Arial" w:hAnsi="Arial" w:cs="Arial"/>
          <w:b/>
          <w:sz w:val="24"/>
          <w:szCs w:val="24"/>
        </w:rPr>
        <w:t>Monitoring System Operation via the Web Page</w:t>
      </w:r>
      <w:bookmarkEnd w:id="5923"/>
      <w:bookmarkEnd w:id="5924"/>
      <w:bookmarkEnd w:id="5925"/>
    </w:p>
    <w:p w14:paraId="1CA67833" w14:textId="307A1AFF" w:rsidR="00E376A0" w:rsidRPr="00E376A0" w:rsidRDefault="00E376A0" w:rsidP="00E376A0">
      <w:r w:rsidRPr="00E376A0">
        <w:t xml:space="preserve">The web page hosted at address 192.168.64.10 is shown below in </w:t>
      </w:r>
      <w:r w:rsidRPr="00E376A0">
        <w:fldChar w:fldCharType="begin"/>
      </w:r>
      <w:r w:rsidRPr="00E376A0">
        <w:instrText xml:space="preserve"> REF _Ref425075245 \h </w:instrText>
      </w:r>
      <w:r w:rsidRPr="00E376A0">
        <w:fldChar w:fldCharType="separate"/>
      </w:r>
      <w:ins w:id="5926"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6</w:t>
        </w:r>
      </w:ins>
      <w:del w:id="5927"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5</w:delText>
        </w:r>
      </w:del>
      <w:r w:rsidRPr="00E376A0">
        <w:fldChar w:fldCharType="end"/>
      </w:r>
      <w:r w:rsidRPr="00E376A0">
        <w:t xml:space="preserve">. This web site and the linked pages are used to monitor and control the HR133 Antenna System. </w:t>
      </w:r>
    </w:p>
    <w:p w14:paraId="395DF5B3" w14:textId="77777777" w:rsidR="00E376A0" w:rsidRPr="00E376A0" w:rsidRDefault="00E376A0" w:rsidP="00E376A0">
      <w:r w:rsidRPr="00E376A0">
        <w:t>At the top right of the page are links to various reportable sections of the HR133/HR160 system. These links are explained in the following paragraphs in greater detail. To return to the Control Application page from any other page simply click on the AeroSat emblem located at the top left corner of all linked pages.</w:t>
      </w:r>
    </w:p>
    <w:p w14:paraId="64A79E34" w14:textId="77777777" w:rsidR="00E376A0" w:rsidRPr="00E376A0" w:rsidRDefault="00E376A0" w:rsidP="00E376A0">
      <w:r w:rsidRPr="00E376A0">
        <w:t>ARINC 429 navigation data from the aircraft INS, including data arrivals is shown in the LOCATION &amp; ORIENTATION section of the web page</w:t>
      </w:r>
    </w:p>
    <w:p w14:paraId="0D6D2A5A" w14:textId="77777777" w:rsidR="00E376A0" w:rsidRPr="00E376A0" w:rsidRDefault="00E376A0" w:rsidP="00E376A0">
      <w:r w:rsidRPr="00E376A0">
        <w:t>Signal Level, Pointing angles, Tracking Offsets, overall system status information, and Tracking Status are shown in the SYSTEM STATUS section at the bottom of the web page.</w:t>
      </w:r>
    </w:p>
    <w:p w14:paraId="51F5968F" w14:textId="77777777" w:rsidR="00E376A0" w:rsidRPr="00E376A0" w:rsidRDefault="00E376A0" w:rsidP="00E376A0">
      <w:pPr>
        <w:keepLines/>
        <w:pBdr>
          <w:top w:val="single" w:sz="4" w:space="6" w:color="auto"/>
        </w:pBdr>
        <w:spacing w:before="60" w:after="60"/>
        <w:ind w:left="1440" w:right="1440"/>
        <w:jc w:val="center"/>
        <w:rPr>
          <w:rFonts w:cs="Arial"/>
          <w:b/>
          <w:caps/>
        </w:rPr>
      </w:pPr>
      <w:r w:rsidRPr="00E376A0">
        <w:rPr>
          <w:rFonts w:cs="Arial"/>
          <w:b/>
          <w:caps/>
        </w:rPr>
        <w:t>Note</w:t>
      </w:r>
    </w:p>
    <w:p w14:paraId="559DBED2" w14:textId="2A5466DE" w:rsidR="00E376A0" w:rsidRPr="00E376A0" w:rsidRDefault="00E376A0" w:rsidP="00E376A0">
      <w:pPr>
        <w:keepLines/>
        <w:pBdr>
          <w:bottom w:val="single" w:sz="4" w:space="6" w:color="auto"/>
        </w:pBdr>
        <w:spacing w:before="60"/>
        <w:ind w:left="1440" w:right="1440"/>
      </w:pPr>
      <w:r w:rsidRPr="00E376A0">
        <w:t>The web page images shown in the following figures are representative. The web pages may be updated over time to include additional information or show a different organization.</w:t>
      </w:r>
    </w:p>
    <w:p w14:paraId="1FAE5416" w14:textId="212F5F64" w:rsidR="00E376A0" w:rsidRPr="00E376A0" w:rsidRDefault="00E376A0" w:rsidP="00E376A0">
      <w:pPr>
        <w:keepNext/>
        <w:jc w:val="center"/>
      </w:pPr>
      <w:r>
        <w:rPr>
          <w:noProof/>
        </w:rPr>
        <w:drawing>
          <wp:inline distT="0" distB="0" distL="0" distR="0" wp14:anchorId="340D5964" wp14:editId="7358BDE4">
            <wp:extent cx="3648456" cy="2606040"/>
            <wp:effectExtent l="19050" t="19050" r="28575" b="228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21666" t="11852" r="21027" b="15669"/>
                    <a:stretch>
                      <a:fillRect/>
                    </a:stretch>
                  </pic:blipFill>
                  <pic:spPr bwMode="auto">
                    <a:xfrm>
                      <a:off x="0" y="0"/>
                      <a:ext cx="3648456" cy="2606040"/>
                    </a:xfrm>
                    <a:prstGeom prst="rect">
                      <a:avLst/>
                    </a:prstGeom>
                    <a:noFill/>
                    <a:ln w="19050">
                      <a:solidFill>
                        <a:schemeClr val="tx2">
                          <a:lumMod val="60000"/>
                          <a:lumOff val="40000"/>
                        </a:schemeClr>
                      </a:solidFill>
                    </a:ln>
                  </pic:spPr>
                </pic:pic>
              </a:graphicData>
            </a:graphic>
          </wp:inline>
        </w:drawing>
      </w:r>
    </w:p>
    <w:p w14:paraId="7DDC82A4" w14:textId="66E69039" w:rsidR="00E376A0" w:rsidRPr="00E376A0" w:rsidRDefault="00E376A0" w:rsidP="00E376A0">
      <w:pPr>
        <w:jc w:val="center"/>
        <w:rPr>
          <w:rFonts w:ascii="Arial" w:hAnsi="Arial" w:cs="Arial"/>
          <w:b/>
          <w:sz w:val="18"/>
        </w:rPr>
      </w:pPr>
      <w:bookmarkStart w:id="5928" w:name="_Ref425075245"/>
      <w:bookmarkStart w:id="5929" w:name="_Toc441816713"/>
      <w:bookmarkStart w:id="5930" w:name="_Toc442899400"/>
      <w:r w:rsidRPr="00E376A0">
        <w:rPr>
          <w:rFonts w:ascii="Arial" w:hAnsi="Arial" w:cs="Arial"/>
          <w:b/>
          <w:sz w:val="18"/>
        </w:rPr>
        <w:t xml:space="preserve">Figure </w:t>
      </w:r>
      <w:ins w:id="5931"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932"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933" w:author="Smullen, Lizz" w:date="2016-02-11T09:16:00Z">
        <w:r w:rsidR="0088531C">
          <w:rPr>
            <w:rFonts w:ascii="Arial" w:hAnsi="Arial" w:cs="Arial"/>
            <w:b/>
            <w:noProof/>
            <w:sz w:val="18"/>
          </w:rPr>
          <w:t>6</w:t>
        </w:r>
      </w:ins>
      <w:ins w:id="5934" w:author="Smullen, Lizz" w:date="2016-02-10T18:08:00Z">
        <w:r w:rsidR="009104E1">
          <w:rPr>
            <w:rFonts w:ascii="Arial" w:hAnsi="Arial" w:cs="Arial"/>
            <w:b/>
            <w:sz w:val="18"/>
          </w:rPr>
          <w:fldChar w:fldCharType="end"/>
        </w:r>
      </w:ins>
      <w:del w:id="5935"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28</w:delText>
        </w:r>
        <w:r w:rsidR="009567AE" w:rsidDel="00961F73">
          <w:rPr>
            <w:rFonts w:ascii="Arial" w:hAnsi="Arial" w:cs="Arial"/>
            <w:b/>
            <w:sz w:val="18"/>
          </w:rPr>
          <w:fldChar w:fldCharType="end"/>
        </w:r>
      </w:del>
      <w:bookmarkEnd w:id="5928"/>
      <w:r w:rsidRPr="00E376A0">
        <w:rPr>
          <w:rFonts w:ascii="Arial" w:hAnsi="Arial" w:cs="Arial"/>
          <w:b/>
          <w:sz w:val="18"/>
        </w:rPr>
        <w:t>: [</w:t>
      </w:r>
      <w:r w:rsidR="00050013">
        <w:rPr>
          <w:rFonts w:ascii="Arial" w:hAnsi="Arial" w:cs="Arial"/>
          <w:b/>
          <w:sz w:val="18"/>
        </w:rPr>
        <w:t>B</w:t>
      </w:r>
      <w:r w:rsidRPr="00E376A0">
        <w:rPr>
          <w:rFonts w:ascii="Arial" w:hAnsi="Arial" w:cs="Arial"/>
          <w:b/>
          <w:sz w:val="18"/>
        </w:rPr>
        <w:t>] Typical HR133/HR160 Antenna System Web Site Home Page</w:t>
      </w:r>
      <w:bookmarkEnd w:id="5929"/>
      <w:bookmarkEnd w:id="5930"/>
    </w:p>
    <w:p w14:paraId="0F8CC5B1" w14:textId="39D915BE" w:rsidR="00E376A0" w:rsidRPr="00E376A0" w:rsidRDefault="00E376A0" w:rsidP="00E376A0">
      <w:pPr>
        <w:keepNext/>
        <w:numPr>
          <w:ilvl w:val="1"/>
          <w:numId w:val="1"/>
        </w:numPr>
        <w:tabs>
          <w:tab w:val="num" w:pos="180"/>
        </w:tabs>
        <w:spacing w:before="360"/>
        <w:ind w:left="576" w:hanging="576"/>
        <w:outlineLvl w:val="1"/>
        <w:rPr>
          <w:rFonts w:ascii="Arial" w:hAnsi="Arial" w:cs="Arial"/>
          <w:b/>
          <w:sz w:val="24"/>
          <w:szCs w:val="24"/>
        </w:rPr>
      </w:pPr>
      <w:bookmarkStart w:id="5936" w:name="_Toc261630385"/>
      <w:bookmarkStart w:id="5937" w:name="_Toc441816679"/>
      <w:r w:rsidRPr="00E376A0">
        <w:rPr>
          <w:rFonts w:ascii="Arial" w:hAnsi="Arial" w:cs="Arial"/>
          <w:b/>
          <w:sz w:val="24"/>
          <w:szCs w:val="24"/>
        </w:rPr>
        <w:t>[</w:t>
      </w:r>
      <w:r w:rsidR="00050013">
        <w:rPr>
          <w:rFonts w:ascii="Arial" w:hAnsi="Arial" w:cs="Arial"/>
          <w:b/>
          <w:sz w:val="24"/>
          <w:szCs w:val="24"/>
        </w:rPr>
        <w:t>B</w:t>
      </w:r>
      <w:r w:rsidRPr="00E376A0">
        <w:rPr>
          <w:rFonts w:ascii="Arial" w:hAnsi="Arial" w:cs="Arial"/>
          <w:b/>
          <w:sz w:val="24"/>
          <w:szCs w:val="24"/>
        </w:rPr>
        <w:t xml:space="preserve">] </w:t>
      </w:r>
      <w:bookmarkStart w:id="5938" w:name="_Toc387934388"/>
      <w:r w:rsidRPr="00E376A0">
        <w:rPr>
          <w:rFonts w:ascii="Arial" w:hAnsi="Arial" w:cs="Arial"/>
          <w:b/>
          <w:sz w:val="24"/>
          <w:szCs w:val="24"/>
        </w:rPr>
        <w:t>Example</w:t>
      </w:r>
      <w:r w:rsidR="00665B3A">
        <w:rPr>
          <w:rFonts w:ascii="Arial" w:hAnsi="Arial" w:cs="Arial"/>
          <w:b/>
          <w:sz w:val="24"/>
          <w:szCs w:val="24"/>
        </w:rPr>
        <w:t>s</w:t>
      </w:r>
      <w:r w:rsidRPr="00E376A0">
        <w:rPr>
          <w:rFonts w:ascii="Arial" w:hAnsi="Arial" w:cs="Arial"/>
          <w:b/>
          <w:sz w:val="24"/>
          <w:szCs w:val="24"/>
        </w:rPr>
        <w:t xml:space="preserve"> of Network-Inhibited</w:t>
      </w:r>
      <w:r w:rsidR="00665B3A">
        <w:rPr>
          <w:rFonts w:ascii="Arial" w:hAnsi="Arial" w:cs="Arial"/>
          <w:b/>
          <w:sz w:val="24"/>
          <w:szCs w:val="24"/>
        </w:rPr>
        <w:t xml:space="preserve"> and Normal</w:t>
      </w:r>
      <w:r w:rsidRPr="00E376A0">
        <w:rPr>
          <w:rFonts w:ascii="Arial" w:hAnsi="Arial" w:cs="Arial"/>
          <w:b/>
          <w:sz w:val="24"/>
          <w:szCs w:val="24"/>
        </w:rPr>
        <w:t xml:space="preserve"> Web Pages</w:t>
      </w:r>
      <w:bookmarkEnd w:id="5936"/>
      <w:bookmarkEnd w:id="5937"/>
      <w:bookmarkEnd w:id="5938"/>
    </w:p>
    <w:p w14:paraId="2688D15F" w14:textId="77777777" w:rsidR="00E376A0" w:rsidRDefault="00E376A0" w:rsidP="00E376A0">
      <w:r w:rsidRPr="00E376A0">
        <w:t>The following web pages show a normal system receiving a signal from the selected satellite but inhibited from transmitting due to location on the ground. Note that the status indicates Normal in a Green Status Bar. Note also that the Link Status is Locked and not Closed.</w:t>
      </w:r>
    </w:p>
    <w:p w14:paraId="69D4FA95" w14:textId="6AE5D4DC" w:rsidR="00E376A0" w:rsidRPr="00E376A0" w:rsidRDefault="00E376A0" w:rsidP="00E376A0">
      <w:pPr>
        <w:jc w:val="center"/>
      </w:pPr>
      <w:r>
        <w:rPr>
          <w:noProof/>
        </w:rPr>
        <w:lastRenderedPageBreak/>
        <mc:AlternateContent>
          <mc:Choice Requires="wps">
            <w:drawing>
              <wp:anchor distT="0" distB="0" distL="114300" distR="114300" simplePos="0" relativeHeight="251741184" behindDoc="0" locked="0" layoutInCell="1" allowOverlap="1" wp14:anchorId="68CA1157" wp14:editId="5D74F4F2">
                <wp:simplePos x="0" y="0"/>
                <wp:positionH relativeFrom="column">
                  <wp:posOffset>3190875</wp:posOffset>
                </wp:positionH>
                <wp:positionV relativeFrom="paragraph">
                  <wp:posOffset>918210</wp:posOffset>
                </wp:positionV>
                <wp:extent cx="625475" cy="166370"/>
                <wp:effectExtent l="9525" t="10795" r="12700" b="1333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475" cy="1663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 o:spid="_x0000_s1026" style="position:absolute;margin-left:251.25pt;margin-top:72.3pt;width:49.25pt;height:13.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JfAIAAP8E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" filled="f" strokecolor="red" strokeweight="1.5pt"/>
            </w:pict>
          </mc:Fallback>
        </mc:AlternateContent>
      </w:r>
      <w:r>
        <w:rPr>
          <w:noProof/>
        </w:rPr>
        <w:drawing>
          <wp:inline distT="0" distB="0" distL="0" distR="0" wp14:anchorId="7F2B107D" wp14:editId="6ED9FB44">
            <wp:extent cx="3611880" cy="2770632"/>
            <wp:effectExtent l="19050" t="19050" r="26670" b="107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l="42880" t="14587" r="2307" b="10883"/>
                    <a:stretch>
                      <a:fillRect/>
                    </a:stretch>
                  </pic:blipFill>
                  <pic:spPr bwMode="auto">
                    <a:xfrm>
                      <a:off x="0" y="0"/>
                      <a:ext cx="3611880" cy="2770632"/>
                    </a:xfrm>
                    <a:prstGeom prst="rect">
                      <a:avLst/>
                    </a:prstGeom>
                    <a:noFill/>
                    <a:ln w="19050">
                      <a:solidFill>
                        <a:schemeClr val="tx2">
                          <a:lumMod val="60000"/>
                          <a:lumOff val="40000"/>
                        </a:schemeClr>
                      </a:solidFill>
                    </a:ln>
                  </pic:spPr>
                </pic:pic>
              </a:graphicData>
            </a:graphic>
          </wp:inline>
        </w:drawing>
      </w:r>
    </w:p>
    <w:p w14:paraId="2A9E1480" w14:textId="5823FD4D" w:rsidR="00E376A0" w:rsidRPr="002573CE" w:rsidRDefault="00E376A0" w:rsidP="00572CDF">
      <w:pPr>
        <w:pStyle w:val="Heading3"/>
      </w:pPr>
      <w:bookmarkStart w:id="5939" w:name="_Toc441816680"/>
      <w:bookmarkStart w:id="5940" w:name="_Toc442905406"/>
      <w:bookmarkStart w:id="5941" w:name="_Toc261630387"/>
      <w:bookmarkStart w:id="5942" w:name="_Toc387934390"/>
      <w:r w:rsidRPr="009C60CF">
        <w:t>[</w:t>
      </w:r>
      <w:r w:rsidR="002E5F70" w:rsidRPr="002573CE">
        <w:t>B</w:t>
      </w:r>
      <w:r w:rsidRPr="002573CE">
        <w:t>] Normal System Status Web Page</w:t>
      </w:r>
      <w:bookmarkEnd w:id="5939"/>
      <w:bookmarkEnd w:id="5940"/>
    </w:p>
    <w:p w14:paraId="0D853B55" w14:textId="7219317C" w:rsidR="00E376A0" w:rsidRPr="00E376A0" w:rsidRDefault="00E376A0" w:rsidP="00E376A0">
      <w:r w:rsidRPr="00E376A0">
        <w:t xml:space="preserve">Access the Normal System Status Web Page, shown in </w:t>
      </w:r>
      <w:r w:rsidRPr="00E376A0">
        <w:fldChar w:fldCharType="begin"/>
      </w:r>
      <w:r w:rsidRPr="00E376A0">
        <w:instrText xml:space="preserve"> REF _Ref425075861 \h </w:instrText>
      </w:r>
      <w:r w:rsidRPr="00E376A0">
        <w:fldChar w:fldCharType="separate"/>
      </w:r>
      <w:ins w:id="5943"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7</w:t>
        </w:r>
      </w:ins>
      <w:del w:id="5944"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6</w:delText>
        </w:r>
      </w:del>
      <w:r w:rsidRPr="00E376A0">
        <w:fldChar w:fldCharType="end"/>
      </w:r>
      <w:r w:rsidRPr="00E376A0">
        <w:t xml:space="preserve">, by clicking the </w:t>
      </w:r>
      <w:r w:rsidRPr="00E376A0">
        <w:rPr>
          <w:b/>
        </w:rPr>
        <w:t>System Status</w:t>
      </w:r>
      <w:r w:rsidRPr="00E376A0">
        <w:t xml:space="preserve"> link at the top of the Control Application</w:t>
      </w:r>
      <w:bookmarkEnd w:id="5941"/>
      <w:bookmarkEnd w:id="5942"/>
      <w:r w:rsidRPr="00E376A0">
        <w:t xml:space="preserve"> page (refer to </w:t>
      </w:r>
      <w:r w:rsidRPr="00E376A0">
        <w:fldChar w:fldCharType="begin"/>
      </w:r>
      <w:r w:rsidRPr="00E376A0">
        <w:instrText xml:space="preserve"> REF _Ref425075572 \h </w:instrText>
      </w:r>
      <w:r w:rsidRPr="00E376A0">
        <w:fldChar w:fldCharType="separate"/>
      </w:r>
      <w:r w:rsidR="0088531C">
        <w:rPr>
          <w:b/>
          <w:bCs/>
        </w:rPr>
        <w:t>Error! Reference source not found.</w:t>
      </w:r>
      <w:r w:rsidRPr="00E376A0">
        <w:fldChar w:fldCharType="end"/>
      </w:r>
      <w:r w:rsidRPr="00E376A0">
        <w:t>).</w:t>
      </w:r>
    </w:p>
    <w:p w14:paraId="4B41F4A2" w14:textId="01E2FA47" w:rsidR="00E376A0" w:rsidRPr="00E376A0" w:rsidRDefault="00E376A0" w:rsidP="00E376A0">
      <w:pPr>
        <w:keepNext/>
        <w:jc w:val="center"/>
      </w:pPr>
      <w:r w:rsidRPr="002573CE">
        <w:rPr>
          <w:rFonts w:ascii="Times New Roman" w:hAnsi="Times New Roman"/>
          <w:noProof/>
          <w:sz w:val="24"/>
        </w:rPr>
        <w:drawing>
          <wp:inline distT="0" distB="0" distL="0" distR="0" wp14:anchorId="32249056" wp14:editId="3B895C02">
            <wp:extent cx="3675888" cy="1380744"/>
            <wp:effectExtent l="19050" t="19050" r="20320" b="10160"/>
            <wp:docPr id="163" name="Picture 163" desc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tatu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5888" cy="1380744"/>
                    </a:xfrm>
                    <a:prstGeom prst="rect">
                      <a:avLst/>
                    </a:prstGeom>
                    <a:noFill/>
                    <a:ln w="19050">
                      <a:solidFill>
                        <a:schemeClr val="tx2">
                          <a:lumMod val="60000"/>
                          <a:lumOff val="40000"/>
                        </a:schemeClr>
                      </a:solidFill>
                    </a:ln>
                  </pic:spPr>
                </pic:pic>
              </a:graphicData>
            </a:graphic>
          </wp:inline>
        </w:drawing>
      </w:r>
    </w:p>
    <w:p w14:paraId="3C52D301" w14:textId="4008AEE9" w:rsidR="00E376A0" w:rsidRPr="00E376A0" w:rsidRDefault="00E376A0" w:rsidP="00E376A0">
      <w:pPr>
        <w:jc w:val="center"/>
        <w:rPr>
          <w:rFonts w:ascii="Arial" w:hAnsi="Arial" w:cs="Arial"/>
          <w:b/>
          <w:sz w:val="18"/>
        </w:rPr>
      </w:pPr>
      <w:bookmarkStart w:id="5945" w:name="_Ref425075861"/>
      <w:bookmarkStart w:id="5946" w:name="_Toc441816714"/>
      <w:bookmarkStart w:id="5947" w:name="_Toc442899401"/>
      <w:r w:rsidRPr="00E376A0">
        <w:rPr>
          <w:rFonts w:ascii="Arial" w:hAnsi="Arial" w:cs="Arial"/>
          <w:b/>
          <w:sz w:val="18"/>
        </w:rPr>
        <w:t xml:space="preserve">Figure </w:t>
      </w:r>
      <w:ins w:id="5948"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949"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950" w:author="Smullen, Lizz" w:date="2016-02-11T09:16:00Z">
        <w:r w:rsidR="0088531C">
          <w:rPr>
            <w:rFonts w:ascii="Arial" w:hAnsi="Arial" w:cs="Arial"/>
            <w:b/>
            <w:noProof/>
            <w:sz w:val="18"/>
          </w:rPr>
          <w:t>7</w:t>
        </w:r>
      </w:ins>
      <w:ins w:id="5951" w:author="Smullen, Lizz" w:date="2016-02-10T18:08:00Z">
        <w:r w:rsidR="009104E1">
          <w:rPr>
            <w:rFonts w:ascii="Arial" w:hAnsi="Arial" w:cs="Arial"/>
            <w:b/>
            <w:sz w:val="18"/>
          </w:rPr>
          <w:fldChar w:fldCharType="end"/>
        </w:r>
      </w:ins>
      <w:del w:id="5952"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29</w:delText>
        </w:r>
        <w:r w:rsidR="009567AE" w:rsidDel="00961F73">
          <w:rPr>
            <w:rFonts w:ascii="Arial" w:hAnsi="Arial" w:cs="Arial"/>
            <w:b/>
            <w:sz w:val="18"/>
          </w:rPr>
          <w:fldChar w:fldCharType="end"/>
        </w:r>
      </w:del>
      <w:bookmarkEnd w:id="5945"/>
      <w:r w:rsidRPr="00E376A0">
        <w:rPr>
          <w:rFonts w:ascii="Arial" w:hAnsi="Arial" w:cs="Arial"/>
          <w:b/>
          <w:sz w:val="18"/>
        </w:rPr>
        <w:t>: [IR] Normal System Status Web Page</w:t>
      </w:r>
      <w:bookmarkEnd w:id="5946"/>
      <w:bookmarkEnd w:id="5947"/>
    </w:p>
    <w:p w14:paraId="499FA9F6" w14:textId="77777777" w:rsidR="00E376A0" w:rsidRPr="00E376A0" w:rsidRDefault="00E376A0" w:rsidP="00572CDF">
      <w:pPr>
        <w:pStyle w:val="Heading3"/>
      </w:pPr>
      <w:bookmarkStart w:id="5953" w:name="_Toc442452011"/>
      <w:bookmarkStart w:id="5954" w:name="_Toc441816681"/>
      <w:bookmarkStart w:id="5955" w:name="_Toc442905407"/>
      <w:bookmarkStart w:id="5956" w:name="_Toc261630388"/>
      <w:bookmarkStart w:id="5957" w:name="_Toc387934391"/>
      <w:bookmarkEnd w:id="5953"/>
      <w:r w:rsidRPr="00E376A0">
        <w:t>[1] Normal System Status with Expanded Details</w:t>
      </w:r>
      <w:bookmarkEnd w:id="5954"/>
      <w:bookmarkEnd w:id="5955"/>
    </w:p>
    <w:p w14:paraId="0D4831CA" w14:textId="4A4CA1BC" w:rsidR="00E376A0" w:rsidRPr="00E376A0" w:rsidRDefault="00E376A0" w:rsidP="00E376A0">
      <w:r w:rsidRPr="00E376A0">
        <w:t xml:space="preserve">Access Expanded Details for the Normal System Status Web Page, as shown in </w:t>
      </w:r>
      <w:r w:rsidRPr="00E376A0">
        <w:fldChar w:fldCharType="begin"/>
      </w:r>
      <w:r w:rsidRPr="00E376A0">
        <w:instrText xml:space="preserve"> REF _Ref425076183 \h </w:instrText>
      </w:r>
      <w:r w:rsidRPr="00E376A0">
        <w:fldChar w:fldCharType="separate"/>
      </w:r>
      <w:ins w:id="5958"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8</w:t>
        </w:r>
      </w:ins>
      <w:del w:id="5959"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7</w:delText>
        </w:r>
      </w:del>
      <w:r w:rsidRPr="00E376A0">
        <w:fldChar w:fldCharType="end"/>
      </w:r>
      <w:r w:rsidRPr="00E376A0">
        <w:t xml:space="preserve">, by </w:t>
      </w:r>
      <w:bookmarkEnd w:id="5956"/>
      <w:r w:rsidRPr="00E376A0">
        <w:t>clicking on each of the five control names listed to the left. Expanded Details can be minimized by clicking on the control name a second time.</w:t>
      </w:r>
      <w:bookmarkEnd w:id="5957"/>
    </w:p>
    <w:p w14:paraId="25AAC9AF" w14:textId="667F460F" w:rsidR="00E376A0" w:rsidRPr="00E376A0" w:rsidRDefault="00E376A0" w:rsidP="00E376A0">
      <w:pPr>
        <w:keepNext/>
        <w:jc w:val="center"/>
      </w:pPr>
      <w:r>
        <w:rPr>
          <w:noProof/>
        </w:rPr>
        <w:lastRenderedPageBreak/>
        <w:drawing>
          <wp:inline distT="0" distB="0" distL="0" distR="0" wp14:anchorId="3FC1EFB6" wp14:editId="01C77A7B">
            <wp:extent cx="3685032" cy="2724912"/>
            <wp:effectExtent l="19050" t="19050" r="10795" b="184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l="22308" t="10941" r="21922" b="15669"/>
                    <a:stretch>
                      <a:fillRect/>
                    </a:stretch>
                  </pic:blipFill>
                  <pic:spPr bwMode="auto">
                    <a:xfrm>
                      <a:off x="0" y="0"/>
                      <a:ext cx="3685032" cy="2724912"/>
                    </a:xfrm>
                    <a:prstGeom prst="rect">
                      <a:avLst/>
                    </a:prstGeom>
                    <a:noFill/>
                    <a:ln w="19050">
                      <a:solidFill>
                        <a:schemeClr val="tx2">
                          <a:lumMod val="60000"/>
                          <a:lumOff val="40000"/>
                        </a:schemeClr>
                      </a:solidFill>
                    </a:ln>
                  </pic:spPr>
                </pic:pic>
              </a:graphicData>
            </a:graphic>
          </wp:inline>
        </w:drawing>
      </w:r>
    </w:p>
    <w:p w14:paraId="2407F400" w14:textId="42526491" w:rsidR="00E376A0" w:rsidRPr="00E376A0" w:rsidRDefault="00E376A0" w:rsidP="00E376A0">
      <w:pPr>
        <w:jc w:val="center"/>
        <w:rPr>
          <w:rFonts w:ascii="Times New Roman" w:hAnsi="Times New Roman" w:cs="Arial"/>
          <w:b/>
          <w:sz w:val="24"/>
        </w:rPr>
      </w:pPr>
      <w:bookmarkStart w:id="5960" w:name="_Ref425076183"/>
      <w:bookmarkStart w:id="5961" w:name="_Toc441816715"/>
      <w:bookmarkStart w:id="5962" w:name="_Toc442899402"/>
      <w:r w:rsidRPr="00E376A0">
        <w:rPr>
          <w:rFonts w:ascii="Arial" w:hAnsi="Arial" w:cs="Arial"/>
          <w:b/>
          <w:sz w:val="18"/>
        </w:rPr>
        <w:t xml:space="preserve">Figure </w:t>
      </w:r>
      <w:ins w:id="5963"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964"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965" w:author="Smullen, Lizz" w:date="2016-02-11T09:16:00Z">
        <w:r w:rsidR="0088531C">
          <w:rPr>
            <w:rFonts w:ascii="Arial" w:hAnsi="Arial" w:cs="Arial"/>
            <w:b/>
            <w:noProof/>
            <w:sz w:val="18"/>
          </w:rPr>
          <w:t>8</w:t>
        </w:r>
      </w:ins>
      <w:ins w:id="5966" w:author="Smullen, Lizz" w:date="2016-02-10T18:08:00Z">
        <w:r w:rsidR="009104E1">
          <w:rPr>
            <w:rFonts w:ascii="Arial" w:hAnsi="Arial" w:cs="Arial"/>
            <w:b/>
            <w:sz w:val="18"/>
          </w:rPr>
          <w:fldChar w:fldCharType="end"/>
        </w:r>
      </w:ins>
      <w:del w:id="5967"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30</w:delText>
        </w:r>
        <w:r w:rsidR="009567AE" w:rsidDel="00961F73">
          <w:rPr>
            <w:rFonts w:ascii="Arial" w:hAnsi="Arial" w:cs="Arial"/>
            <w:b/>
            <w:sz w:val="18"/>
          </w:rPr>
          <w:fldChar w:fldCharType="end"/>
        </w:r>
      </w:del>
      <w:bookmarkEnd w:id="5960"/>
      <w:r w:rsidRPr="00E376A0">
        <w:rPr>
          <w:rFonts w:ascii="Arial" w:hAnsi="Arial" w:cs="Arial"/>
          <w:b/>
          <w:sz w:val="18"/>
        </w:rPr>
        <w:t xml:space="preserve">: </w:t>
      </w:r>
      <w:r w:rsidR="002E5F70">
        <w:rPr>
          <w:rFonts w:ascii="Arial" w:hAnsi="Arial" w:cs="Arial"/>
          <w:b/>
          <w:sz w:val="18"/>
        </w:rPr>
        <w:t>[B</w:t>
      </w:r>
      <w:r w:rsidRPr="00E376A0">
        <w:rPr>
          <w:rFonts w:ascii="Arial" w:hAnsi="Arial" w:cs="Arial"/>
          <w:b/>
          <w:sz w:val="18"/>
        </w:rPr>
        <w:t>] Normal System Status Web Page with Expanded Details</w:t>
      </w:r>
      <w:bookmarkEnd w:id="5961"/>
      <w:bookmarkEnd w:id="5962"/>
    </w:p>
    <w:p w14:paraId="60286B08" w14:textId="75B78B34" w:rsidR="00E376A0" w:rsidRPr="00E376A0" w:rsidRDefault="00E376A0" w:rsidP="00E376A0">
      <w:pPr>
        <w:keepNext/>
        <w:numPr>
          <w:ilvl w:val="1"/>
          <w:numId w:val="1"/>
        </w:numPr>
        <w:tabs>
          <w:tab w:val="num" w:pos="180"/>
        </w:tabs>
        <w:spacing w:before="360"/>
        <w:ind w:left="576" w:hanging="576"/>
        <w:outlineLvl w:val="1"/>
        <w:rPr>
          <w:rFonts w:ascii="Arial" w:hAnsi="Arial" w:cs="Arial"/>
          <w:b/>
          <w:sz w:val="24"/>
          <w:szCs w:val="24"/>
        </w:rPr>
      </w:pPr>
      <w:bookmarkStart w:id="5968" w:name="_Toc261630389"/>
      <w:bookmarkStart w:id="5969" w:name="_Toc441816682"/>
      <w:r w:rsidRPr="00E376A0">
        <w:rPr>
          <w:rFonts w:ascii="Arial" w:hAnsi="Arial" w:cs="Arial"/>
          <w:b/>
          <w:sz w:val="24"/>
          <w:szCs w:val="24"/>
        </w:rPr>
        <w:t>[</w:t>
      </w:r>
      <w:r w:rsidR="008467F7">
        <w:rPr>
          <w:rFonts w:ascii="Arial" w:hAnsi="Arial" w:cs="Arial"/>
          <w:b/>
          <w:sz w:val="24"/>
          <w:szCs w:val="24"/>
        </w:rPr>
        <w:t>B</w:t>
      </w:r>
      <w:r w:rsidRPr="00E376A0">
        <w:rPr>
          <w:rFonts w:ascii="Arial" w:hAnsi="Arial" w:cs="Arial"/>
          <w:b/>
          <w:sz w:val="24"/>
          <w:szCs w:val="24"/>
        </w:rPr>
        <w:t xml:space="preserve">] </w:t>
      </w:r>
      <w:bookmarkStart w:id="5970" w:name="_Toc387934392"/>
      <w:r w:rsidRPr="00E376A0">
        <w:rPr>
          <w:rFonts w:ascii="Arial" w:hAnsi="Arial" w:cs="Arial"/>
          <w:b/>
          <w:sz w:val="24"/>
          <w:szCs w:val="24"/>
        </w:rPr>
        <w:t>GAU Fault Isolation and Verification</w:t>
      </w:r>
      <w:bookmarkEnd w:id="5968"/>
      <w:bookmarkEnd w:id="5969"/>
      <w:bookmarkEnd w:id="5970"/>
    </w:p>
    <w:p w14:paraId="099EF33E" w14:textId="77777777" w:rsidR="00E376A0" w:rsidRPr="00E376A0" w:rsidRDefault="00E376A0" w:rsidP="00E376A0">
      <w:r w:rsidRPr="00E376A0">
        <w:t>The following web pages show a system with a failed GAU. Note that the Gimbal Status page indicates axis failures most likely attributable to the GAU. Note the WARNING Status and Yellow Status Bar. In the System Status page, the warning is broken down into a Fault by the Gimbal of the GAU. In the expanded System Status page, the Fault is identified as existing in the Elevation axis.</w:t>
      </w:r>
    </w:p>
    <w:p w14:paraId="31E64321" w14:textId="1D644513" w:rsidR="00E376A0" w:rsidRPr="00E376A0" w:rsidRDefault="00E376A0">
      <w:pPr>
        <w:pStyle w:val="Heading3"/>
        <w:pPrChange w:id="5971" w:author="Smullen, Lizz" w:date="2016-02-11T09:09:00Z">
          <w:pPr>
            <w:pStyle w:val="Heading3"/>
            <w:keepNext w:val="0"/>
            <w:keepLines w:val="0"/>
            <w:widowControl w:val="0"/>
          </w:pPr>
        </w:pPrChange>
      </w:pPr>
      <w:bookmarkStart w:id="5972" w:name="_Toc261630390"/>
      <w:bookmarkStart w:id="5973" w:name="_Toc441816683"/>
      <w:bookmarkStart w:id="5974" w:name="_Toc442905408"/>
      <w:r w:rsidRPr="00E376A0">
        <w:t>[</w:t>
      </w:r>
      <w:r w:rsidR="008467F7">
        <w:t>B</w:t>
      </w:r>
      <w:r w:rsidRPr="00E376A0">
        <w:t xml:space="preserve">] </w:t>
      </w:r>
      <w:bookmarkStart w:id="5975" w:name="_Toc387934393"/>
      <w:r w:rsidRPr="00E376A0">
        <w:t>Faulted Main Web Page</w:t>
      </w:r>
      <w:bookmarkEnd w:id="5972"/>
      <w:bookmarkEnd w:id="5973"/>
      <w:bookmarkEnd w:id="5974"/>
      <w:bookmarkEnd w:id="5975"/>
    </w:p>
    <w:p w14:paraId="69AA05E7" w14:textId="3B2AAA7E" w:rsidR="00E376A0" w:rsidRPr="00E376A0" w:rsidRDefault="00E376A0" w:rsidP="00E376A0">
      <w:pPr>
        <w:keepNext/>
      </w:pPr>
      <w:r w:rsidRPr="00E376A0">
        <w:t xml:space="preserve">The main web page with a fault condition displayed is shown in </w:t>
      </w:r>
      <w:r w:rsidRPr="00E376A0">
        <w:fldChar w:fldCharType="begin"/>
      </w:r>
      <w:r w:rsidRPr="00E376A0">
        <w:instrText xml:space="preserve"> REF _Ref425077055 \h </w:instrText>
      </w:r>
      <w:r w:rsidRPr="00E376A0">
        <w:fldChar w:fldCharType="separate"/>
      </w:r>
      <w:ins w:id="5976"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9</w:t>
        </w:r>
      </w:ins>
      <w:del w:id="5977"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8</w:delText>
        </w:r>
      </w:del>
      <w:r w:rsidRPr="00E376A0">
        <w:fldChar w:fldCharType="end"/>
      </w:r>
      <w:r w:rsidRPr="00E376A0">
        <w:t>.</w:t>
      </w:r>
    </w:p>
    <w:p w14:paraId="3AB1629C" w14:textId="36759AD5" w:rsidR="00E376A0" w:rsidRPr="00E376A0" w:rsidRDefault="00E376A0" w:rsidP="00E376A0">
      <w:pPr>
        <w:keepNext/>
        <w:jc w:val="center"/>
      </w:pPr>
      <w:r w:rsidRPr="002573CE">
        <w:rPr>
          <w:rFonts w:ascii="Times New Roman" w:hAnsi="Times New Roman"/>
          <w:noProof/>
          <w:sz w:val="24"/>
        </w:rPr>
        <mc:AlternateContent>
          <mc:Choice Requires="wps">
            <w:drawing>
              <wp:anchor distT="0" distB="0" distL="114300" distR="114300" simplePos="0" relativeHeight="251738112" behindDoc="0" locked="0" layoutInCell="1" allowOverlap="1" wp14:anchorId="2B081EE9" wp14:editId="3033ADBD">
                <wp:simplePos x="0" y="0"/>
                <wp:positionH relativeFrom="column">
                  <wp:posOffset>2029460</wp:posOffset>
                </wp:positionH>
                <wp:positionV relativeFrom="paragraph">
                  <wp:posOffset>3079750</wp:posOffset>
                </wp:positionV>
                <wp:extent cx="1474470" cy="214630"/>
                <wp:effectExtent l="57150" t="19050" r="49530" b="90170"/>
                <wp:wrapNone/>
                <wp:docPr id="184" name="Rounded 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4470" cy="214630"/>
                        </a:xfrm>
                        <a:prstGeom prst="roundRect">
                          <a:avLst>
                            <a:gd name="adj" fmla="val 16667"/>
                          </a:avLst>
                        </a:prstGeom>
                        <a:noFill/>
                        <a:ln w="19050">
                          <a:solidFill>
                            <a:srgbClr val="FF0000"/>
                          </a:solidFill>
                          <a:round/>
                          <a:headEnd/>
                          <a:tailEnd/>
                        </a:ln>
                        <a:effectLst>
                          <a:outerShdw blurRad="40000" dist="23000" dir="5400000" rotWithShape="0">
                            <a:srgbClr val="80808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4" o:spid="_x0000_s1026" style="position:absolute;margin-left:159.8pt;margin-top:242.5pt;width:116.1pt;height:1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" filled="f" fillcolor="#9bc1ff" strokecolor="red" strokeweight="1.5pt">
                <v:fill color2="#3f80cd" rotate="t" focus="100%" type="gradient">
                  <o:fill v:ext="view" type="gradientUnscaled"/>
                </v:fill>
                <v:shadow on="t" opacity="22936f" origin=",.5" offset="0,.63889mm"/>
              </v:roundrect>
            </w:pict>
          </mc:Fallback>
        </mc:AlternateContent>
      </w:r>
      <w:r w:rsidRPr="00E376A0">
        <w:rPr>
          <w:noProof/>
        </w:rPr>
        <w:t xml:space="preserve"> </w:t>
      </w:r>
      <w:r>
        <w:rPr>
          <w:noProof/>
        </w:rPr>
        <w:drawing>
          <wp:inline distT="0" distB="0" distL="0" distR="0" wp14:anchorId="0E15E300" wp14:editId="5587FEEA">
            <wp:extent cx="3712464" cy="2743200"/>
            <wp:effectExtent l="19050" t="19050" r="21590"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l="33245" t="13904" r="10217" b="11417"/>
                    <a:stretch/>
                  </pic:blipFill>
                  <pic:spPr bwMode="auto">
                    <a:xfrm>
                      <a:off x="0" y="0"/>
                      <a:ext cx="3712464" cy="2743200"/>
                    </a:xfrm>
                    <a:prstGeom prst="rect">
                      <a:avLst/>
                    </a:prstGeom>
                    <a:noFill/>
                    <a:ln w="1905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4220BF88" w14:textId="1A8ADBAD" w:rsidR="00E376A0" w:rsidRPr="00E376A0" w:rsidRDefault="00E376A0" w:rsidP="00E376A0">
      <w:pPr>
        <w:jc w:val="center"/>
        <w:rPr>
          <w:rFonts w:ascii="Times New Roman" w:hAnsi="Times New Roman" w:cs="Arial"/>
          <w:b/>
          <w:sz w:val="24"/>
        </w:rPr>
      </w:pPr>
      <w:bookmarkStart w:id="5978" w:name="_Ref425077055"/>
      <w:bookmarkStart w:id="5979" w:name="_Toc441816716"/>
      <w:bookmarkStart w:id="5980" w:name="_Toc442899403"/>
      <w:r w:rsidRPr="00E376A0">
        <w:rPr>
          <w:rFonts w:ascii="Arial" w:hAnsi="Arial" w:cs="Arial"/>
          <w:b/>
          <w:sz w:val="18"/>
        </w:rPr>
        <w:t xml:space="preserve">Figure </w:t>
      </w:r>
      <w:ins w:id="5981"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982"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983" w:author="Smullen, Lizz" w:date="2016-02-11T09:16:00Z">
        <w:r w:rsidR="0088531C">
          <w:rPr>
            <w:rFonts w:ascii="Arial" w:hAnsi="Arial" w:cs="Arial"/>
            <w:b/>
            <w:noProof/>
            <w:sz w:val="18"/>
          </w:rPr>
          <w:t>9</w:t>
        </w:r>
      </w:ins>
      <w:ins w:id="5984" w:author="Smullen, Lizz" w:date="2016-02-10T18:08:00Z">
        <w:r w:rsidR="009104E1">
          <w:rPr>
            <w:rFonts w:ascii="Arial" w:hAnsi="Arial" w:cs="Arial"/>
            <w:b/>
            <w:sz w:val="18"/>
          </w:rPr>
          <w:fldChar w:fldCharType="end"/>
        </w:r>
      </w:ins>
      <w:del w:id="5985"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31</w:delText>
        </w:r>
        <w:r w:rsidR="009567AE" w:rsidDel="00961F73">
          <w:rPr>
            <w:rFonts w:ascii="Arial" w:hAnsi="Arial" w:cs="Arial"/>
            <w:b/>
            <w:sz w:val="18"/>
          </w:rPr>
          <w:fldChar w:fldCharType="end"/>
        </w:r>
      </w:del>
      <w:bookmarkEnd w:id="5978"/>
      <w:r w:rsidRPr="00E376A0">
        <w:rPr>
          <w:rFonts w:ascii="Arial" w:hAnsi="Arial" w:cs="Arial"/>
          <w:b/>
          <w:sz w:val="18"/>
        </w:rPr>
        <w:t>: [IR] Faulted Main Web Page</w:t>
      </w:r>
      <w:bookmarkEnd w:id="5979"/>
      <w:bookmarkEnd w:id="5980"/>
    </w:p>
    <w:p w14:paraId="7D609B78" w14:textId="6F337507" w:rsidR="00E376A0" w:rsidRPr="00E376A0" w:rsidRDefault="00E376A0" w:rsidP="00572CDF">
      <w:pPr>
        <w:pStyle w:val="Heading3"/>
      </w:pPr>
      <w:bookmarkStart w:id="5986" w:name="_Toc261630391"/>
      <w:bookmarkStart w:id="5987" w:name="_Toc441816684"/>
      <w:bookmarkStart w:id="5988" w:name="_Toc442905409"/>
      <w:r w:rsidRPr="00E376A0">
        <w:lastRenderedPageBreak/>
        <w:t>[</w:t>
      </w:r>
      <w:r w:rsidR="008467F7">
        <w:t>B]</w:t>
      </w:r>
      <w:r w:rsidRPr="00E376A0">
        <w:t xml:space="preserve"> </w:t>
      </w:r>
      <w:bookmarkStart w:id="5989" w:name="_Toc387934394"/>
      <w:r w:rsidRPr="00E376A0">
        <w:t>Faulted System Status Web Page</w:t>
      </w:r>
      <w:bookmarkEnd w:id="5986"/>
      <w:bookmarkEnd w:id="5987"/>
      <w:bookmarkEnd w:id="5988"/>
      <w:bookmarkEnd w:id="5989"/>
    </w:p>
    <w:p w14:paraId="7E394D57" w14:textId="77777777" w:rsidR="00E376A0" w:rsidRPr="00E376A0" w:rsidRDefault="00E376A0" w:rsidP="00E376A0">
      <w:r w:rsidRPr="00E376A0">
        <w:t xml:space="preserve">Access the System Status Web Page by clicking the </w:t>
      </w:r>
      <w:r w:rsidRPr="00E376A0">
        <w:rPr>
          <w:b/>
        </w:rPr>
        <w:t>System Status</w:t>
      </w:r>
      <w:r w:rsidRPr="00E376A0">
        <w:t xml:space="preserve"> link at the top of the Control Application page.</w:t>
      </w:r>
    </w:p>
    <w:p w14:paraId="77590175" w14:textId="62FDEB90" w:rsidR="00E376A0" w:rsidRPr="00E376A0" w:rsidRDefault="00E376A0" w:rsidP="00E376A0">
      <w:pPr>
        <w:keepNext/>
        <w:jc w:val="center"/>
      </w:pPr>
      <w:r w:rsidRPr="002573CE">
        <w:rPr>
          <w:rFonts w:ascii="Times New Roman" w:hAnsi="Times New Roman"/>
          <w:noProof/>
          <w:sz w:val="24"/>
        </w:rPr>
        <mc:AlternateContent>
          <mc:Choice Requires="wps">
            <w:drawing>
              <wp:anchor distT="0" distB="0" distL="114300" distR="114300" simplePos="0" relativeHeight="251739136" behindDoc="0" locked="0" layoutInCell="1" allowOverlap="1" wp14:anchorId="71969520" wp14:editId="1A91B5F3">
                <wp:simplePos x="0" y="0"/>
                <wp:positionH relativeFrom="column">
                  <wp:posOffset>927735</wp:posOffset>
                </wp:positionH>
                <wp:positionV relativeFrom="paragraph">
                  <wp:posOffset>887095</wp:posOffset>
                </wp:positionV>
                <wp:extent cx="2169795" cy="139700"/>
                <wp:effectExtent l="13335" t="12700" r="17145" b="38100"/>
                <wp:wrapNone/>
                <wp:docPr id="183" name="Rounded 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9795" cy="139700"/>
                        </a:xfrm>
                        <a:prstGeom prst="roundRect">
                          <a:avLst>
                            <a:gd name="adj" fmla="val 16667"/>
                          </a:avLst>
                        </a:prstGeom>
                        <a:noFill/>
                        <a:ln w="19050">
                          <a:solidFill>
                            <a:srgbClr val="FF0000"/>
                          </a:solidFill>
                          <a:round/>
                          <a:headEnd/>
                          <a:tailEnd/>
                        </a:ln>
                        <a:effectLst>
                          <a:outerShdw blurRad="40000" dist="23000" dir="5400000" rotWithShape="0">
                            <a:srgbClr val="80808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3" o:spid="_x0000_s1026" style="position:absolute;margin-left:73.05pt;margin-top:69.85pt;width:170.85pt;height:1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" filled="f" fillcolor="#9bc1ff" strokecolor="red" strokeweight="1.5pt">
                <v:fill color2="#3f80cd" rotate="t" focus="100%" type="gradient">
                  <o:fill v:ext="view" type="gradientUnscaled"/>
                </v:fill>
                <v:shadow on="t" opacity="22936f" origin=",.5" offset="0,.63889mm"/>
              </v:roundrect>
            </w:pict>
          </mc:Fallback>
        </mc:AlternateContent>
      </w:r>
      <w:r w:rsidRPr="002573CE">
        <w:rPr>
          <w:rFonts w:ascii="Times New Roman" w:hAnsi="Times New Roman"/>
          <w:noProof/>
          <w:sz w:val="24"/>
        </w:rPr>
        <w:drawing>
          <wp:inline distT="0" distB="0" distL="0" distR="0" wp14:anchorId="78B22E38" wp14:editId="185D061E">
            <wp:extent cx="3694176" cy="1389888"/>
            <wp:effectExtent l="19050" t="19050" r="20955" b="20320"/>
            <wp:docPr id="160" name="Picture 160" descr="Stat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tatus warn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94176" cy="1389888"/>
                    </a:xfrm>
                    <a:prstGeom prst="rect">
                      <a:avLst/>
                    </a:prstGeom>
                    <a:noFill/>
                    <a:ln w="19050">
                      <a:solidFill>
                        <a:schemeClr val="tx2">
                          <a:lumMod val="60000"/>
                          <a:lumOff val="40000"/>
                        </a:schemeClr>
                      </a:solidFill>
                    </a:ln>
                  </pic:spPr>
                </pic:pic>
              </a:graphicData>
            </a:graphic>
          </wp:inline>
        </w:drawing>
      </w:r>
    </w:p>
    <w:p w14:paraId="2C99D346" w14:textId="2FB15DE1" w:rsidR="00E376A0" w:rsidRPr="00E376A0" w:rsidRDefault="00E376A0" w:rsidP="00E376A0">
      <w:pPr>
        <w:jc w:val="center"/>
        <w:rPr>
          <w:rFonts w:ascii="Arial" w:hAnsi="Arial" w:cs="Arial"/>
          <w:b/>
          <w:sz w:val="18"/>
        </w:rPr>
      </w:pPr>
      <w:bookmarkStart w:id="5990" w:name="_Ref425076767"/>
      <w:bookmarkStart w:id="5991" w:name="_Toc441816717"/>
      <w:bookmarkStart w:id="5992" w:name="_Toc442899404"/>
      <w:r w:rsidRPr="00E376A0">
        <w:rPr>
          <w:rFonts w:ascii="Arial" w:hAnsi="Arial" w:cs="Arial"/>
          <w:b/>
          <w:sz w:val="18"/>
        </w:rPr>
        <w:t xml:space="preserve">Figure </w:t>
      </w:r>
      <w:ins w:id="5993"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5994"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5995" w:author="Smullen, Lizz" w:date="2016-02-11T09:16:00Z">
        <w:r w:rsidR="0088531C">
          <w:rPr>
            <w:rFonts w:ascii="Arial" w:hAnsi="Arial" w:cs="Arial"/>
            <w:b/>
            <w:noProof/>
            <w:sz w:val="18"/>
          </w:rPr>
          <w:t>10</w:t>
        </w:r>
      </w:ins>
      <w:ins w:id="5996" w:author="Smullen, Lizz" w:date="2016-02-10T18:08:00Z">
        <w:r w:rsidR="009104E1">
          <w:rPr>
            <w:rFonts w:ascii="Arial" w:hAnsi="Arial" w:cs="Arial"/>
            <w:b/>
            <w:sz w:val="18"/>
          </w:rPr>
          <w:fldChar w:fldCharType="end"/>
        </w:r>
      </w:ins>
      <w:del w:id="5997"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32</w:delText>
        </w:r>
        <w:r w:rsidR="009567AE" w:rsidDel="00961F73">
          <w:rPr>
            <w:rFonts w:ascii="Arial" w:hAnsi="Arial" w:cs="Arial"/>
            <w:b/>
            <w:sz w:val="18"/>
          </w:rPr>
          <w:fldChar w:fldCharType="end"/>
        </w:r>
      </w:del>
      <w:bookmarkEnd w:id="5990"/>
      <w:r w:rsidRPr="00E376A0">
        <w:rPr>
          <w:rFonts w:ascii="Arial" w:hAnsi="Arial" w:cs="Arial"/>
          <w:b/>
          <w:sz w:val="18"/>
        </w:rPr>
        <w:t>: [IR] Faulted System Status</w:t>
      </w:r>
      <w:bookmarkStart w:id="5998" w:name="_Toc261630392"/>
      <w:bookmarkEnd w:id="5991"/>
      <w:bookmarkEnd w:id="5992"/>
    </w:p>
    <w:p w14:paraId="244B0251" w14:textId="2556EF0D" w:rsidR="00E376A0" w:rsidRPr="00E376A0" w:rsidRDefault="00E376A0" w:rsidP="00E376A0">
      <w:bookmarkStart w:id="5999" w:name="_Toc387934395"/>
      <w:r w:rsidRPr="00E376A0">
        <w:t>Access the Faulted System Status Web Page with Expanded Details</w:t>
      </w:r>
      <w:bookmarkEnd w:id="5998"/>
      <w:r w:rsidRPr="00E376A0">
        <w:t xml:space="preserve">, shown in </w:t>
      </w:r>
      <w:r w:rsidRPr="00E376A0">
        <w:fldChar w:fldCharType="begin"/>
      </w:r>
      <w:r w:rsidRPr="00E376A0">
        <w:instrText xml:space="preserve"> REF _Ref425076916 \h </w:instrText>
      </w:r>
      <w:r w:rsidRPr="00E376A0">
        <w:fldChar w:fldCharType="separate"/>
      </w:r>
      <w:ins w:id="6000"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11</w:t>
        </w:r>
      </w:ins>
      <w:del w:id="6001"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10</w:delText>
        </w:r>
      </w:del>
      <w:r w:rsidRPr="00E376A0">
        <w:fldChar w:fldCharType="end"/>
      </w:r>
      <w:r w:rsidRPr="00E376A0">
        <w:t xml:space="preserve">, by clicking on the </w:t>
      </w:r>
      <w:r w:rsidRPr="00E376A0">
        <w:rPr>
          <w:b/>
        </w:rPr>
        <w:t>GIMBAL</w:t>
      </w:r>
      <w:r w:rsidRPr="00E376A0">
        <w:t xml:space="preserve"> control name (refer to </w:t>
      </w:r>
      <w:r w:rsidRPr="00E376A0">
        <w:fldChar w:fldCharType="begin"/>
      </w:r>
      <w:r w:rsidRPr="00E376A0">
        <w:instrText xml:space="preserve"> REF _Ref425076767 \h </w:instrText>
      </w:r>
      <w:r w:rsidRPr="00E376A0">
        <w:fldChar w:fldCharType="separate"/>
      </w:r>
      <w:ins w:id="6002"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10</w:t>
        </w:r>
      </w:ins>
      <w:del w:id="6003"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9</w:delText>
        </w:r>
      </w:del>
      <w:r w:rsidRPr="00E376A0">
        <w:fldChar w:fldCharType="end"/>
      </w:r>
      <w:r w:rsidRPr="00E376A0">
        <w:t>).</w:t>
      </w:r>
      <w:bookmarkEnd w:id="5999"/>
    </w:p>
    <w:p w14:paraId="6CA4A7C1" w14:textId="2CEEDFA1" w:rsidR="00E376A0" w:rsidRPr="00E376A0" w:rsidRDefault="00E376A0" w:rsidP="00E376A0">
      <w:pPr>
        <w:keepNext/>
        <w:jc w:val="center"/>
      </w:pPr>
      <w:r w:rsidRPr="002573CE">
        <w:rPr>
          <w:rFonts w:ascii="Times New Roman" w:hAnsi="Times New Roman"/>
          <w:noProof/>
          <w:sz w:val="24"/>
        </w:rPr>
        <mc:AlternateContent>
          <mc:Choice Requires="wps">
            <w:drawing>
              <wp:anchor distT="0" distB="0" distL="114300" distR="114300" simplePos="0" relativeHeight="251740160" behindDoc="0" locked="0" layoutInCell="1" allowOverlap="1" wp14:anchorId="38E3ED94" wp14:editId="37842653">
                <wp:simplePos x="0" y="0"/>
                <wp:positionH relativeFrom="column">
                  <wp:posOffset>817245</wp:posOffset>
                </wp:positionH>
                <wp:positionV relativeFrom="paragraph">
                  <wp:posOffset>2154749</wp:posOffset>
                </wp:positionV>
                <wp:extent cx="1927860" cy="161925"/>
                <wp:effectExtent l="57150" t="19050" r="53340" b="104775"/>
                <wp:wrapNone/>
                <wp:docPr id="182"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860" cy="161925"/>
                        </a:xfrm>
                        <a:prstGeom prst="roundRect">
                          <a:avLst>
                            <a:gd name="adj" fmla="val 16667"/>
                          </a:avLst>
                        </a:prstGeom>
                        <a:noFill/>
                        <a:ln w="19050">
                          <a:solidFill>
                            <a:srgbClr val="FF0000"/>
                          </a:solidFill>
                          <a:round/>
                          <a:headEnd/>
                          <a:tailEnd/>
                        </a:ln>
                        <a:effectLst>
                          <a:outerShdw blurRad="40000" dist="23000" dir="5400000" rotWithShape="0">
                            <a:srgbClr val="80808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2" o:spid="_x0000_s1026" style="position:absolute;margin-left:64.35pt;margin-top:169.65pt;width:151.8pt;height:12.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" filled="f" fillcolor="#9bc1ff" strokecolor="red" strokeweight="1.5pt">
                <v:fill color2="#3f80cd" rotate="t" focus="100%" type="gradient">
                  <o:fill v:ext="view" type="gradientUnscaled"/>
                </v:fill>
                <v:shadow on="t" opacity="22936f" origin=",.5" offset="0,.63889mm"/>
              </v:roundrect>
            </w:pict>
          </mc:Fallback>
        </mc:AlternateContent>
      </w:r>
      <w:r w:rsidRPr="002573CE">
        <w:rPr>
          <w:rFonts w:ascii="Times New Roman" w:hAnsi="Times New Roman"/>
          <w:noProof/>
          <w:sz w:val="24"/>
        </w:rPr>
        <w:drawing>
          <wp:inline distT="0" distB="0" distL="0" distR="0" wp14:anchorId="66A41586" wp14:editId="43C07E58">
            <wp:extent cx="3721608" cy="2715768"/>
            <wp:effectExtent l="19050" t="19050" r="12700" b="27940"/>
            <wp:docPr id="159" name="Picture 159" descr="India system status EL fault_edit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ndia system status EL fault_edited-1"/>
                    <pic:cNvPicPr>
                      <a:picLocks noChangeAspect="1" noChangeArrowheads="1"/>
                    </pic:cNvPicPr>
                  </pic:nvPicPr>
                  <pic:blipFill>
                    <a:blip r:embed="rId90">
                      <a:extLst>
                        <a:ext uri="{28A0092B-C50C-407E-A947-70E740481C1C}">
                          <a14:useLocalDpi xmlns:a14="http://schemas.microsoft.com/office/drawing/2010/main" val="0"/>
                        </a:ext>
                      </a:extLst>
                    </a:blip>
                    <a:srcRect l="21678" t="11191" r="21677" b="14919"/>
                    <a:stretch>
                      <a:fillRect/>
                    </a:stretch>
                  </pic:blipFill>
                  <pic:spPr bwMode="auto">
                    <a:xfrm>
                      <a:off x="0" y="0"/>
                      <a:ext cx="3721608" cy="2715768"/>
                    </a:xfrm>
                    <a:prstGeom prst="rect">
                      <a:avLst/>
                    </a:prstGeom>
                    <a:noFill/>
                    <a:ln w="19050">
                      <a:solidFill>
                        <a:schemeClr val="tx2">
                          <a:lumMod val="60000"/>
                          <a:lumOff val="40000"/>
                        </a:schemeClr>
                      </a:solidFill>
                    </a:ln>
                  </pic:spPr>
                </pic:pic>
              </a:graphicData>
            </a:graphic>
          </wp:inline>
        </w:drawing>
      </w:r>
    </w:p>
    <w:p w14:paraId="03C47826" w14:textId="4657DFFE" w:rsidR="00E376A0" w:rsidRPr="00E376A0" w:rsidRDefault="00E376A0" w:rsidP="00E376A0">
      <w:pPr>
        <w:jc w:val="center"/>
        <w:rPr>
          <w:rFonts w:ascii="Arial" w:hAnsi="Arial" w:cs="Arial"/>
          <w:b/>
          <w:sz w:val="18"/>
        </w:rPr>
      </w:pPr>
      <w:bookmarkStart w:id="6004" w:name="_Ref425076916"/>
      <w:bookmarkStart w:id="6005" w:name="_Toc441816718"/>
      <w:bookmarkStart w:id="6006" w:name="_Toc442899405"/>
      <w:r w:rsidRPr="00E376A0">
        <w:rPr>
          <w:rFonts w:ascii="Arial" w:hAnsi="Arial" w:cs="Arial"/>
          <w:b/>
          <w:sz w:val="18"/>
        </w:rPr>
        <w:t xml:space="preserve">Figure </w:t>
      </w:r>
      <w:ins w:id="6007"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6008"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6009" w:author="Smullen, Lizz" w:date="2016-02-11T09:16:00Z">
        <w:r w:rsidR="0088531C">
          <w:rPr>
            <w:rFonts w:ascii="Arial" w:hAnsi="Arial" w:cs="Arial"/>
            <w:b/>
            <w:noProof/>
            <w:sz w:val="18"/>
          </w:rPr>
          <w:t>11</w:t>
        </w:r>
      </w:ins>
      <w:ins w:id="6010" w:author="Smullen, Lizz" w:date="2016-02-10T18:08:00Z">
        <w:r w:rsidR="009104E1">
          <w:rPr>
            <w:rFonts w:ascii="Arial" w:hAnsi="Arial" w:cs="Arial"/>
            <w:b/>
            <w:sz w:val="18"/>
          </w:rPr>
          <w:fldChar w:fldCharType="end"/>
        </w:r>
      </w:ins>
      <w:del w:id="6011"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33</w:delText>
        </w:r>
        <w:r w:rsidR="009567AE" w:rsidDel="00961F73">
          <w:rPr>
            <w:rFonts w:ascii="Arial" w:hAnsi="Arial" w:cs="Arial"/>
            <w:b/>
            <w:sz w:val="18"/>
          </w:rPr>
          <w:fldChar w:fldCharType="end"/>
        </w:r>
      </w:del>
      <w:bookmarkEnd w:id="6004"/>
      <w:r w:rsidRPr="00E376A0">
        <w:rPr>
          <w:rFonts w:ascii="Arial" w:hAnsi="Arial" w:cs="Arial"/>
          <w:b/>
          <w:sz w:val="18"/>
        </w:rPr>
        <w:t>: [1] Faulted System Status with Expanded Details</w:t>
      </w:r>
      <w:bookmarkEnd w:id="6005"/>
      <w:bookmarkEnd w:id="6006"/>
    </w:p>
    <w:p w14:paraId="36EBF5D4" w14:textId="77777777" w:rsidR="00E376A0" w:rsidRPr="00E376A0" w:rsidRDefault="00E376A0" w:rsidP="00E376A0">
      <w:pPr>
        <w:keepNext/>
        <w:numPr>
          <w:ilvl w:val="1"/>
          <w:numId w:val="1"/>
        </w:numPr>
        <w:tabs>
          <w:tab w:val="num" w:pos="180"/>
        </w:tabs>
        <w:spacing w:before="360"/>
        <w:ind w:left="576" w:hanging="576"/>
        <w:outlineLvl w:val="1"/>
        <w:rPr>
          <w:rFonts w:ascii="Arial" w:hAnsi="Arial" w:cs="Arial"/>
          <w:b/>
          <w:sz w:val="24"/>
          <w:szCs w:val="24"/>
        </w:rPr>
      </w:pPr>
      <w:bookmarkStart w:id="6012" w:name="_Toc261630393"/>
      <w:bookmarkStart w:id="6013" w:name="_Toc441816685"/>
      <w:r w:rsidRPr="00E376A0">
        <w:rPr>
          <w:rFonts w:ascii="Arial" w:hAnsi="Arial" w:cs="Arial"/>
          <w:b/>
          <w:sz w:val="24"/>
          <w:szCs w:val="24"/>
        </w:rPr>
        <w:t xml:space="preserve">[1] </w:t>
      </w:r>
      <w:bookmarkStart w:id="6014" w:name="_Toc387934396"/>
      <w:r w:rsidRPr="00E376A0">
        <w:rPr>
          <w:rFonts w:ascii="Arial" w:hAnsi="Arial" w:cs="Arial"/>
          <w:b/>
          <w:sz w:val="24"/>
          <w:szCs w:val="24"/>
        </w:rPr>
        <w:t>GAU Axis Investigation</w:t>
      </w:r>
      <w:bookmarkEnd w:id="6012"/>
      <w:r w:rsidRPr="00E376A0">
        <w:rPr>
          <w:rFonts w:ascii="Arial" w:hAnsi="Arial" w:cs="Arial"/>
          <w:b/>
          <w:sz w:val="24"/>
          <w:szCs w:val="24"/>
        </w:rPr>
        <w:t xml:space="preserve"> Fault Example</w:t>
      </w:r>
      <w:bookmarkEnd w:id="6013"/>
      <w:bookmarkEnd w:id="6014"/>
    </w:p>
    <w:p w14:paraId="3543C587" w14:textId="77777777" w:rsidR="00E376A0" w:rsidRPr="00E376A0" w:rsidRDefault="00E376A0" w:rsidP="00E376A0">
      <w:r w:rsidRPr="00E376A0">
        <w:t>Further examination of the failure can be done using the Gimbal Control page, accessed from the Utility Functions tab on the Control Application main page – see Figure 7-1 – and is depicted in the following pages.</w:t>
      </w:r>
    </w:p>
    <w:p w14:paraId="03FDA549" w14:textId="1B142272" w:rsidR="00E376A0" w:rsidRPr="00E376A0" w:rsidRDefault="00E376A0" w:rsidP="00E376A0">
      <w:bookmarkStart w:id="6015" w:name="_Toc261630394"/>
      <w:r w:rsidRPr="00E376A0">
        <w:t xml:space="preserve">Access the Gimbal Control Page, shown in </w:t>
      </w:r>
      <w:r w:rsidRPr="00E376A0">
        <w:fldChar w:fldCharType="begin"/>
      </w:r>
      <w:r w:rsidRPr="00E376A0">
        <w:instrText xml:space="preserve"> REF _Ref425077251 \h </w:instrText>
      </w:r>
      <w:r w:rsidRPr="00E376A0">
        <w:fldChar w:fldCharType="separate"/>
      </w:r>
      <w:ins w:id="6016"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12</w:t>
        </w:r>
      </w:ins>
      <w:del w:id="6017"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11</w:delText>
        </w:r>
      </w:del>
      <w:r w:rsidRPr="00E376A0">
        <w:fldChar w:fldCharType="end"/>
      </w:r>
      <w:r w:rsidRPr="00E376A0">
        <w:t>, through the Control Application main page, then click the  Utility Functions link.</w:t>
      </w:r>
    </w:p>
    <w:p w14:paraId="34BAA1CF" w14:textId="5F59E094" w:rsidR="00E376A0" w:rsidRPr="00E376A0" w:rsidRDefault="00E376A0" w:rsidP="00E376A0">
      <w:r w:rsidRPr="00E376A0">
        <w:t xml:space="preserve">In the example shown in </w:t>
      </w:r>
      <w:r w:rsidRPr="00E376A0">
        <w:fldChar w:fldCharType="begin"/>
      </w:r>
      <w:r w:rsidRPr="00E376A0">
        <w:instrText xml:space="preserve"> REF _Ref425077251 \h </w:instrText>
      </w:r>
      <w:r w:rsidRPr="00E376A0">
        <w:fldChar w:fldCharType="separate"/>
      </w:r>
      <w:ins w:id="6018"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12</w:t>
        </w:r>
      </w:ins>
      <w:del w:id="6019"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11</w:delText>
        </w:r>
      </w:del>
      <w:r w:rsidRPr="00E376A0">
        <w:fldChar w:fldCharType="end"/>
      </w:r>
      <w:r w:rsidRPr="00E376A0">
        <w:t xml:space="preserve">, the axis shows a status of Fault </w:t>
      </w:r>
    </w:p>
    <w:p w14:paraId="76DE5631" w14:textId="77777777" w:rsidR="00E376A0" w:rsidRPr="00E376A0" w:rsidRDefault="00E376A0" w:rsidP="00E376A0">
      <w:pPr>
        <w:numPr>
          <w:ilvl w:val="0"/>
          <w:numId w:val="101"/>
        </w:numPr>
      </w:pPr>
      <w:r w:rsidRPr="00E376A0">
        <w:t xml:space="preserve">The MO field has changed from 1 to 0 </w:t>
      </w:r>
    </w:p>
    <w:p w14:paraId="4A9D8764" w14:textId="77777777" w:rsidR="00E376A0" w:rsidRPr="00E376A0" w:rsidRDefault="00E376A0" w:rsidP="00E376A0">
      <w:pPr>
        <w:numPr>
          <w:ilvl w:val="0"/>
          <w:numId w:val="101"/>
        </w:numPr>
      </w:pPr>
      <w:r w:rsidRPr="00E376A0">
        <w:t xml:space="preserve">The MF field has changed to 0x40. </w:t>
      </w:r>
    </w:p>
    <w:p w14:paraId="185FEF42" w14:textId="77777777" w:rsidR="00E376A0" w:rsidRPr="00E376A0" w:rsidRDefault="00E376A0" w:rsidP="00E376A0">
      <w:pPr>
        <w:numPr>
          <w:ilvl w:val="0"/>
          <w:numId w:val="101"/>
        </w:numPr>
      </w:pPr>
      <w:r w:rsidRPr="00E376A0">
        <w:t xml:space="preserve">The HY field reporting 1 instead of 0 indicates that the gimbal has failed to calibrate. </w:t>
      </w:r>
    </w:p>
    <w:p w14:paraId="336A67FB" w14:textId="77777777" w:rsidR="00E376A0" w:rsidRPr="00E376A0" w:rsidRDefault="00E376A0" w:rsidP="00E376A0">
      <w:pPr>
        <w:numPr>
          <w:ilvl w:val="0"/>
          <w:numId w:val="101"/>
        </w:numPr>
      </w:pPr>
      <w:r w:rsidRPr="00E376A0">
        <w:lastRenderedPageBreak/>
        <w:t xml:space="preserve">The Actual and Motor positions reported for this axis differ by &gt;0.4 degrees. </w:t>
      </w:r>
    </w:p>
    <w:p w14:paraId="3B31992D" w14:textId="0909CCEE" w:rsidR="00E376A0" w:rsidRPr="00E376A0" w:rsidRDefault="00986466" w:rsidP="00E376A0">
      <w:pPr>
        <w:keepNext/>
        <w:jc w:val="center"/>
      </w:pPr>
      <w:r w:rsidRPr="002573CE">
        <w:rPr>
          <w:rFonts w:ascii="Times New Roman" w:hAnsi="Times New Roman"/>
          <w:noProof/>
          <w:sz w:val="24"/>
        </w:rPr>
        <mc:AlternateContent>
          <mc:Choice Requires="wps">
            <w:drawing>
              <wp:anchor distT="0" distB="0" distL="114300" distR="114300" simplePos="0" relativeHeight="251745280" behindDoc="0" locked="0" layoutInCell="1" allowOverlap="1" wp14:anchorId="1B1E1179" wp14:editId="201B1624">
                <wp:simplePos x="0" y="0"/>
                <wp:positionH relativeFrom="column">
                  <wp:posOffset>3827145</wp:posOffset>
                </wp:positionH>
                <wp:positionV relativeFrom="paragraph">
                  <wp:posOffset>1671955</wp:posOffset>
                </wp:positionV>
                <wp:extent cx="638175" cy="143510"/>
                <wp:effectExtent l="0" t="0" r="28575" b="27940"/>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143510"/>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1" o:spid="_x0000_s1026" style="position:absolute;margin-left:301.35pt;margin-top:131.65pt;width:50.25pt;height:1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" filled="f" fillcolor="#9bc1ff" strokecolor="red" strokeweight="1pt">
                <v:fill color2="#3f80cd" rotate="t" focus="100%" type="gradient">
                  <o:fill v:ext="view" type="gradientUnscaled"/>
                </v:fill>
                <v:shadow opacity="22936f" origin=",.5" offset="0,.63889mm"/>
              </v:roundrect>
            </w:pict>
          </mc:Fallback>
        </mc:AlternateContent>
      </w:r>
      <w:r w:rsidRPr="002573CE">
        <w:rPr>
          <w:rFonts w:ascii="Times New Roman" w:hAnsi="Times New Roman"/>
          <w:noProof/>
          <w:sz w:val="24"/>
        </w:rPr>
        <mc:AlternateContent>
          <mc:Choice Requires="wps">
            <w:drawing>
              <wp:anchor distT="0" distB="0" distL="114300" distR="114300" simplePos="0" relativeHeight="251744256" behindDoc="0" locked="0" layoutInCell="1" allowOverlap="1" wp14:anchorId="11043994" wp14:editId="493548A8">
                <wp:simplePos x="0" y="0"/>
                <wp:positionH relativeFrom="column">
                  <wp:posOffset>2827655</wp:posOffset>
                </wp:positionH>
                <wp:positionV relativeFrom="paragraph">
                  <wp:posOffset>1671955</wp:posOffset>
                </wp:positionV>
                <wp:extent cx="586740" cy="143510"/>
                <wp:effectExtent l="0" t="0" r="22860" b="27940"/>
                <wp:wrapNone/>
                <wp:docPr id="177" name="Rounded 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43510"/>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7" o:spid="_x0000_s1026" style="position:absolute;margin-left:222.65pt;margin-top:131.65pt;width:46.2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" filled="f" fillcolor="#9bc1ff" strokecolor="red" strokeweight="1pt">
                <v:fill color2="#3f80cd" rotate="t" focus="100%" type="gradient">
                  <o:fill v:ext="view" type="gradientUnscaled"/>
                </v:fill>
                <v:shadow opacity="22936f" origin=",.5" offset="0,.63889mm"/>
              </v:roundrect>
            </w:pict>
          </mc:Fallback>
        </mc:AlternateContent>
      </w:r>
      <w:r w:rsidRPr="002573CE">
        <w:rPr>
          <w:rFonts w:ascii="Times New Roman" w:hAnsi="Times New Roman"/>
          <w:noProof/>
          <w:sz w:val="24"/>
        </w:rPr>
        <mc:AlternateContent>
          <mc:Choice Requires="wps">
            <w:drawing>
              <wp:anchor distT="0" distB="0" distL="114300" distR="114300" simplePos="0" relativeHeight="251746304" behindDoc="0" locked="0" layoutInCell="1" allowOverlap="1" wp14:anchorId="35A407A9" wp14:editId="21B50F00">
                <wp:simplePos x="0" y="0"/>
                <wp:positionH relativeFrom="column">
                  <wp:posOffset>4016375</wp:posOffset>
                </wp:positionH>
                <wp:positionV relativeFrom="paragraph">
                  <wp:posOffset>1900555</wp:posOffset>
                </wp:positionV>
                <wp:extent cx="232410" cy="116840"/>
                <wp:effectExtent l="0" t="0" r="15240" b="16510"/>
                <wp:wrapNone/>
                <wp:docPr id="179" name="Rounded 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 cy="116840"/>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9" o:spid="_x0000_s1026" style="position:absolute;margin-left:316.25pt;margin-top:149.65pt;width:18.3pt;height:9.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" filled="f" fillcolor="#9bc1ff" strokecolor="red" strokeweight="1pt">
                <v:fill color2="#3f80cd" rotate="t" focus="100%" type="gradient">
                  <o:fill v:ext="view" type="gradientUnscaled"/>
                </v:fill>
                <v:shadow opacity="22936f" origin=",.5" offset="0,.63889mm"/>
              </v:roundrect>
            </w:pict>
          </mc:Fallback>
        </mc:AlternateContent>
      </w:r>
      <w:r w:rsidRPr="002573CE">
        <w:rPr>
          <w:rFonts w:ascii="Times New Roman" w:hAnsi="Times New Roman"/>
          <w:noProof/>
          <w:sz w:val="24"/>
        </w:rPr>
        <mc:AlternateContent>
          <mc:Choice Requires="wps">
            <w:drawing>
              <wp:anchor distT="0" distB="0" distL="114300" distR="114300" simplePos="0" relativeHeight="251743232" behindDoc="0" locked="0" layoutInCell="1" allowOverlap="1" wp14:anchorId="70C6ADBE" wp14:editId="004D173B">
                <wp:simplePos x="0" y="0"/>
                <wp:positionH relativeFrom="column">
                  <wp:posOffset>3670300</wp:posOffset>
                </wp:positionH>
                <wp:positionV relativeFrom="paragraph">
                  <wp:posOffset>1900555</wp:posOffset>
                </wp:positionV>
                <wp:extent cx="343535" cy="116840"/>
                <wp:effectExtent l="0" t="0" r="18415" b="16510"/>
                <wp:wrapNone/>
                <wp:docPr id="17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535" cy="116840"/>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8" o:spid="_x0000_s1026" style="position:absolute;margin-left:289pt;margin-top:149.65pt;width:27.05pt;height:9.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" filled="f" fillcolor="#9bc1ff" strokecolor="red" strokeweight="1pt">
                <v:fill color2="#3f80cd" rotate="t" focus="100%" type="gradient">
                  <o:fill v:ext="view" type="gradientUnscaled"/>
                </v:fill>
                <v:shadow opacity="22936f" origin=",.5" offset="0,.63889mm"/>
              </v:roundrect>
            </w:pict>
          </mc:Fallback>
        </mc:AlternateContent>
      </w:r>
      <w:r w:rsidRPr="002573CE">
        <w:rPr>
          <w:rFonts w:ascii="Times New Roman" w:hAnsi="Times New Roman"/>
          <w:noProof/>
          <w:sz w:val="24"/>
        </w:rPr>
        <mc:AlternateContent>
          <mc:Choice Requires="wps">
            <w:drawing>
              <wp:anchor distT="0" distB="0" distL="114300" distR="114300" simplePos="0" relativeHeight="251747328" behindDoc="0" locked="0" layoutInCell="1" allowOverlap="1" wp14:anchorId="6A219770" wp14:editId="580776CA">
                <wp:simplePos x="0" y="0"/>
                <wp:positionH relativeFrom="column">
                  <wp:posOffset>1848394</wp:posOffset>
                </wp:positionH>
                <wp:positionV relativeFrom="paragraph">
                  <wp:posOffset>1907177</wp:posOffset>
                </wp:positionV>
                <wp:extent cx="438785" cy="111034"/>
                <wp:effectExtent l="0" t="0" r="18415" b="22860"/>
                <wp:wrapNone/>
                <wp:docPr id="176"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785" cy="111034"/>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6" o:spid="_x0000_s1026" style="position:absolute;margin-left:145.55pt;margin-top:150.15pt;width:34.55pt;height: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" filled="f" fillcolor="#9bc1ff" strokecolor="red" strokeweight="1pt">
                <v:fill color2="#3f80cd" rotate="t" focus="100%" type="gradient">
                  <o:fill v:ext="view" type="gradientUnscaled"/>
                </v:fill>
                <v:shadow opacity="22936f" origin=",.5" offset="0,.63889mm"/>
              </v:roundrect>
            </w:pict>
          </mc:Fallback>
        </mc:AlternateContent>
      </w:r>
      <w:r w:rsidR="00E376A0" w:rsidRPr="002573CE">
        <w:rPr>
          <w:rFonts w:ascii="Times New Roman" w:hAnsi="Times New Roman"/>
          <w:noProof/>
          <w:sz w:val="24"/>
        </w:rPr>
        <mc:AlternateContent>
          <mc:Choice Requires="wps">
            <w:drawing>
              <wp:anchor distT="0" distB="0" distL="114300" distR="114300" simplePos="0" relativeHeight="251742208" behindDoc="0" locked="0" layoutInCell="1" allowOverlap="1" wp14:anchorId="6B91061A" wp14:editId="65BA8B0B">
                <wp:simplePos x="0" y="0"/>
                <wp:positionH relativeFrom="column">
                  <wp:posOffset>3670935</wp:posOffset>
                </wp:positionH>
                <wp:positionV relativeFrom="paragraph">
                  <wp:posOffset>1817370</wp:posOffset>
                </wp:positionV>
                <wp:extent cx="343535" cy="85725"/>
                <wp:effectExtent l="13335" t="13335" r="14605" b="15240"/>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535" cy="85725"/>
                        </a:xfrm>
                        <a:prstGeom prst="roundRect">
                          <a:avLst>
                            <a:gd name="adj" fmla="val 16667"/>
                          </a:avLst>
                        </a:prstGeom>
                        <a:noFill/>
                        <a:ln w="12700">
                          <a:solidFill>
                            <a:srgbClr val="FF0000"/>
                          </a:solidFill>
                          <a:round/>
                          <a:headEnd/>
                          <a:tailEnd/>
                        </a:ln>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0" o:spid="_x0000_s1026" style="position:absolute;margin-left:289.05pt;margin-top:143.1pt;width:27.05pt;height: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" filled="f" fillcolor="#9bc1ff" strokecolor="red" strokeweight="1pt">
                <v:fill color2="#3f80cd" rotate="t" focus="100%" type="gradient">
                  <o:fill v:ext="view" type="gradientUnscaled"/>
                </v:fill>
                <v:shadow opacity="22936f" origin=",.5" offset="0,.63889mm"/>
              </v:roundrect>
            </w:pict>
          </mc:Fallback>
        </mc:AlternateContent>
      </w:r>
      <w:r w:rsidR="00E376A0" w:rsidRPr="002573CE">
        <w:rPr>
          <w:rFonts w:ascii="Times New Roman" w:hAnsi="Times New Roman"/>
          <w:noProof/>
          <w:sz w:val="24"/>
        </w:rPr>
        <w:drawing>
          <wp:inline distT="0" distB="0" distL="0" distR="0" wp14:anchorId="3FDAA732" wp14:editId="6E7A20AB">
            <wp:extent cx="3675888" cy="2898648"/>
            <wp:effectExtent l="19050" t="19050" r="20320" b="16510"/>
            <wp:docPr id="158" name="Picture 158" descr="India Gimba; Cntl Pg_edit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ndia Gimba; Cntl Pg_edited-1"/>
                    <pic:cNvPicPr>
                      <a:picLocks noChangeAspect="1" noChangeArrowheads="1"/>
                    </pic:cNvPicPr>
                  </pic:nvPicPr>
                  <pic:blipFill>
                    <a:blip r:embed="rId91">
                      <a:extLst>
                        <a:ext uri="{28A0092B-C50C-407E-A947-70E740481C1C}">
                          <a14:useLocalDpi xmlns:a14="http://schemas.microsoft.com/office/drawing/2010/main" val="0"/>
                        </a:ext>
                      </a:extLst>
                    </a:blip>
                    <a:srcRect t="1375" b="1376"/>
                    <a:stretch>
                      <a:fillRect/>
                    </a:stretch>
                  </pic:blipFill>
                  <pic:spPr bwMode="auto">
                    <a:xfrm>
                      <a:off x="0" y="0"/>
                      <a:ext cx="3675888" cy="2898648"/>
                    </a:xfrm>
                    <a:prstGeom prst="rect">
                      <a:avLst/>
                    </a:prstGeom>
                    <a:noFill/>
                    <a:ln w="19050">
                      <a:solidFill>
                        <a:schemeClr val="tx2">
                          <a:lumMod val="60000"/>
                          <a:lumOff val="40000"/>
                        </a:schemeClr>
                      </a:solidFill>
                    </a:ln>
                  </pic:spPr>
                </pic:pic>
              </a:graphicData>
            </a:graphic>
          </wp:inline>
        </w:drawing>
      </w:r>
    </w:p>
    <w:p w14:paraId="78CE2039" w14:textId="4D9A0863" w:rsidR="00E376A0" w:rsidRPr="00E376A0" w:rsidRDefault="00E376A0" w:rsidP="00E376A0">
      <w:pPr>
        <w:jc w:val="center"/>
        <w:rPr>
          <w:rFonts w:ascii="Arial" w:hAnsi="Arial" w:cs="Arial"/>
          <w:b/>
          <w:sz w:val="18"/>
        </w:rPr>
      </w:pPr>
      <w:bookmarkStart w:id="6020" w:name="_Ref425077251"/>
      <w:bookmarkStart w:id="6021" w:name="_Toc441816719"/>
      <w:bookmarkStart w:id="6022" w:name="_Toc442899406"/>
      <w:r w:rsidRPr="00E376A0">
        <w:rPr>
          <w:rFonts w:ascii="Arial" w:hAnsi="Arial" w:cs="Arial"/>
          <w:b/>
          <w:sz w:val="18"/>
        </w:rPr>
        <w:t xml:space="preserve">Figure </w:t>
      </w:r>
      <w:ins w:id="6023"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6024"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6025" w:author="Smullen, Lizz" w:date="2016-02-11T09:16:00Z">
        <w:r w:rsidR="0088531C">
          <w:rPr>
            <w:rFonts w:ascii="Arial" w:hAnsi="Arial" w:cs="Arial"/>
            <w:b/>
            <w:noProof/>
            <w:sz w:val="18"/>
          </w:rPr>
          <w:t>12</w:t>
        </w:r>
      </w:ins>
      <w:ins w:id="6026" w:author="Smullen, Lizz" w:date="2016-02-10T18:08:00Z">
        <w:r w:rsidR="009104E1">
          <w:rPr>
            <w:rFonts w:ascii="Arial" w:hAnsi="Arial" w:cs="Arial"/>
            <w:b/>
            <w:sz w:val="18"/>
          </w:rPr>
          <w:fldChar w:fldCharType="end"/>
        </w:r>
      </w:ins>
      <w:del w:id="6027"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34</w:delText>
        </w:r>
        <w:r w:rsidR="009567AE" w:rsidDel="00961F73">
          <w:rPr>
            <w:rFonts w:ascii="Arial" w:hAnsi="Arial" w:cs="Arial"/>
            <w:b/>
            <w:sz w:val="18"/>
          </w:rPr>
          <w:fldChar w:fldCharType="end"/>
        </w:r>
      </w:del>
      <w:bookmarkEnd w:id="6020"/>
      <w:r w:rsidRPr="00E376A0">
        <w:rPr>
          <w:rFonts w:ascii="Arial" w:hAnsi="Arial" w:cs="Arial"/>
          <w:b/>
          <w:sz w:val="18"/>
        </w:rPr>
        <w:t>: [1] Faulted Gimbal Control Web Page</w:t>
      </w:r>
      <w:bookmarkEnd w:id="6021"/>
      <w:bookmarkEnd w:id="6022"/>
    </w:p>
    <w:p w14:paraId="084CE88E" w14:textId="7EBD454B" w:rsidR="00E376A0" w:rsidRPr="00E376A0" w:rsidRDefault="00E376A0" w:rsidP="00E376A0">
      <w:r w:rsidRPr="00E376A0">
        <w:t xml:space="preserve">For comparison, normal operational data is shown in </w:t>
      </w:r>
      <w:r w:rsidRPr="00E376A0">
        <w:fldChar w:fldCharType="begin"/>
      </w:r>
      <w:r w:rsidRPr="00E376A0">
        <w:instrText xml:space="preserve"> REF _Ref425077402 \h </w:instrText>
      </w:r>
      <w:r w:rsidRPr="00E376A0">
        <w:fldChar w:fldCharType="separate"/>
      </w:r>
      <w:ins w:id="6028" w:author="Smullen, Lizz" w:date="2016-02-11T09:16:00Z">
        <w:r w:rsidR="0088531C" w:rsidRPr="00E376A0">
          <w:rPr>
            <w:rFonts w:ascii="Arial" w:hAnsi="Arial" w:cs="Arial"/>
            <w:b/>
            <w:sz w:val="18"/>
          </w:rPr>
          <w:t xml:space="preserve">Figure </w:t>
        </w:r>
        <w:r w:rsidR="0088531C">
          <w:rPr>
            <w:rFonts w:ascii="Arial" w:hAnsi="Arial" w:cs="Arial"/>
            <w:b/>
            <w:noProof/>
            <w:sz w:val="18"/>
          </w:rPr>
          <w:t>7</w:t>
        </w:r>
        <w:r w:rsidR="0088531C">
          <w:rPr>
            <w:rFonts w:ascii="Arial" w:hAnsi="Arial" w:cs="Arial"/>
            <w:b/>
            <w:sz w:val="18"/>
          </w:rPr>
          <w:t>.</w:t>
        </w:r>
        <w:r w:rsidR="0088531C">
          <w:rPr>
            <w:rFonts w:ascii="Arial" w:hAnsi="Arial" w:cs="Arial"/>
            <w:b/>
            <w:noProof/>
            <w:sz w:val="18"/>
          </w:rPr>
          <w:t>13</w:t>
        </w:r>
      </w:ins>
      <w:del w:id="6029" w:author="Smullen, Lizz" w:date="2016-02-11T09:16:00Z">
        <w:r w:rsidR="00805FE1" w:rsidRPr="00E376A0" w:rsidDel="0088531C">
          <w:rPr>
            <w:rFonts w:ascii="Arial" w:hAnsi="Arial" w:cs="Arial"/>
            <w:b/>
            <w:sz w:val="18"/>
          </w:rPr>
          <w:delText xml:space="preserve">Figure </w:delText>
        </w:r>
        <w:r w:rsidR="00805FE1" w:rsidDel="0088531C">
          <w:rPr>
            <w:rFonts w:ascii="Arial" w:hAnsi="Arial" w:cs="Arial"/>
            <w:b/>
            <w:noProof/>
            <w:sz w:val="18"/>
          </w:rPr>
          <w:delText>7</w:delText>
        </w:r>
        <w:r w:rsidR="00805FE1" w:rsidDel="0088531C">
          <w:rPr>
            <w:rFonts w:ascii="Arial" w:hAnsi="Arial" w:cs="Arial"/>
            <w:b/>
            <w:sz w:val="18"/>
          </w:rPr>
          <w:delText>.</w:delText>
        </w:r>
        <w:r w:rsidR="00805FE1" w:rsidDel="0088531C">
          <w:rPr>
            <w:rFonts w:ascii="Arial" w:hAnsi="Arial" w:cs="Arial"/>
            <w:b/>
            <w:noProof/>
            <w:sz w:val="18"/>
          </w:rPr>
          <w:delText>12</w:delText>
        </w:r>
      </w:del>
      <w:r w:rsidRPr="00E376A0">
        <w:fldChar w:fldCharType="end"/>
      </w:r>
    </w:p>
    <w:p w14:paraId="09824A55" w14:textId="22C7D737" w:rsidR="00E376A0" w:rsidRPr="00E376A0" w:rsidRDefault="00E376A0" w:rsidP="00E376A0">
      <w:pPr>
        <w:keepNext/>
        <w:jc w:val="center"/>
      </w:pPr>
      <w:bookmarkStart w:id="6030" w:name="_Toc261630395"/>
      <w:bookmarkEnd w:id="6015"/>
      <w:r>
        <w:rPr>
          <w:noProof/>
        </w:rPr>
        <w:drawing>
          <wp:inline distT="0" distB="0" distL="0" distR="0" wp14:anchorId="424D0A1F" wp14:editId="0F847126">
            <wp:extent cx="3694176" cy="2990088"/>
            <wp:effectExtent l="19050" t="19050" r="20955" b="203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l="42738" t="14586" r="3242" b="7921"/>
                    <a:stretch>
                      <a:fillRect/>
                    </a:stretch>
                  </pic:blipFill>
                  <pic:spPr bwMode="auto">
                    <a:xfrm>
                      <a:off x="0" y="0"/>
                      <a:ext cx="3694176" cy="2990088"/>
                    </a:xfrm>
                    <a:prstGeom prst="rect">
                      <a:avLst/>
                    </a:prstGeom>
                    <a:noFill/>
                    <a:ln w="19050">
                      <a:solidFill>
                        <a:schemeClr val="tx2">
                          <a:lumMod val="60000"/>
                          <a:lumOff val="40000"/>
                        </a:schemeClr>
                      </a:solidFill>
                    </a:ln>
                  </pic:spPr>
                </pic:pic>
              </a:graphicData>
            </a:graphic>
          </wp:inline>
        </w:drawing>
      </w:r>
    </w:p>
    <w:p w14:paraId="666A61F0" w14:textId="38EC7418" w:rsidR="00E376A0" w:rsidRPr="00E376A0" w:rsidRDefault="00E376A0" w:rsidP="00E376A0">
      <w:pPr>
        <w:jc w:val="center"/>
        <w:rPr>
          <w:rFonts w:ascii="Arial" w:hAnsi="Arial" w:cs="Arial"/>
          <w:b/>
          <w:sz w:val="18"/>
        </w:rPr>
      </w:pPr>
      <w:bookmarkStart w:id="6031" w:name="_Ref425077402"/>
      <w:bookmarkStart w:id="6032" w:name="_Toc441816720"/>
      <w:bookmarkStart w:id="6033" w:name="_Toc442899407"/>
      <w:r w:rsidRPr="00E376A0">
        <w:rPr>
          <w:rFonts w:ascii="Arial" w:hAnsi="Arial" w:cs="Arial"/>
          <w:b/>
          <w:sz w:val="18"/>
        </w:rPr>
        <w:t xml:space="preserve">Figure </w:t>
      </w:r>
      <w:ins w:id="6034" w:author="Smullen, Lizz" w:date="2016-02-10T18:08:00Z">
        <w:r w:rsidR="009104E1">
          <w:rPr>
            <w:rFonts w:ascii="Arial" w:hAnsi="Arial" w:cs="Arial"/>
            <w:b/>
            <w:sz w:val="18"/>
          </w:rPr>
          <w:fldChar w:fldCharType="begin"/>
        </w:r>
        <w:r w:rsidR="009104E1">
          <w:rPr>
            <w:rFonts w:ascii="Arial" w:hAnsi="Arial" w:cs="Arial"/>
            <w:b/>
            <w:sz w:val="18"/>
          </w:rPr>
          <w:instrText xml:space="preserve"> STYLEREF 1 \s </w:instrText>
        </w:r>
      </w:ins>
      <w:r w:rsidR="009104E1">
        <w:rPr>
          <w:rFonts w:ascii="Arial" w:hAnsi="Arial" w:cs="Arial"/>
          <w:b/>
          <w:sz w:val="18"/>
        </w:rPr>
        <w:fldChar w:fldCharType="separate"/>
      </w:r>
      <w:r w:rsidR="0088531C">
        <w:rPr>
          <w:rFonts w:ascii="Arial" w:hAnsi="Arial" w:cs="Arial"/>
          <w:b/>
          <w:noProof/>
          <w:sz w:val="18"/>
        </w:rPr>
        <w:t>7</w:t>
      </w:r>
      <w:ins w:id="6035" w:author="Smullen, Lizz" w:date="2016-02-10T18:08:00Z">
        <w:r w:rsidR="009104E1">
          <w:rPr>
            <w:rFonts w:ascii="Arial" w:hAnsi="Arial" w:cs="Arial"/>
            <w:b/>
            <w:sz w:val="18"/>
          </w:rPr>
          <w:fldChar w:fldCharType="end"/>
        </w:r>
        <w:r w:rsidR="009104E1">
          <w:rPr>
            <w:rFonts w:ascii="Arial" w:hAnsi="Arial" w:cs="Arial"/>
            <w:b/>
            <w:sz w:val="18"/>
          </w:rPr>
          <w:t>.</w:t>
        </w:r>
        <w:r w:rsidR="009104E1">
          <w:rPr>
            <w:rFonts w:ascii="Arial" w:hAnsi="Arial" w:cs="Arial"/>
            <w:b/>
            <w:sz w:val="18"/>
          </w:rPr>
          <w:fldChar w:fldCharType="begin"/>
        </w:r>
        <w:r w:rsidR="009104E1">
          <w:rPr>
            <w:rFonts w:ascii="Arial" w:hAnsi="Arial" w:cs="Arial"/>
            <w:b/>
            <w:sz w:val="18"/>
          </w:rPr>
          <w:instrText xml:space="preserve"> SEQ Figure \* ARABIC \s 1 </w:instrText>
        </w:r>
      </w:ins>
      <w:r w:rsidR="009104E1">
        <w:rPr>
          <w:rFonts w:ascii="Arial" w:hAnsi="Arial" w:cs="Arial"/>
          <w:b/>
          <w:sz w:val="18"/>
        </w:rPr>
        <w:fldChar w:fldCharType="separate"/>
      </w:r>
      <w:ins w:id="6036" w:author="Smullen, Lizz" w:date="2016-02-11T09:16:00Z">
        <w:r w:rsidR="0088531C">
          <w:rPr>
            <w:rFonts w:ascii="Arial" w:hAnsi="Arial" w:cs="Arial"/>
            <w:b/>
            <w:noProof/>
            <w:sz w:val="18"/>
          </w:rPr>
          <w:t>13</w:t>
        </w:r>
      </w:ins>
      <w:ins w:id="6037" w:author="Smullen, Lizz" w:date="2016-02-10T18:08:00Z">
        <w:r w:rsidR="009104E1">
          <w:rPr>
            <w:rFonts w:ascii="Arial" w:hAnsi="Arial" w:cs="Arial"/>
            <w:b/>
            <w:sz w:val="18"/>
          </w:rPr>
          <w:fldChar w:fldCharType="end"/>
        </w:r>
      </w:ins>
      <w:del w:id="6038" w:author="Smullen, Lizz" w:date="2016-02-10T15:58:00Z">
        <w:r w:rsidR="009567AE" w:rsidDel="00961F73">
          <w:rPr>
            <w:rFonts w:ascii="Arial" w:hAnsi="Arial" w:cs="Arial"/>
            <w:b/>
            <w:sz w:val="18"/>
          </w:rPr>
          <w:fldChar w:fldCharType="begin"/>
        </w:r>
        <w:r w:rsidR="009567AE" w:rsidDel="00961F73">
          <w:rPr>
            <w:rFonts w:ascii="Arial" w:hAnsi="Arial" w:cs="Arial"/>
            <w:b/>
            <w:sz w:val="18"/>
          </w:rPr>
          <w:delInstrText xml:space="preserve"> STYLEREF 1 \s </w:delInstrText>
        </w:r>
        <w:r w:rsidR="009567AE" w:rsidDel="00961F73">
          <w:rPr>
            <w:rFonts w:ascii="Arial" w:hAnsi="Arial" w:cs="Arial"/>
            <w:b/>
            <w:sz w:val="18"/>
          </w:rPr>
          <w:fldChar w:fldCharType="separate"/>
        </w:r>
        <w:r w:rsidR="009567AE" w:rsidDel="00961F73">
          <w:rPr>
            <w:rFonts w:ascii="Arial" w:hAnsi="Arial" w:cs="Arial"/>
            <w:b/>
            <w:noProof/>
            <w:sz w:val="18"/>
          </w:rPr>
          <w:delText>6</w:delText>
        </w:r>
        <w:r w:rsidR="009567AE" w:rsidDel="00961F73">
          <w:rPr>
            <w:rFonts w:ascii="Arial" w:hAnsi="Arial" w:cs="Arial"/>
            <w:b/>
            <w:sz w:val="18"/>
          </w:rPr>
          <w:fldChar w:fldCharType="end"/>
        </w:r>
        <w:r w:rsidR="009567AE" w:rsidDel="00961F73">
          <w:rPr>
            <w:rFonts w:ascii="Arial" w:hAnsi="Arial" w:cs="Arial"/>
            <w:b/>
            <w:sz w:val="18"/>
          </w:rPr>
          <w:delText>.</w:delText>
        </w:r>
        <w:r w:rsidR="009567AE" w:rsidDel="00961F73">
          <w:rPr>
            <w:rFonts w:ascii="Arial" w:hAnsi="Arial" w:cs="Arial"/>
            <w:b/>
            <w:sz w:val="18"/>
          </w:rPr>
          <w:fldChar w:fldCharType="begin"/>
        </w:r>
        <w:r w:rsidR="009567AE" w:rsidDel="00961F73">
          <w:rPr>
            <w:rFonts w:ascii="Arial" w:hAnsi="Arial" w:cs="Arial"/>
            <w:b/>
            <w:sz w:val="18"/>
          </w:rPr>
          <w:delInstrText xml:space="preserve"> SEQ Figure \* ARABIC \s 1 </w:delInstrText>
        </w:r>
        <w:r w:rsidR="009567AE" w:rsidDel="00961F73">
          <w:rPr>
            <w:rFonts w:ascii="Arial" w:hAnsi="Arial" w:cs="Arial"/>
            <w:b/>
            <w:sz w:val="18"/>
          </w:rPr>
          <w:fldChar w:fldCharType="separate"/>
        </w:r>
        <w:r w:rsidR="009567AE" w:rsidDel="00961F73">
          <w:rPr>
            <w:rFonts w:ascii="Arial" w:hAnsi="Arial" w:cs="Arial"/>
            <w:b/>
            <w:noProof/>
            <w:sz w:val="18"/>
          </w:rPr>
          <w:delText>35</w:delText>
        </w:r>
        <w:r w:rsidR="009567AE" w:rsidDel="00961F73">
          <w:rPr>
            <w:rFonts w:ascii="Arial" w:hAnsi="Arial" w:cs="Arial"/>
            <w:b/>
            <w:sz w:val="18"/>
          </w:rPr>
          <w:fldChar w:fldCharType="end"/>
        </w:r>
      </w:del>
      <w:bookmarkEnd w:id="6031"/>
      <w:r w:rsidRPr="00E376A0">
        <w:rPr>
          <w:rFonts w:ascii="Arial" w:hAnsi="Arial" w:cs="Arial"/>
          <w:b/>
          <w:sz w:val="18"/>
        </w:rPr>
        <w:t>: [1] Normal Gimbal Control Web Page</w:t>
      </w:r>
      <w:bookmarkEnd w:id="6032"/>
      <w:bookmarkEnd w:id="6033"/>
    </w:p>
    <w:p w14:paraId="10376E96" w14:textId="77777777" w:rsidR="00E376A0" w:rsidRPr="00E376A0" w:rsidRDefault="00E376A0" w:rsidP="002573CE">
      <w:pPr>
        <w:spacing w:after="200"/>
      </w:pPr>
      <w:bookmarkStart w:id="6039" w:name="_Toc442452015"/>
      <w:bookmarkStart w:id="6040" w:name="_Toc297212121"/>
      <w:bookmarkEnd w:id="6039"/>
      <w:r w:rsidRPr="00E376A0">
        <w:t>[1] GAU is suspected to be in failure</w:t>
      </w:r>
      <w:bookmarkEnd w:id="6040"/>
    </w:p>
    <w:p w14:paraId="399A198E" w14:textId="77777777" w:rsidR="00E376A0" w:rsidRPr="00E376A0" w:rsidRDefault="00E376A0" w:rsidP="00E376A0">
      <w:pPr>
        <w:numPr>
          <w:ilvl w:val="0"/>
          <w:numId w:val="92"/>
        </w:numPr>
      </w:pPr>
      <w:r w:rsidRPr="00E376A0">
        <w:t>Navigate to the System Installation Page</w:t>
      </w:r>
    </w:p>
    <w:p w14:paraId="67D324BD" w14:textId="0B8238DA" w:rsidR="00E376A0" w:rsidRPr="00E376A0" w:rsidRDefault="00E376A0" w:rsidP="00E376A0">
      <w:pPr>
        <w:ind w:left="720"/>
        <w:jc w:val="center"/>
        <w:rPr>
          <w:rFonts w:ascii="Times New Roman" w:hAnsi="Times New Roman"/>
          <w:sz w:val="24"/>
        </w:rPr>
      </w:pPr>
      <w:r>
        <w:rPr>
          <w:noProof/>
        </w:rPr>
        <w:lastRenderedPageBreak/>
        <mc:AlternateContent>
          <mc:Choice Requires="wps">
            <w:drawing>
              <wp:anchor distT="0" distB="0" distL="114300" distR="114300" simplePos="0" relativeHeight="251748352" behindDoc="0" locked="0" layoutInCell="1" allowOverlap="1" wp14:anchorId="25BB9821" wp14:editId="7C45595D">
                <wp:simplePos x="0" y="0"/>
                <wp:positionH relativeFrom="column">
                  <wp:posOffset>2301875</wp:posOffset>
                </wp:positionH>
                <wp:positionV relativeFrom="paragraph">
                  <wp:posOffset>638810</wp:posOffset>
                </wp:positionV>
                <wp:extent cx="871855" cy="161290"/>
                <wp:effectExtent l="15875" t="16510" r="17145" b="12700"/>
                <wp:wrapNone/>
                <wp:docPr id="175" name="Rounded 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16129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5" o:spid="_x0000_s1026" style="position:absolute;margin-left:181.25pt;margin-top:50.3pt;width:68.65pt;height:1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" filled="f" strokecolor="red" strokeweight="1.5pt"/>
            </w:pict>
          </mc:Fallback>
        </mc:AlternateContent>
      </w:r>
      <w:r>
        <w:rPr>
          <w:noProof/>
        </w:rPr>
        <w:drawing>
          <wp:inline distT="0" distB="0" distL="0" distR="0" wp14:anchorId="208A22C0" wp14:editId="66F57A4C">
            <wp:extent cx="3703320" cy="2743200"/>
            <wp:effectExtent l="19050" t="19050" r="1143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2546" t="11852" r="22477" b="15669"/>
                    <a:stretch/>
                  </pic:blipFill>
                  <pic:spPr bwMode="auto">
                    <a:xfrm>
                      <a:off x="0" y="0"/>
                      <a:ext cx="3703320" cy="2743200"/>
                    </a:xfrm>
                    <a:prstGeom prst="rect">
                      <a:avLst/>
                    </a:prstGeom>
                    <a:noFill/>
                    <a:ln w="19050"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3563CB" w14:textId="77777777" w:rsidR="00E376A0" w:rsidRPr="00E376A0" w:rsidRDefault="00E376A0" w:rsidP="00E376A0">
      <w:pPr>
        <w:numPr>
          <w:ilvl w:val="0"/>
          <w:numId w:val="92"/>
        </w:numPr>
      </w:pPr>
      <w:r w:rsidRPr="00E376A0">
        <w:t>Next navigate to the Gimbal Control Page</w:t>
      </w:r>
    </w:p>
    <w:p w14:paraId="5D422342" w14:textId="680FCBE0" w:rsidR="00E376A0" w:rsidRPr="00E376A0" w:rsidRDefault="00E376A0" w:rsidP="00E376A0">
      <w:pPr>
        <w:ind w:left="720"/>
        <w:jc w:val="center"/>
        <w:rPr>
          <w:rFonts w:ascii="Times New Roman" w:hAnsi="Times New Roman"/>
          <w:sz w:val="24"/>
        </w:rPr>
      </w:pPr>
      <w:r>
        <w:rPr>
          <w:noProof/>
        </w:rPr>
        <mc:AlternateContent>
          <mc:Choice Requires="wps">
            <w:drawing>
              <wp:anchor distT="0" distB="0" distL="114300" distR="114300" simplePos="0" relativeHeight="251749376" behindDoc="0" locked="0" layoutInCell="1" allowOverlap="1" wp14:anchorId="28C7E7CE" wp14:editId="27F4593F">
                <wp:simplePos x="0" y="0"/>
                <wp:positionH relativeFrom="column">
                  <wp:posOffset>936177</wp:posOffset>
                </wp:positionH>
                <wp:positionV relativeFrom="paragraph">
                  <wp:posOffset>1278666</wp:posOffset>
                </wp:positionV>
                <wp:extent cx="795655" cy="182880"/>
                <wp:effectExtent l="0" t="0" r="23495" b="26670"/>
                <wp:wrapNone/>
                <wp:docPr id="174"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18288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4" o:spid="_x0000_s1026" style="position:absolute;margin-left:73.7pt;margin-top:100.7pt;width:62.65pt;height:14.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" filled="f" strokecolor="red" strokeweight="1.5pt"/>
            </w:pict>
          </mc:Fallback>
        </mc:AlternateContent>
      </w:r>
      <w:r>
        <w:rPr>
          <w:noProof/>
        </w:rPr>
        <w:drawing>
          <wp:inline distT="0" distB="0" distL="0" distR="0" wp14:anchorId="6E63F145" wp14:editId="726197FD">
            <wp:extent cx="3657600" cy="2578608"/>
            <wp:effectExtent l="19050" t="19050" r="1905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l="42693" t="16182" r="2179" b="14302"/>
                    <a:stretch>
                      <a:fillRect/>
                    </a:stretch>
                  </pic:blipFill>
                  <pic:spPr bwMode="auto">
                    <a:xfrm>
                      <a:off x="0" y="0"/>
                      <a:ext cx="3657600" cy="2578608"/>
                    </a:xfrm>
                    <a:prstGeom prst="rect">
                      <a:avLst/>
                    </a:prstGeom>
                    <a:noFill/>
                    <a:ln w="19050">
                      <a:solidFill>
                        <a:schemeClr val="tx2">
                          <a:lumMod val="60000"/>
                          <a:lumOff val="40000"/>
                        </a:schemeClr>
                      </a:solidFill>
                    </a:ln>
                  </pic:spPr>
                </pic:pic>
              </a:graphicData>
            </a:graphic>
          </wp:inline>
        </w:drawing>
      </w:r>
    </w:p>
    <w:p w14:paraId="4D4F83E0" w14:textId="0BBF7417" w:rsidR="00E376A0" w:rsidRPr="00E376A0" w:rsidRDefault="00E376A0" w:rsidP="00E376A0">
      <w:pPr>
        <w:ind w:left="720"/>
        <w:rPr>
          <w:b/>
        </w:rPr>
      </w:pPr>
      <w:r w:rsidRPr="00E376A0">
        <w:t>***</w:t>
      </w:r>
      <w:r w:rsidRPr="00E376A0">
        <w:rPr>
          <w:b/>
        </w:rPr>
        <w:t>Note: The use of this Gimbal Control Page is the ONLY authorized gimbal control page for non-AeroSat personnel. Use of the Other Gimbal Control Page can result in permanent damage to the equipment and will require Factory level repairs.***</w:t>
      </w:r>
    </w:p>
    <w:p w14:paraId="7E830D9A" w14:textId="77777777" w:rsidR="00E376A0" w:rsidRPr="00E376A0" w:rsidRDefault="00E376A0" w:rsidP="00E376A0">
      <w:pPr>
        <w:numPr>
          <w:ilvl w:val="0"/>
          <w:numId w:val="92"/>
        </w:numPr>
        <w:rPr>
          <w:b/>
        </w:rPr>
      </w:pPr>
      <w:r w:rsidRPr="00E376A0">
        <w:t>Once at the Gimbal Control page disable Point by selecting the button on the bottom left of the page named Point Enabled. Once selected the button will rename itself to Point Disabled. This will allow you to control the FMU as required in the following steps.</w:t>
      </w:r>
    </w:p>
    <w:p w14:paraId="04ADB600" w14:textId="77777777" w:rsidR="00E376A0" w:rsidRPr="00E376A0" w:rsidRDefault="00E376A0" w:rsidP="00E376A0">
      <w:pPr>
        <w:numPr>
          <w:ilvl w:val="0"/>
          <w:numId w:val="92"/>
        </w:numPr>
        <w:rPr>
          <w:b/>
        </w:rPr>
      </w:pPr>
      <w:r w:rsidRPr="00E376A0">
        <w:t>Perform a functional checkout of the FMU’s range of motion by manually selecting each axis to move to the soft limits prescribed below.</w:t>
      </w:r>
    </w:p>
    <w:p w14:paraId="172BC497" w14:textId="77777777" w:rsidR="00E376A0" w:rsidRPr="00E376A0" w:rsidRDefault="00E376A0" w:rsidP="00E376A0">
      <w:pPr>
        <w:numPr>
          <w:ilvl w:val="1"/>
          <w:numId w:val="92"/>
        </w:numPr>
        <w:rPr>
          <w:b/>
        </w:rPr>
      </w:pPr>
      <w:r w:rsidRPr="00E376A0">
        <w:t xml:space="preserve">Azimuth can rotate 360° and has no limits, it will read -179.99° through 179.99° with 0° being the forward fixed position. </w:t>
      </w:r>
    </w:p>
    <w:p w14:paraId="05219D3D" w14:textId="77777777" w:rsidR="00E376A0" w:rsidRPr="00E376A0" w:rsidRDefault="00E376A0" w:rsidP="00E376A0">
      <w:pPr>
        <w:numPr>
          <w:ilvl w:val="1"/>
          <w:numId w:val="92"/>
        </w:numPr>
        <w:rPr>
          <w:b/>
        </w:rPr>
      </w:pPr>
      <w:r w:rsidRPr="00E376A0">
        <w:lastRenderedPageBreak/>
        <w:t>Elevation can only rotate from -10° to 90°, if it exceeds or will not reach these limits by more than 0.200° contact AeroSat Personnel for assistance</w:t>
      </w:r>
    </w:p>
    <w:p w14:paraId="7599F277" w14:textId="77777777" w:rsidR="00E376A0" w:rsidRPr="00E376A0" w:rsidRDefault="00E376A0" w:rsidP="00E376A0">
      <w:pPr>
        <w:numPr>
          <w:ilvl w:val="1"/>
          <w:numId w:val="92"/>
        </w:numPr>
        <w:rPr>
          <w:b/>
        </w:rPr>
      </w:pPr>
      <w:r w:rsidRPr="00E376A0">
        <w:t>Polarization can only rotate from -60° to 150°, if it exceeds or will not reach these limits by more than 0.200° contact AeroSat Personnel for assistance.</w:t>
      </w:r>
    </w:p>
    <w:p w14:paraId="2DF7C01C" w14:textId="77777777" w:rsidR="00E376A0" w:rsidRPr="002573CE" w:rsidRDefault="00E376A0" w:rsidP="00E376A0">
      <w:pPr>
        <w:numPr>
          <w:ilvl w:val="0"/>
          <w:numId w:val="93"/>
        </w:numPr>
        <w:rPr>
          <w:b/>
        </w:rPr>
      </w:pPr>
      <w:r w:rsidRPr="00E376A0">
        <w:t xml:space="preserve">Move the Azimuth Axis in increments of 30° in both positive and negative directions repeatedly and without delay 10 times in each direction. Note the difference in the Actual, Commanded, and Motor. Any difference greater than 0.200° is unacceptable and is cause for further guidance by AeroSat Personnel. </w:t>
      </w:r>
    </w:p>
    <w:p w14:paraId="1491B5D6" w14:textId="23842E66" w:rsidR="00E376A0" w:rsidRPr="00E376A0" w:rsidRDefault="00E376A0" w:rsidP="00E376A0">
      <w:pPr>
        <w:ind w:left="810"/>
        <w:jc w:val="center"/>
        <w:rPr>
          <w:b/>
        </w:rPr>
      </w:pPr>
      <w:r w:rsidRPr="002573CE">
        <w:rPr>
          <w:b/>
          <w:noProof/>
        </w:rPr>
        <w:drawing>
          <wp:inline distT="0" distB="0" distL="0" distR="0" wp14:anchorId="0B2BD5E3" wp14:editId="2510B1B5">
            <wp:extent cx="3639312" cy="2615184"/>
            <wp:effectExtent l="19050" t="19050" r="18415" b="13970"/>
            <wp:docPr id="154" name="Picture 154" descr="Screen Shot 2015-06-29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 Shot 2015-06-29 at 3"/>
                    <pic:cNvPicPr>
                      <a:picLocks noChangeAspect="1" noChangeArrowheads="1"/>
                    </pic:cNvPicPr>
                  </pic:nvPicPr>
                  <pic:blipFill rotWithShape="1">
                    <a:blip r:embed="rId93">
                      <a:extLst>
                        <a:ext uri="{28A0092B-C50C-407E-A947-70E740481C1C}">
                          <a14:useLocalDpi xmlns:a14="http://schemas.microsoft.com/office/drawing/2010/main" val="0"/>
                        </a:ext>
                      </a:extLst>
                    </a:blip>
                    <a:srcRect b="-2022"/>
                    <a:stretch/>
                  </pic:blipFill>
                  <pic:spPr bwMode="auto">
                    <a:xfrm>
                      <a:off x="0" y="0"/>
                      <a:ext cx="3639312" cy="2615184"/>
                    </a:xfrm>
                    <a:prstGeom prst="rect">
                      <a:avLst/>
                    </a:prstGeom>
                    <a:noFill/>
                    <a:ln w="19050"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F9870B" w14:textId="2C67A88F" w:rsidR="00E376A0" w:rsidRPr="00E376A0" w:rsidRDefault="00E376A0" w:rsidP="00E376A0">
      <w:pPr>
        <w:ind w:left="810"/>
        <w:jc w:val="center"/>
        <w:rPr>
          <w:b/>
        </w:rPr>
      </w:pPr>
      <w:r w:rsidRPr="00E376A0">
        <w:rPr>
          <w:b/>
        </w:rPr>
        <w:t xml:space="preserve">***Note: The number annotated with </w:t>
      </w:r>
      <w:r w:rsidR="00533992">
        <w:rPr>
          <w:b/>
        </w:rPr>
        <w:t xml:space="preserve">the </w:t>
      </w:r>
      <w:r w:rsidRPr="00E376A0">
        <w:rPr>
          <w:b/>
        </w:rPr>
        <w:t>oval is the Commanded angle***</w:t>
      </w:r>
    </w:p>
    <w:p w14:paraId="63BE8297" w14:textId="77777777" w:rsidR="00E376A0" w:rsidRPr="00E376A0" w:rsidRDefault="00E376A0" w:rsidP="00E376A0">
      <w:pPr>
        <w:numPr>
          <w:ilvl w:val="0"/>
          <w:numId w:val="93"/>
        </w:numPr>
        <w:rPr>
          <w:b/>
        </w:rPr>
      </w:pPr>
      <w:r w:rsidRPr="00E376A0">
        <w:t>Prior to performing any other action re-enable Point by selecting the Point Disabled Button at the bottom of the page; it will change to say Point Enabled after selected.</w:t>
      </w:r>
    </w:p>
    <w:p w14:paraId="1EA4D3A4" w14:textId="77777777" w:rsidR="00E376A0" w:rsidRPr="00E376A0" w:rsidRDefault="00E376A0" w:rsidP="00E376A0">
      <w:pPr>
        <w:numPr>
          <w:ilvl w:val="0"/>
          <w:numId w:val="93"/>
        </w:numPr>
        <w:rPr>
          <w:b/>
        </w:rPr>
      </w:pPr>
      <w:r w:rsidRPr="00E376A0">
        <w:t>To ensure the Point application is enabled after the next reboot it is imperative that you navigate to the System Status Page as detailed in step 6. Once there you must select the Disable All button at the top of the page. (Shown Below)</w:t>
      </w:r>
    </w:p>
    <w:p w14:paraId="34580CED" w14:textId="476D40AF" w:rsidR="00E376A0" w:rsidRPr="00E376A0" w:rsidRDefault="00E376A0" w:rsidP="00E376A0">
      <w:pPr>
        <w:ind w:left="810"/>
        <w:jc w:val="center"/>
        <w:rPr>
          <w:rFonts w:ascii="Times New Roman" w:hAnsi="Times New Roman"/>
          <w:b/>
          <w:sz w:val="24"/>
        </w:rPr>
      </w:pPr>
      <w:r w:rsidRPr="002573CE">
        <w:rPr>
          <w:rFonts w:ascii="Times New Roman" w:hAnsi="Times New Roman"/>
          <w:b/>
          <w:noProof/>
          <w:sz w:val="24"/>
        </w:rPr>
        <w:drawing>
          <wp:inline distT="0" distB="0" distL="0" distR="0" wp14:anchorId="2BB915A5" wp14:editId="22C7E56F">
            <wp:extent cx="3648456" cy="1417320"/>
            <wp:effectExtent l="19050" t="19050" r="28575" b="11430"/>
            <wp:docPr id="153" name="Picture 153" descr="Screen Shot 2015-06-29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 Shot 2015-06-29 at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8456" cy="1417320"/>
                    </a:xfrm>
                    <a:prstGeom prst="rect">
                      <a:avLst/>
                    </a:prstGeom>
                    <a:noFill/>
                    <a:ln w="19050">
                      <a:solidFill>
                        <a:schemeClr val="tx2">
                          <a:lumMod val="60000"/>
                          <a:lumOff val="40000"/>
                        </a:schemeClr>
                      </a:solidFill>
                    </a:ln>
                  </pic:spPr>
                </pic:pic>
              </a:graphicData>
            </a:graphic>
          </wp:inline>
        </w:drawing>
      </w:r>
    </w:p>
    <w:p w14:paraId="30F4AB7A" w14:textId="77777777" w:rsidR="00E376A0" w:rsidRPr="00E376A0" w:rsidRDefault="00E376A0" w:rsidP="00E376A0">
      <w:pPr>
        <w:numPr>
          <w:ilvl w:val="0"/>
          <w:numId w:val="94"/>
        </w:numPr>
        <w:rPr>
          <w:b/>
        </w:rPr>
      </w:pPr>
      <w:r w:rsidRPr="00E376A0">
        <w:t xml:space="preserve">After selecting the Disable All button the status of all systems will change to grey and will say disabled, only then can you select “Enable All” to re-enable all the subsystems of the overall system. </w:t>
      </w:r>
    </w:p>
    <w:p w14:paraId="356336D2" w14:textId="314F9773" w:rsidR="00E376A0" w:rsidRPr="00E376A0" w:rsidRDefault="00E376A0">
      <w:pPr>
        <w:jc w:val="center"/>
        <w:rPr>
          <w:rFonts w:ascii="Times New Roman" w:hAnsi="Times New Roman"/>
          <w:b/>
          <w:sz w:val="24"/>
        </w:rPr>
      </w:pPr>
      <w:r w:rsidRPr="002573CE">
        <w:rPr>
          <w:rFonts w:ascii="Times New Roman" w:hAnsi="Times New Roman"/>
          <w:b/>
          <w:noProof/>
          <w:sz w:val="24"/>
        </w:rPr>
        <w:lastRenderedPageBreak/>
        <w:drawing>
          <wp:inline distT="0" distB="0" distL="0" distR="0" wp14:anchorId="76802CE9" wp14:editId="69B98D64">
            <wp:extent cx="3639312" cy="1417320"/>
            <wp:effectExtent l="19050" t="19050" r="18415" b="11430"/>
            <wp:docPr id="152" name="Picture 152" descr="Screen Shot 2015-06-29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 Shot 2015-06-29 at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9312" cy="1417320"/>
                    </a:xfrm>
                    <a:prstGeom prst="rect">
                      <a:avLst/>
                    </a:prstGeom>
                    <a:noFill/>
                    <a:ln w="19050">
                      <a:solidFill>
                        <a:schemeClr val="tx2">
                          <a:lumMod val="60000"/>
                          <a:lumOff val="40000"/>
                        </a:schemeClr>
                      </a:solidFill>
                    </a:ln>
                  </pic:spPr>
                </pic:pic>
              </a:graphicData>
            </a:graphic>
          </wp:inline>
        </w:drawing>
      </w:r>
    </w:p>
    <w:p w14:paraId="007FE628" w14:textId="77777777" w:rsidR="00E376A0" w:rsidRPr="00E376A0" w:rsidRDefault="00E376A0" w:rsidP="00E376A0">
      <w:pPr>
        <w:numPr>
          <w:ilvl w:val="0"/>
          <w:numId w:val="95"/>
        </w:numPr>
        <w:rPr>
          <w:b/>
        </w:rPr>
      </w:pPr>
      <w:r w:rsidRPr="00E376A0">
        <w:t xml:space="preserve">Once the Enable All button has been selected and all the systems have returned to the Normal (Green) status the system should be reset and then power cycled to ensure the system will power on correctly. </w:t>
      </w:r>
    </w:p>
    <w:p w14:paraId="45AD4D6B" w14:textId="77777777" w:rsidR="00E376A0" w:rsidRDefault="00E376A0" w:rsidP="00E376A0">
      <w:pPr>
        <w:numPr>
          <w:ilvl w:val="0"/>
          <w:numId w:val="94"/>
        </w:numPr>
      </w:pPr>
      <w:r w:rsidRPr="00E376A0">
        <w:t>Return to the system main page and click on the red System Reset button.</w:t>
      </w:r>
    </w:p>
    <w:p w14:paraId="76D9F27D" w14:textId="4AD5451C" w:rsidR="00D26FB4" w:rsidRDefault="00A405A9" w:rsidP="002573CE">
      <w:pPr>
        <w:spacing w:after="200"/>
        <w:jc w:val="center"/>
      </w:pPr>
      <w:r>
        <w:rPr>
          <w:noProof/>
        </w:rPr>
        <mc:AlternateContent>
          <mc:Choice Requires="wps">
            <w:drawing>
              <wp:anchor distT="0" distB="0" distL="114300" distR="114300" simplePos="0" relativeHeight="251750400" behindDoc="0" locked="0" layoutInCell="1" allowOverlap="1" wp14:anchorId="5E15C7AA" wp14:editId="720BF951">
                <wp:simplePos x="0" y="0"/>
                <wp:positionH relativeFrom="column">
                  <wp:posOffset>3984014</wp:posOffset>
                </wp:positionH>
                <wp:positionV relativeFrom="paragraph">
                  <wp:posOffset>794673</wp:posOffset>
                </wp:positionV>
                <wp:extent cx="763270" cy="255319"/>
                <wp:effectExtent l="19050" t="19050" r="17780" b="11430"/>
                <wp:wrapNone/>
                <wp:docPr id="188" name="Rectangle 188"/>
                <wp:cNvGraphicFramePr/>
                <a:graphic xmlns:a="http://schemas.openxmlformats.org/drawingml/2006/main">
                  <a:graphicData uri="http://schemas.microsoft.com/office/word/2010/wordprocessingShape">
                    <wps:wsp>
                      <wps:cNvSpPr/>
                      <wps:spPr>
                        <a:xfrm>
                          <a:off x="0" y="0"/>
                          <a:ext cx="763270" cy="2553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8" o:spid="_x0000_s1026" style="position:absolute;margin-left:313.7pt;margin-top:62.55pt;width:60.1pt;height:20.1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" filled="f" strokecolor="red" strokeweight="2.25pt"/>
            </w:pict>
          </mc:Fallback>
        </mc:AlternateContent>
      </w:r>
      <w:r w:rsidR="00D26FB4">
        <w:rPr>
          <w:noProof/>
        </w:rPr>
        <w:drawing>
          <wp:inline distT="0" distB="0" distL="0" distR="0" wp14:anchorId="3BB26838" wp14:editId="4893A9E6">
            <wp:extent cx="3630168" cy="1097280"/>
            <wp:effectExtent l="19050" t="19050" r="27940" b="266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6250"/>
                    <a:stretch/>
                  </pic:blipFill>
                  <pic:spPr bwMode="auto">
                    <a:xfrm>
                      <a:off x="0" y="0"/>
                      <a:ext cx="3630168" cy="1097280"/>
                    </a:xfrm>
                    <a:prstGeom prst="rect">
                      <a:avLst/>
                    </a:prstGeom>
                    <a:ln w="19050"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7FE741" w14:textId="77777777" w:rsidR="00E376A0" w:rsidRPr="00E376A0" w:rsidRDefault="00E376A0" w:rsidP="002573CE">
      <w:pPr>
        <w:pStyle w:val="List4"/>
        <w:numPr>
          <w:ilvl w:val="0"/>
          <w:numId w:val="94"/>
        </w:numPr>
      </w:pPr>
      <w:r w:rsidRPr="00E376A0">
        <w:t>Allow the reset process to complete, this sets the Enabled state as the current default.  Then power cycle the system to lock the setting in and return to the Gimbal Control page to check that the state is still “Enabled” after the reboot is completed.</w:t>
      </w:r>
    </w:p>
    <w:p w14:paraId="364AEC26" w14:textId="72C92A32" w:rsidR="00E376A0" w:rsidRPr="00E376A0" w:rsidRDefault="00E376A0" w:rsidP="00E376A0">
      <w:pPr>
        <w:keepNext/>
        <w:numPr>
          <w:ilvl w:val="1"/>
          <w:numId w:val="1"/>
        </w:numPr>
        <w:tabs>
          <w:tab w:val="num" w:pos="180"/>
        </w:tabs>
        <w:ind w:left="0"/>
        <w:outlineLvl w:val="1"/>
        <w:rPr>
          <w:rFonts w:ascii="Arial" w:hAnsi="Arial" w:cs="Arial"/>
          <w:sz w:val="24"/>
          <w:szCs w:val="24"/>
        </w:rPr>
      </w:pPr>
      <w:bookmarkStart w:id="6041" w:name="_Toc294267397"/>
      <w:bookmarkStart w:id="6042" w:name="_Toc294267456"/>
      <w:bookmarkStart w:id="6043" w:name="_Toc297212118"/>
      <w:bookmarkStart w:id="6044" w:name="_Toc441816686"/>
      <w:r w:rsidRPr="00E376A0">
        <w:rPr>
          <w:rFonts w:ascii="Arial" w:hAnsi="Arial" w:cs="Arial"/>
          <w:b/>
          <w:sz w:val="24"/>
          <w:szCs w:val="24"/>
        </w:rPr>
        <w:t>[</w:t>
      </w:r>
      <w:r w:rsidR="00715364">
        <w:rPr>
          <w:rFonts w:ascii="Arial" w:hAnsi="Arial" w:cs="Arial"/>
          <w:b/>
          <w:sz w:val="24"/>
          <w:szCs w:val="24"/>
        </w:rPr>
        <w:t>B</w:t>
      </w:r>
      <w:r w:rsidRPr="00E376A0">
        <w:rPr>
          <w:rFonts w:ascii="Arial" w:hAnsi="Arial" w:cs="Arial"/>
          <w:b/>
          <w:sz w:val="24"/>
          <w:szCs w:val="24"/>
        </w:rPr>
        <w:t>] Receiving the Satellite Signal but cannot close the link</w:t>
      </w:r>
      <w:bookmarkEnd w:id="6041"/>
      <w:bookmarkEnd w:id="6042"/>
      <w:bookmarkEnd w:id="6043"/>
      <w:bookmarkEnd w:id="6044"/>
    </w:p>
    <w:p w14:paraId="73523EA6" w14:textId="77777777" w:rsidR="00E376A0" w:rsidRPr="00E376A0" w:rsidRDefault="00E376A0" w:rsidP="00E376A0">
      <w:pPr>
        <w:numPr>
          <w:ilvl w:val="0"/>
          <w:numId w:val="97"/>
        </w:numPr>
      </w:pPr>
      <w:r w:rsidRPr="00E376A0">
        <w:t>Ensure that all ACMU, HPT and FMU cables are correctly connected.</w:t>
      </w:r>
    </w:p>
    <w:p w14:paraId="353A6622" w14:textId="74CD5822" w:rsidR="00E376A0" w:rsidRPr="00E376A0" w:rsidRDefault="00A405A9" w:rsidP="002573CE">
      <w:pPr>
        <w:tabs>
          <w:tab w:val="left" w:pos="2070"/>
        </w:tabs>
        <w:ind w:left="2070" w:hanging="630"/>
      </w:pPr>
      <w:r w:rsidRPr="002573CE">
        <w:rPr>
          <w:b/>
          <w:color w:val="1F497D" w:themeColor="text2"/>
        </w:rPr>
        <w:t>NOTE:</w:t>
      </w:r>
      <w:r>
        <w:tab/>
      </w:r>
      <w:r w:rsidR="00E376A0" w:rsidRPr="00E376A0">
        <w:t>Disconnection of the J3 cable from either the ACMU or HPT will disable transmission. This is a fail-safe (lock-out) feature to ensure that personnel working atop the aircraft cannot be exposed to hazardous RF radiation.</w:t>
      </w:r>
    </w:p>
    <w:p w14:paraId="1C6CFBB3" w14:textId="77777777" w:rsidR="00E376A0" w:rsidRPr="00E376A0" w:rsidRDefault="00E376A0" w:rsidP="00E376A0">
      <w:pPr>
        <w:numPr>
          <w:ilvl w:val="0"/>
          <w:numId w:val="98"/>
        </w:numPr>
      </w:pPr>
      <w:r w:rsidRPr="00E376A0">
        <w:t>Verify that the Modem Configuration Parameters are correct.</w:t>
      </w:r>
    </w:p>
    <w:p w14:paraId="619C0EE8" w14:textId="04BB0817" w:rsidR="00E376A0" w:rsidRPr="00E376A0" w:rsidRDefault="00E376A0" w:rsidP="00E376A0">
      <w:pPr>
        <w:keepNext/>
        <w:numPr>
          <w:ilvl w:val="1"/>
          <w:numId w:val="1"/>
        </w:numPr>
        <w:tabs>
          <w:tab w:val="num" w:pos="180"/>
        </w:tabs>
        <w:ind w:left="0"/>
        <w:outlineLvl w:val="1"/>
        <w:rPr>
          <w:rFonts w:ascii="Arial" w:hAnsi="Arial" w:cs="Arial"/>
          <w:sz w:val="24"/>
          <w:szCs w:val="24"/>
        </w:rPr>
      </w:pPr>
      <w:bookmarkStart w:id="6045" w:name="_Toc441816687"/>
      <w:r w:rsidRPr="00E376A0">
        <w:rPr>
          <w:rFonts w:ascii="Arial" w:hAnsi="Arial" w:cs="Arial"/>
          <w:b/>
          <w:sz w:val="24"/>
          <w:szCs w:val="24"/>
        </w:rPr>
        <w:t>[</w:t>
      </w:r>
      <w:r w:rsidR="00A405A9">
        <w:rPr>
          <w:rFonts w:ascii="Arial" w:hAnsi="Arial" w:cs="Arial"/>
          <w:b/>
          <w:sz w:val="24"/>
          <w:szCs w:val="24"/>
        </w:rPr>
        <w:t>B</w:t>
      </w:r>
      <w:r w:rsidRPr="00E376A0">
        <w:rPr>
          <w:rFonts w:ascii="Arial" w:hAnsi="Arial" w:cs="Arial"/>
          <w:b/>
          <w:sz w:val="24"/>
          <w:szCs w:val="24"/>
        </w:rPr>
        <w:t xml:space="preserve">] </w:t>
      </w:r>
      <w:bookmarkStart w:id="6046" w:name="_Toc297212120"/>
      <w:r w:rsidRPr="00E376A0">
        <w:rPr>
          <w:rFonts w:ascii="Arial" w:hAnsi="Arial" w:cs="Arial"/>
          <w:b/>
          <w:sz w:val="24"/>
          <w:szCs w:val="24"/>
        </w:rPr>
        <w:t>ACMU Fan Failure</w:t>
      </w:r>
      <w:bookmarkEnd w:id="6045"/>
      <w:bookmarkEnd w:id="6046"/>
    </w:p>
    <w:p w14:paraId="3AF4B864" w14:textId="77777777" w:rsidR="00E376A0" w:rsidRPr="00E376A0" w:rsidRDefault="00E376A0" w:rsidP="00E376A0">
      <w:pPr>
        <w:numPr>
          <w:ilvl w:val="0"/>
          <w:numId w:val="99"/>
        </w:numPr>
      </w:pPr>
      <w:r w:rsidRPr="00E376A0">
        <w:t>Open HR6400 page on the Web interface</w:t>
      </w:r>
    </w:p>
    <w:p w14:paraId="5952B390" w14:textId="77777777" w:rsidR="00E376A0" w:rsidRPr="00E376A0" w:rsidRDefault="00E376A0" w:rsidP="00E376A0">
      <w:pPr>
        <w:numPr>
          <w:ilvl w:val="0"/>
          <w:numId w:val="99"/>
        </w:numPr>
      </w:pPr>
      <w:r w:rsidRPr="00E376A0">
        <w:t>Open the System Monitoring page</w:t>
      </w:r>
    </w:p>
    <w:p w14:paraId="54BF6FFB" w14:textId="48AB0AB5" w:rsidR="00E376A0" w:rsidRPr="00E376A0" w:rsidRDefault="00E376A0" w:rsidP="00E376A0">
      <w:pPr>
        <w:ind w:left="720"/>
        <w:jc w:val="center"/>
        <w:rPr>
          <w:rFonts w:ascii="Times New Roman" w:hAnsi="Times New Roman"/>
          <w:sz w:val="24"/>
        </w:rPr>
      </w:pPr>
      <w:r w:rsidRPr="002573CE">
        <w:rPr>
          <w:rFonts w:ascii="Times New Roman" w:hAnsi="Times New Roman"/>
          <w:noProof/>
          <w:sz w:val="24"/>
        </w:rPr>
        <w:lastRenderedPageBreak/>
        <w:drawing>
          <wp:inline distT="0" distB="0" distL="0" distR="0" wp14:anchorId="2E47DBE9" wp14:editId="2F89C06D">
            <wp:extent cx="3657600" cy="2542032"/>
            <wp:effectExtent l="19050" t="19050" r="19050" b="10795"/>
            <wp:docPr id="151" name="Picture 151" descr="Screen Shot 2015-05-22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 Shot 2015-05-22 at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2542032"/>
                    </a:xfrm>
                    <a:prstGeom prst="rect">
                      <a:avLst/>
                    </a:prstGeom>
                    <a:noFill/>
                    <a:ln w="19050">
                      <a:solidFill>
                        <a:schemeClr val="tx2">
                          <a:lumMod val="60000"/>
                          <a:lumOff val="40000"/>
                        </a:schemeClr>
                      </a:solidFill>
                    </a:ln>
                  </pic:spPr>
                </pic:pic>
              </a:graphicData>
            </a:graphic>
          </wp:inline>
        </w:drawing>
      </w:r>
    </w:p>
    <w:p w14:paraId="4F37D3C3" w14:textId="77777777" w:rsidR="00E376A0" w:rsidRPr="00E376A0" w:rsidRDefault="00E376A0" w:rsidP="00E376A0">
      <w:pPr>
        <w:numPr>
          <w:ilvl w:val="0"/>
          <w:numId w:val="100"/>
        </w:numPr>
        <w:rPr>
          <w:rFonts w:ascii="Times New Roman" w:hAnsi="Times New Roman"/>
          <w:sz w:val="24"/>
          <w:highlight w:val="yellow"/>
        </w:rPr>
      </w:pPr>
      <w:r w:rsidRPr="00E376A0">
        <w:rPr>
          <w:rFonts w:ascii="Times New Roman" w:hAnsi="Times New Roman"/>
          <w:sz w:val="24"/>
          <w:highlight w:val="yellow"/>
        </w:rPr>
        <w:t>Both fan voltages should be approximately 12 volts</w:t>
      </w:r>
    </w:p>
    <w:p w14:paraId="2BC3C90A" w14:textId="77777777" w:rsidR="00E376A0" w:rsidRPr="00E376A0" w:rsidRDefault="00E376A0" w:rsidP="00E376A0">
      <w:pPr>
        <w:numPr>
          <w:ilvl w:val="0"/>
          <w:numId w:val="100"/>
        </w:numPr>
        <w:rPr>
          <w:rFonts w:ascii="Times New Roman" w:hAnsi="Times New Roman"/>
          <w:sz w:val="24"/>
          <w:highlight w:val="yellow"/>
        </w:rPr>
      </w:pPr>
      <w:r w:rsidRPr="00E376A0">
        <w:rPr>
          <w:rFonts w:ascii="Times New Roman" w:hAnsi="Times New Roman"/>
          <w:sz w:val="24"/>
          <w:highlight w:val="yellow"/>
        </w:rPr>
        <w:t xml:space="preserve">If the Main Fan or Stirring Fan amperages are backlighted in yellow, ACMU replacement is suggested at the soonest available opportunity, if Red, ACMU replacement is required as soon as </w:t>
      </w:r>
      <w:commentRangeStart w:id="6047"/>
      <w:r w:rsidRPr="00E376A0">
        <w:rPr>
          <w:rFonts w:ascii="Times New Roman" w:hAnsi="Times New Roman"/>
          <w:sz w:val="24"/>
          <w:highlight w:val="yellow"/>
        </w:rPr>
        <w:t>practical</w:t>
      </w:r>
      <w:commentRangeEnd w:id="6047"/>
      <w:r w:rsidR="00701867">
        <w:rPr>
          <w:rStyle w:val="CommentReference"/>
        </w:rPr>
        <w:commentReference w:id="6047"/>
      </w:r>
    </w:p>
    <w:p w14:paraId="70960590" w14:textId="16321806" w:rsidR="00E376A0" w:rsidRPr="00E376A0" w:rsidRDefault="00E376A0" w:rsidP="00E376A0">
      <w:pPr>
        <w:keepNext/>
        <w:numPr>
          <w:ilvl w:val="1"/>
          <w:numId w:val="1"/>
        </w:numPr>
        <w:tabs>
          <w:tab w:val="num" w:pos="180"/>
        </w:tabs>
        <w:ind w:left="180"/>
        <w:outlineLvl w:val="1"/>
        <w:rPr>
          <w:rFonts w:ascii="Arial" w:hAnsi="Arial" w:cs="Arial"/>
          <w:b/>
          <w:sz w:val="24"/>
        </w:rPr>
      </w:pPr>
      <w:bookmarkStart w:id="6048" w:name="_Toc294267395"/>
      <w:bookmarkStart w:id="6049" w:name="_Toc294267454"/>
      <w:bookmarkStart w:id="6050" w:name="_Toc297212116"/>
      <w:r w:rsidRPr="00E376A0">
        <w:rPr>
          <w:rFonts w:ascii="Arial" w:hAnsi="Arial" w:cs="Arial"/>
          <w:b/>
          <w:sz w:val="24"/>
        </w:rPr>
        <w:t>[</w:t>
      </w:r>
      <w:r w:rsidR="00715364">
        <w:rPr>
          <w:rFonts w:ascii="Arial" w:hAnsi="Arial" w:cs="Arial"/>
          <w:b/>
          <w:sz w:val="24"/>
        </w:rPr>
        <w:t>B</w:t>
      </w:r>
      <w:r w:rsidRPr="00E376A0">
        <w:rPr>
          <w:rFonts w:ascii="Arial" w:hAnsi="Arial" w:cs="Arial"/>
          <w:b/>
          <w:sz w:val="24"/>
        </w:rPr>
        <w:t>] Fails to Receive Accurate Location/Orientation Data</w:t>
      </w:r>
      <w:bookmarkEnd w:id="6048"/>
      <w:bookmarkEnd w:id="6049"/>
      <w:bookmarkEnd w:id="6050"/>
    </w:p>
    <w:p w14:paraId="46605E79" w14:textId="77777777" w:rsidR="00E376A0" w:rsidRPr="00E376A0" w:rsidRDefault="00E376A0" w:rsidP="00E376A0">
      <w:pPr>
        <w:numPr>
          <w:ilvl w:val="0"/>
          <w:numId w:val="96"/>
        </w:numPr>
      </w:pPr>
      <w:r w:rsidRPr="00E376A0">
        <w:t>Ensure that the aircraft INS is powered and has completed alignment. Alignment can take up to 15 minutes during which the aircraft must not be moved.</w:t>
      </w:r>
    </w:p>
    <w:p w14:paraId="7A1516DA" w14:textId="77777777" w:rsidR="00E376A0" w:rsidRPr="00E376A0" w:rsidRDefault="00E376A0" w:rsidP="00E376A0">
      <w:pPr>
        <w:numPr>
          <w:ilvl w:val="0"/>
          <w:numId w:val="96"/>
        </w:numPr>
      </w:pPr>
      <w:r w:rsidRPr="00E376A0">
        <w:t>Ensure that all ACMU and ARINC-429 cables are correctly connected.</w:t>
      </w:r>
    </w:p>
    <w:p w14:paraId="161AB3AA" w14:textId="77777777" w:rsidR="00E376A0" w:rsidRPr="00E376A0" w:rsidRDefault="00E376A0" w:rsidP="00E376A0">
      <w:pPr>
        <w:numPr>
          <w:ilvl w:val="0"/>
          <w:numId w:val="96"/>
        </w:numPr>
      </w:pPr>
      <w:r w:rsidRPr="00E376A0">
        <w:t>The information in the “data stream” row will continuously increase without invalid packets if performing correctly</w:t>
      </w:r>
    </w:p>
    <w:p w14:paraId="196B4E03" w14:textId="77777777" w:rsidR="00E376A0" w:rsidRPr="00E376A0" w:rsidRDefault="00E376A0" w:rsidP="00E376A0">
      <w:pPr>
        <w:numPr>
          <w:ilvl w:val="0"/>
          <w:numId w:val="96"/>
        </w:numPr>
      </w:pPr>
      <w:r w:rsidRPr="00E376A0">
        <w:t>If no data is populating in the “data stream” the likely faults are as follows</w:t>
      </w:r>
    </w:p>
    <w:p w14:paraId="449C86FB" w14:textId="77777777" w:rsidR="00E376A0" w:rsidRPr="00E376A0" w:rsidRDefault="00E376A0" w:rsidP="00E376A0">
      <w:pPr>
        <w:numPr>
          <w:ilvl w:val="1"/>
          <w:numId w:val="96"/>
        </w:numPr>
      </w:pPr>
      <w:r w:rsidRPr="00E376A0">
        <w:t xml:space="preserve">Cabling (ACMU connector J3 direct Rx from IRU) </w:t>
      </w:r>
    </w:p>
    <w:p w14:paraId="43F3265F" w14:textId="57358E63" w:rsidR="00E376A0" w:rsidRPr="00E376A0" w:rsidRDefault="00E376A0" w:rsidP="00E376A0">
      <w:pPr>
        <w:numPr>
          <w:ilvl w:val="1"/>
          <w:numId w:val="96"/>
        </w:numPr>
      </w:pPr>
      <w:r w:rsidRPr="00E376A0">
        <w:t xml:space="preserve">Cabling (check GPS </w:t>
      </w:r>
      <w:del w:id="6051" w:author="Smullen, Lizz" w:date="2016-02-10T12:45:00Z">
        <w:r w:rsidRPr="00E376A0" w:rsidDel="00D61F5F">
          <w:delText>coax</w:delText>
        </w:r>
      </w:del>
      <w:ins w:id="6052" w:author="Smullen, Lizz" w:date="2016-02-10T12:45:00Z">
        <w:r w:rsidR="00D61F5F">
          <w:t>Coax</w:t>
        </w:r>
      </w:ins>
      <w:r w:rsidRPr="00E376A0">
        <w:t xml:space="preserve"> cable condition and connectors fully screwed onto IRU and antenna)</w:t>
      </w:r>
    </w:p>
    <w:p w14:paraId="6213E686" w14:textId="77777777" w:rsidR="00E376A0" w:rsidRPr="00E376A0" w:rsidRDefault="00E376A0" w:rsidP="00E376A0">
      <w:pPr>
        <w:numPr>
          <w:ilvl w:val="1"/>
          <w:numId w:val="96"/>
        </w:numPr>
      </w:pPr>
      <w:r w:rsidRPr="00E376A0">
        <w:t>Navigation Application Failure (Power Cycle system)</w:t>
      </w:r>
    </w:p>
    <w:p w14:paraId="307F7E9E" w14:textId="77777777" w:rsidR="00E376A0" w:rsidRPr="00E376A0" w:rsidRDefault="00E376A0" w:rsidP="00E376A0">
      <w:pPr>
        <w:numPr>
          <w:ilvl w:val="1"/>
          <w:numId w:val="96"/>
        </w:numPr>
        <w:rPr>
          <w:highlight w:val="yellow"/>
        </w:rPr>
      </w:pPr>
      <w:r w:rsidRPr="00E376A0">
        <w:rPr>
          <w:highlight w:val="yellow"/>
        </w:rPr>
        <w:t xml:space="preserve">ACMU J3 port </w:t>
      </w:r>
      <w:commentRangeStart w:id="6053"/>
      <w:r w:rsidRPr="00E376A0">
        <w:rPr>
          <w:highlight w:val="yellow"/>
        </w:rPr>
        <w:t>failure</w:t>
      </w:r>
      <w:commentRangeEnd w:id="6053"/>
      <w:r w:rsidR="00701867">
        <w:rPr>
          <w:rStyle w:val="CommentReference"/>
        </w:rPr>
        <w:commentReference w:id="6053"/>
      </w:r>
    </w:p>
    <w:p w14:paraId="2629485E" w14:textId="77777777" w:rsidR="00E376A0" w:rsidRPr="00E376A0" w:rsidRDefault="00E376A0" w:rsidP="00E376A0">
      <w:pPr>
        <w:ind w:left="720"/>
      </w:pPr>
    </w:p>
    <w:p w14:paraId="18CA173E" w14:textId="18A314C9" w:rsidR="00E376A0" w:rsidRPr="00E376A0" w:rsidRDefault="00E376A0" w:rsidP="002573CE">
      <w:pPr>
        <w:ind w:left="720"/>
        <w:jc w:val="center"/>
        <w:rPr>
          <w:rFonts w:ascii="Times New Roman" w:hAnsi="Times New Roman"/>
          <w:sz w:val="24"/>
        </w:rPr>
      </w:pPr>
      <w:r>
        <w:rPr>
          <w:noProof/>
        </w:rPr>
        <w:lastRenderedPageBreak/>
        <w:drawing>
          <wp:inline distT="0" distB="0" distL="0" distR="0" wp14:anchorId="15CC3777" wp14:editId="1F769EFE">
            <wp:extent cx="3657600" cy="2679192"/>
            <wp:effectExtent l="19050" t="19050" r="19050" b="260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2294" t="11852" r="22226" b="15669"/>
                    <a:stretch/>
                  </pic:blipFill>
                  <pic:spPr bwMode="auto">
                    <a:xfrm>
                      <a:off x="0" y="0"/>
                      <a:ext cx="3657600" cy="2679192"/>
                    </a:xfrm>
                    <a:prstGeom prst="rect">
                      <a:avLst/>
                    </a:prstGeom>
                    <a:noFill/>
                    <a:ln w="19050"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B13632" w14:textId="77777777" w:rsidR="00D403EF" w:rsidRDefault="00D403EF" w:rsidP="00E376A0">
      <w:pPr>
        <w:rPr>
          <w:rFonts w:ascii="Times New Roman" w:hAnsi="Times New Roman"/>
          <w:sz w:val="24"/>
          <w:highlight w:val="yellow"/>
        </w:rPr>
        <w:sectPr w:rsidR="00D403EF" w:rsidSect="002573CE">
          <w:pgSz w:w="12240" w:h="15840"/>
          <w:pgMar w:top="1584" w:right="1440" w:bottom="1584" w:left="1440" w:header="720" w:footer="720" w:gutter="0"/>
          <w:pgNumType w:start="1" w:chapStyle="1"/>
          <w:cols w:space="720"/>
          <w:docGrid w:linePitch="360"/>
        </w:sectPr>
      </w:pPr>
    </w:p>
    <w:p w14:paraId="74861B45" w14:textId="35BA6AA0" w:rsidR="001F1DA6" w:rsidRPr="007C7F49" w:rsidRDefault="001F1DA6">
      <w:pPr>
        <w:pStyle w:val="Heading1"/>
        <w:pPrChange w:id="6054" w:author="Smullen, Lizz" w:date="2016-02-10T16:02:00Z">
          <w:pPr>
            <w:pStyle w:val="Heading7"/>
            <w:tabs>
              <w:tab w:val="left" w:pos="1980"/>
            </w:tabs>
          </w:pPr>
        </w:pPrChange>
      </w:pPr>
      <w:bookmarkStart w:id="6055" w:name="_Toc442452017"/>
      <w:bookmarkStart w:id="6056" w:name="_Toc442452018"/>
      <w:bookmarkStart w:id="6057" w:name="_Toc442452019"/>
      <w:bookmarkStart w:id="6058" w:name="_Toc442452020"/>
      <w:bookmarkStart w:id="6059" w:name="_Toc442452021"/>
      <w:bookmarkStart w:id="6060" w:name="_Toc442452022"/>
      <w:bookmarkStart w:id="6061" w:name="_Toc442452023"/>
      <w:bookmarkStart w:id="6062" w:name="_Toc442452024"/>
      <w:bookmarkStart w:id="6063" w:name="_Toc442452025"/>
      <w:bookmarkStart w:id="6064" w:name="_Toc442905410"/>
      <w:bookmarkEnd w:id="6055"/>
      <w:bookmarkEnd w:id="6056"/>
      <w:bookmarkEnd w:id="6057"/>
      <w:bookmarkEnd w:id="6058"/>
      <w:bookmarkEnd w:id="6059"/>
      <w:bookmarkEnd w:id="6060"/>
      <w:bookmarkEnd w:id="6061"/>
      <w:bookmarkEnd w:id="6062"/>
      <w:bookmarkEnd w:id="6063"/>
      <w:r>
        <w:rPr>
          <w:noProof/>
        </w:rPr>
        <w:lastRenderedPageBreak/>
        <w:t xml:space="preserve">[A] </w:t>
      </w:r>
      <w:r>
        <w:t>ACMU System Check Codes</w:t>
      </w:r>
      <w:bookmarkEnd w:id="6064"/>
    </w:p>
    <w:p w14:paraId="57D128F7" w14:textId="77777777" w:rsidR="001F1DA6" w:rsidRDefault="001F1DA6" w:rsidP="001F1DA6">
      <w:r w:rsidRPr="007C7F49">
        <w:t>T</w:t>
      </w:r>
      <w:r>
        <w:t>his appendix contains a list of common codes that you may see when a system check is run.</w:t>
      </w:r>
    </w:p>
    <w:p w14:paraId="0E1D7229" w14:textId="77777777" w:rsidR="001F1DA6" w:rsidRDefault="001F1DA6" w:rsidP="002573CE">
      <w:pPr>
        <w:pStyle w:val="ListParagraph"/>
        <w:numPr>
          <w:ilvl w:val="0"/>
          <w:numId w:val="35"/>
        </w:numPr>
      </w:pPr>
      <w:r>
        <w:t>If the code indicates the system could not start the component, the component is malfunctioning and may need replacement.</w:t>
      </w:r>
    </w:p>
    <w:p w14:paraId="1AB14DFD" w14:textId="77777777" w:rsidR="001F1DA6" w:rsidRDefault="001F1DA6" w:rsidP="00D07F57">
      <w:pPr>
        <w:pStyle w:val="ListParagraph"/>
        <w:numPr>
          <w:ilvl w:val="0"/>
          <w:numId w:val="35"/>
        </w:numPr>
      </w:pPr>
      <w:r>
        <w:t xml:space="preserve">If the code indicates mismatched versions or configurations, this may be the first boot after a software update, and a subsequent reboot </w:t>
      </w:r>
      <w:r>
        <w:rPr>
          <w:b/>
        </w:rPr>
        <w:t xml:space="preserve">after system check is complete </w:t>
      </w:r>
      <w:r>
        <w:t>may clear the error.</w:t>
      </w:r>
    </w:p>
    <w:p w14:paraId="1F099424" w14:textId="1AD06477" w:rsidR="001F1DA6" w:rsidRPr="007C7F49" w:rsidRDefault="001F1DA6">
      <w:pPr>
        <w:pStyle w:val="Heading2"/>
        <w:pPrChange w:id="6065" w:author="Smullen, Lizz" w:date="2016-02-11T09:03:00Z">
          <w:pPr/>
        </w:pPrChange>
      </w:pPr>
      <w:bookmarkStart w:id="6066" w:name="_Toc442905411"/>
      <w:r>
        <w:rPr>
          <w:noProof/>
        </w:rPr>
        <w:t xml:space="preserve">[A] </w:t>
      </w:r>
      <w:r w:rsidRPr="007C7F49">
        <w:t xml:space="preserve">System </w:t>
      </w:r>
      <w:r w:rsidR="00D10DEC">
        <w:t>“</w:t>
      </w:r>
      <w:r w:rsidRPr="007C7F49">
        <w:t>Not Installed” State</w:t>
      </w:r>
      <w:bookmarkEnd w:id="6066"/>
    </w:p>
    <w:p w14:paraId="4D84E984" w14:textId="77777777" w:rsidR="001F1DA6" w:rsidRPr="007C7F49" w:rsidRDefault="001F1DA6" w:rsidP="001F1DA6">
      <w:r w:rsidRPr="007C7F49">
        <w:t>The “Not Installed” state is the state the system will be in when initially provisioned and before flight.  When the system is in the “Not Installe</w:t>
      </w:r>
      <w:r>
        <w:t xml:space="preserve">d” state, the sequence of tests and corresponding </w:t>
      </w:r>
      <w:r w:rsidRPr="007C7F49">
        <w:t>LED codes will be</w:t>
      </w:r>
      <w:r>
        <w:t xml:space="preserve"> as follows</w:t>
      </w:r>
      <w:r w:rsidRPr="007C7F49">
        <w:t>:</w:t>
      </w:r>
    </w:p>
    <w:p w14:paraId="7EFF4EE2" w14:textId="77777777" w:rsidR="001F1DA6" w:rsidRDefault="001F1DA6" w:rsidP="002573CE">
      <w:pPr>
        <w:pStyle w:val="Caption"/>
      </w:pPr>
      <w:r>
        <w:t>Table A.</w:t>
      </w:r>
      <w:fldSimple w:instr=" SEQ A \* ARABIC ">
        <w:r w:rsidR="0088531C">
          <w:rPr>
            <w:noProof/>
          </w:rPr>
          <w:t>1</w:t>
        </w:r>
      </w:fldSimple>
      <w:r>
        <w:t xml:space="preserve"> — Numerical LED Hex Codes</w:t>
      </w:r>
    </w:p>
    <w:tbl>
      <w:tblPr>
        <w:tblStyle w:val="TableGrid"/>
        <w:tblW w:w="0" w:type="auto"/>
        <w:jc w:val="center"/>
        <w:tblCellMar>
          <w:left w:w="115" w:type="dxa"/>
          <w:right w:w="115" w:type="dxa"/>
        </w:tblCellMar>
        <w:tblLook w:val="04A0" w:firstRow="1" w:lastRow="0" w:firstColumn="1" w:lastColumn="0" w:noHBand="0" w:noVBand="1"/>
      </w:tblPr>
      <w:tblGrid>
        <w:gridCol w:w="1774"/>
        <w:gridCol w:w="2793"/>
      </w:tblGrid>
      <w:tr w:rsidR="001F1DA6" w:rsidRPr="007C7F49" w14:paraId="0200CB36" w14:textId="77777777" w:rsidTr="007E2FD7">
        <w:trPr>
          <w:tblHeader/>
          <w:jc w:val="center"/>
        </w:trPr>
        <w:tc>
          <w:tcPr>
            <w:tcW w:w="1774" w:type="dxa"/>
            <w:shd w:val="clear" w:color="auto" w:fill="4F81BD" w:themeFill="accent1"/>
            <w:noWrap/>
            <w:vAlign w:val="center"/>
          </w:tcPr>
          <w:p w14:paraId="23821D74" w14:textId="77777777" w:rsidR="001F1DA6" w:rsidRPr="007C7F49" w:rsidRDefault="001F1DA6">
            <w:pPr>
              <w:pStyle w:val="TableHead1"/>
              <w:pPrChange w:id="6067" w:author="Smullen, Lizz" w:date="2016-02-10T11:20:00Z">
                <w:pPr>
                  <w:pStyle w:val="TableHead1"/>
                  <w:jc w:val="center"/>
                </w:pPr>
              </w:pPrChange>
            </w:pPr>
            <w:r w:rsidRPr="007C7F49">
              <w:t>LED Hex Code</w:t>
            </w:r>
          </w:p>
        </w:tc>
        <w:tc>
          <w:tcPr>
            <w:tcW w:w="2793" w:type="dxa"/>
            <w:shd w:val="clear" w:color="auto" w:fill="4F81BD" w:themeFill="accent1"/>
            <w:noWrap/>
            <w:vAlign w:val="center"/>
          </w:tcPr>
          <w:p w14:paraId="51B0AD9A" w14:textId="77777777" w:rsidR="001F1DA6" w:rsidRPr="007C7F49" w:rsidRDefault="001F1DA6">
            <w:pPr>
              <w:pStyle w:val="TableHead1"/>
              <w:pPrChange w:id="6068" w:author="Smullen, Lizz" w:date="2016-02-10T11:20:00Z">
                <w:pPr>
                  <w:pStyle w:val="TableHead1"/>
                  <w:jc w:val="center"/>
                </w:pPr>
              </w:pPrChange>
            </w:pPr>
            <w:r w:rsidRPr="007C7F49">
              <w:t>Test Name</w:t>
            </w:r>
          </w:p>
        </w:tc>
      </w:tr>
      <w:tr w:rsidR="001F1DA6" w:rsidRPr="007C7F49" w14:paraId="01BFB892" w14:textId="77777777" w:rsidTr="007E2FD7">
        <w:trPr>
          <w:jc w:val="center"/>
        </w:trPr>
        <w:tc>
          <w:tcPr>
            <w:tcW w:w="1774" w:type="dxa"/>
            <w:shd w:val="clear" w:color="auto" w:fill="4F81BD" w:themeFill="accent1"/>
            <w:noWrap/>
            <w:vAlign w:val="center"/>
          </w:tcPr>
          <w:p w14:paraId="7380770F" w14:textId="77777777" w:rsidR="001F1DA6" w:rsidRPr="007C7F49" w:rsidRDefault="001F1DA6">
            <w:pPr>
              <w:pStyle w:val="TableHead1"/>
              <w:pPrChange w:id="6069" w:author="Smullen, Lizz" w:date="2016-02-10T11:20:00Z">
                <w:pPr>
                  <w:pStyle w:val="TableHead1"/>
                  <w:spacing w:before="60" w:after="60"/>
                  <w:jc w:val="center"/>
                </w:pPr>
              </w:pPrChange>
            </w:pPr>
            <w:r w:rsidRPr="007C7F49">
              <w:t>00</w:t>
            </w:r>
          </w:p>
        </w:tc>
        <w:tc>
          <w:tcPr>
            <w:tcW w:w="2793" w:type="dxa"/>
            <w:noWrap/>
            <w:vAlign w:val="center"/>
          </w:tcPr>
          <w:p w14:paraId="22646D3E" w14:textId="77777777" w:rsidR="001F1DA6" w:rsidRPr="007C7F49" w:rsidRDefault="001F1DA6" w:rsidP="007E2FD7">
            <w:r w:rsidRPr="007C7F49">
              <w:t>Main Board BIOS</w:t>
            </w:r>
          </w:p>
        </w:tc>
      </w:tr>
      <w:tr w:rsidR="001F1DA6" w:rsidRPr="007C7F49" w14:paraId="476FA071" w14:textId="77777777" w:rsidTr="007E2FD7">
        <w:trPr>
          <w:jc w:val="center"/>
        </w:trPr>
        <w:tc>
          <w:tcPr>
            <w:tcW w:w="1774" w:type="dxa"/>
            <w:shd w:val="clear" w:color="auto" w:fill="4F81BD" w:themeFill="accent1"/>
            <w:noWrap/>
            <w:vAlign w:val="center"/>
          </w:tcPr>
          <w:p w14:paraId="331872BC" w14:textId="77777777" w:rsidR="001F1DA6" w:rsidRPr="007C7F49" w:rsidRDefault="001F1DA6">
            <w:pPr>
              <w:pStyle w:val="TableHead1"/>
              <w:pPrChange w:id="6070" w:author="Smullen, Lizz" w:date="2016-02-10T11:20:00Z">
                <w:pPr>
                  <w:pStyle w:val="TableHead1"/>
                  <w:spacing w:before="60" w:after="60"/>
                  <w:ind w:left="360"/>
                  <w:jc w:val="center"/>
                </w:pPr>
              </w:pPrChange>
            </w:pPr>
            <w:r w:rsidRPr="007C7F49">
              <w:t>02</w:t>
            </w:r>
          </w:p>
        </w:tc>
        <w:tc>
          <w:tcPr>
            <w:tcW w:w="2793" w:type="dxa"/>
            <w:noWrap/>
            <w:vAlign w:val="center"/>
          </w:tcPr>
          <w:p w14:paraId="4BF66AE5" w14:textId="77777777" w:rsidR="001F1DA6" w:rsidRPr="007C7F49" w:rsidRDefault="001F1DA6" w:rsidP="007E2FD7">
            <w:r w:rsidRPr="007C7F49">
              <w:t>PIC Driver</w:t>
            </w:r>
          </w:p>
        </w:tc>
      </w:tr>
      <w:tr w:rsidR="001F1DA6" w:rsidRPr="007C7F49" w14:paraId="4E0D3AB1" w14:textId="77777777" w:rsidTr="007E2FD7">
        <w:trPr>
          <w:jc w:val="center"/>
        </w:trPr>
        <w:tc>
          <w:tcPr>
            <w:tcW w:w="1774" w:type="dxa"/>
            <w:shd w:val="clear" w:color="auto" w:fill="4F81BD" w:themeFill="accent1"/>
            <w:noWrap/>
            <w:vAlign w:val="center"/>
          </w:tcPr>
          <w:p w14:paraId="206AF34F" w14:textId="77777777" w:rsidR="001F1DA6" w:rsidRPr="007C7F49" w:rsidRDefault="001F1DA6">
            <w:pPr>
              <w:pStyle w:val="TableHead1"/>
              <w:pPrChange w:id="6071" w:author="Smullen, Lizz" w:date="2016-02-10T11:20:00Z">
                <w:pPr>
                  <w:pStyle w:val="TableHead1"/>
                  <w:spacing w:before="60" w:after="60"/>
                  <w:ind w:left="360"/>
                  <w:jc w:val="center"/>
                </w:pPr>
              </w:pPrChange>
            </w:pPr>
            <w:r w:rsidRPr="007C7F49">
              <w:t>03</w:t>
            </w:r>
          </w:p>
        </w:tc>
        <w:tc>
          <w:tcPr>
            <w:tcW w:w="2793" w:type="dxa"/>
            <w:noWrap/>
            <w:vAlign w:val="center"/>
          </w:tcPr>
          <w:p w14:paraId="4204D286" w14:textId="77777777" w:rsidR="001F1DA6" w:rsidRPr="007C7F49" w:rsidRDefault="001F1DA6" w:rsidP="007E2FD7">
            <w:r w:rsidRPr="007C7F49">
              <w:t>PIU Module</w:t>
            </w:r>
          </w:p>
        </w:tc>
      </w:tr>
      <w:tr w:rsidR="001F1DA6" w:rsidRPr="007C7F49" w14:paraId="61DB543A" w14:textId="77777777" w:rsidTr="007E2FD7">
        <w:trPr>
          <w:jc w:val="center"/>
        </w:trPr>
        <w:tc>
          <w:tcPr>
            <w:tcW w:w="1774" w:type="dxa"/>
            <w:shd w:val="clear" w:color="auto" w:fill="4F81BD" w:themeFill="accent1"/>
            <w:noWrap/>
            <w:vAlign w:val="center"/>
          </w:tcPr>
          <w:p w14:paraId="6C91743C" w14:textId="77777777" w:rsidR="001F1DA6" w:rsidRPr="007C7F49" w:rsidRDefault="001F1DA6">
            <w:pPr>
              <w:pStyle w:val="TableHead1"/>
              <w:pPrChange w:id="6072" w:author="Smullen, Lizz" w:date="2016-02-10T11:20:00Z">
                <w:pPr>
                  <w:pStyle w:val="TableHead1"/>
                  <w:spacing w:before="60" w:after="60"/>
                  <w:ind w:left="360"/>
                  <w:jc w:val="center"/>
                </w:pPr>
              </w:pPrChange>
            </w:pPr>
            <w:r w:rsidRPr="007C7F49">
              <w:t>04</w:t>
            </w:r>
          </w:p>
        </w:tc>
        <w:tc>
          <w:tcPr>
            <w:tcW w:w="2793" w:type="dxa"/>
            <w:noWrap/>
            <w:vAlign w:val="center"/>
          </w:tcPr>
          <w:p w14:paraId="23251D22" w14:textId="77777777" w:rsidR="001F1DA6" w:rsidRPr="007C7F49" w:rsidRDefault="001F1DA6" w:rsidP="007E2FD7">
            <w:r w:rsidRPr="007C7F49">
              <w:t>IOU Module</w:t>
            </w:r>
          </w:p>
        </w:tc>
      </w:tr>
      <w:tr w:rsidR="001F1DA6" w:rsidRPr="007C7F49" w14:paraId="5A15021E" w14:textId="77777777" w:rsidTr="007E2FD7">
        <w:trPr>
          <w:jc w:val="center"/>
        </w:trPr>
        <w:tc>
          <w:tcPr>
            <w:tcW w:w="1774" w:type="dxa"/>
            <w:shd w:val="clear" w:color="auto" w:fill="4F81BD" w:themeFill="accent1"/>
            <w:noWrap/>
            <w:vAlign w:val="center"/>
          </w:tcPr>
          <w:p w14:paraId="363B1BB9" w14:textId="77777777" w:rsidR="001F1DA6" w:rsidRPr="007C7F49" w:rsidRDefault="001F1DA6">
            <w:pPr>
              <w:pStyle w:val="TableHead1"/>
              <w:pPrChange w:id="6073" w:author="Smullen, Lizz" w:date="2016-02-10T11:20:00Z">
                <w:pPr>
                  <w:pStyle w:val="TableHead1"/>
                  <w:spacing w:before="60" w:after="60"/>
                  <w:ind w:left="360"/>
                  <w:jc w:val="center"/>
                </w:pPr>
              </w:pPrChange>
            </w:pPr>
            <w:r w:rsidRPr="007C7F49">
              <w:t>07</w:t>
            </w:r>
          </w:p>
        </w:tc>
        <w:tc>
          <w:tcPr>
            <w:tcW w:w="2793" w:type="dxa"/>
            <w:noWrap/>
            <w:vAlign w:val="center"/>
          </w:tcPr>
          <w:p w14:paraId="14A35C34" w14:textId="77777777" w:rsidR="001F1DA6" w:rsidRPr="007C7F49" w:rsidRDefault="001F1DA6" w:rsidP="007E2FD7">
            <w:r w:rsidRPr="007C7F49">
              <w:t>IOU Config</w:t>
            </w:r>
            <w:r>
              <w:t>.</w:t>
            </w:r>
            <w:r w:rsidRPr="007C7F49">
              <w:t xml:space="preserve"> EEPROM</w:t>
            </w:r>
          </w:p>
        </w:tc>
      </w:tr>
      <w:tr w:rsidR="001F1DA6" w:rsidRPr="007C7F49" w14:paraId="18A88FDE" w14:textId="77777777" w:rsidTr="007E2FD7">
        <w:trPr>
          <w:jc w:val="center"/>
        </w:trPr>
        <w:tc>
          <w:tcPr>
            <w:tcW w:w="1774" w:type="dxa"/>
            <w:shd w:val="clear" w:color="auto" w:fill="4F81BD" w:themeFill="accent1"/>
            <w:noWrap/>
            <w:vAlign w:val="center"/>
          </w:tcPr>
          <w:p w14:paraId="72FF20D2" w14:textId="77777777" w:rsidR="001F1DA6" w:rsidRPr="007C7F49" w:rsidRDefault="001F1DA6">
            <w:pPr>
              <w:pStyle w:val="TableHead1"/>
              <w:pPrChange w:id="6074" w:author="Smullen, Lizz" w:date="2016-02-10T11:20:00Z">
                <w:pPr>
                  <w:pStyle w:val="TableHead1"/>
                  <w:spacing w:before="60" w:after="60"/>
                  <w:ind w:left="360"/>
                  <w:jc w:val="center"/>
                </w:pPr>
              </w:pPrChange>
            </w:pPr>
            <w:r w:rsidRPr="007C7F49">
              <w:t>05</w:t>
            </w:r>
          </w:p>
        </w:tc>
        <w:tc>
          <w:tcPr>
            <w:tcW w:w="2793" w:type="dxa"/>
            <w:noWrap/>
            <w:vAlign w:val="center"/>
          </w:tcPr>
          <w:p w14:paraId="409B1605" w14:textId="77777777" w:rsidR="001F1DA6" w:rsidRPr="007C7F49" w:rsidRDefault="001F1DA6" w:rsidP="007E2FD7">
            <w:r w:rsidRPr="007C7F49">
              <w:t>MCU Module</w:t>
            </w:r>
          </w:p>
        </w:tc>
      </w:tr>
      <w:tr w:rsidR="001F1DA6" w:rsidRPr="007C7F49" w14:paraId="106ADCCC" w14:textId="77777777" w:rsidTr="007E2FD7">
        <w:trPr>
          <w:jc w:val="center"/>
        </w:trPr>
        <w:tc>
          <w:tcPr>
            <w:tcW w:w="1774" w:type="dxa"/>
            <w:shd w:val="clear" w:color="auto" w:fill="4F81BD" w:themeFill="accent1"/>
            <w:noWrap/>
            <w:vAlign w:val="center"/>
          </w:tcPr>
          <w:p w14:paraId="15A3E728" w14:textId="77777777" w:rsidR="001F1DA6" w:rsidRPr="007C7F49" w:rsidRDefault="001F1DA6">
            <w:pPr>
              <w:pStyle w:val="TableHead1"/>
              <w:pPrChange w:id="6075" w:author="Smullen, Lizz" w:date="2016-02-10T11:20:00Z">
                <w:pPr>
                  <w:pStyle w:val="TableHead1"/>
                  <w:spacing w:before="60" w:after="60"/>
                  <w:ind w:left="360"/>
                  <w:jc w:val="center"/>
                </w:pPr>
              </w:pPrChange>
            </w:pPr>
            <w:r w:rsidRPr="007C7F49">
              <w:t>06</w:t>
            </w:r>
          </w:p>
        </w:tc>
        <w:tc>
          <w:tcPr>
            <w:tcW w:w="2793" w:type="dxa"/>
            <w:noWrap/>
            <w:vAlign w:val="center"/>
          </w:tcPr>
          <w:p w14:paraId="4BE7A327" w14:textId="77777777" w:rsidR="001F1DA6" w:rsidRPr="007C7F49" w:rsidRDefault="001F1DA6" w:rsidP="007E2FD7">
            <w:r w:rsidRPr="007C7F49">
              <w:t>PSU Module</w:t>
            </w:r>
          </w:p>
        </w:tc>
      </w:tr>
      <w:tr w:rsidR="001F1DA6" w:rsidRPr="007C7F49" w14:paraId="395C47BD" w14:textId="77777777" w:rsidTr="007E2FD7">
        <w:trPr>
          <w:jc w:val="center"/>
        </w:trPr>
        <w:tc>
          <w:tcPr>
            <w:tcW w:w="1774" w:type="dxa"/>
            <w:shd w:val="clear" w:color="auto" w:fill="4F81BD" w:themeFill="accent1"/>
            <w:noWrap/>
            <w:vAlign w:val="center"/>
          </w:tcPr>
          <w:p w14:paraId="6EA5387A" w14:textId="77777777" w:rsidR="001F1DA6" w:rsidRPr="007C7F49" w:rsidRDefault="001F1DA6">
            <w:pPr>
              <w:pStyle w:val="TableHead1"/>
              <w:pPrChange w:id="6076" w:author="Smullen, Lizz" w:date="2016-02-10T11:20:00Z">
                <w:pPr>
                  <w:pStyle w:val="TableHead1"/>
                  <w:spacing w:before="60" w:after="60"/>
                  <w:ind w:left="360"/>
                  <w:jc w:val="center"/>
                </w:pPr>
              </w:pPrChange>
            </w:pPr>
            <w:r w:rsidRPr="007C7F49">
              <w:t>08</w:t>
            </w:r>
          </w:p>
        </w:tc>
        <w:tc>
          <w:tcPr>
            <w:tcW w:w="2793" w:type="dxa"/>
            <w:noWrap/>
            <w:vAlign w:val="center"/>
          </w:tcPr>
          <w:p w14:paraId="53748D44" w14:textId="77777777" w:rsidR="001F1DA6" w:rsidRPr="007C7F49" w:rsidRDefault="001F1DA6" w:rsidP="007E2FD7">
            <w:r w:rsidRPr="007C7F49">
              <w:t>PSU Fan1 Power</w:t>
            </w:r>
          </w:p>
        </w:tc>
      </w:tr>
      <w:tr w:rsidR="001F1DA6" w:rsidRPr="007C7F49" w14:paraId="7201B0AB" w14:textId="77777777" w:rsidTr="007E2FD7">
        <w:trPr>
          <w:jc w:val="center"/>
        </w:trPr>
        <w:tc>
          <w:tcPr>
            <w:tcW w:w="1774" w:type="dxa"/>
            <w:shd w:val="clear" w:color="auto" w:fill="4F81BD" w:themeFill="accent1"/>
            <w:noWrap/>
            <w:vAlign w:val="center"/>
          </w:tcPr>
          <w:p w14:paraId="2438F5ED" w14:textId="77777777" w:rsidR="001F1DA6" w:rsidRPr="007C7F49" w:rsidRDefault="001F1DA6">
            <w:pPr>
              <w:pStyle w:val="TableHead1"/>
              <w:pPrChange w:id="6077" w:author="Smullen, Lizz" w:date="2016-02-10T11:20:00Z">
                <w:pPr>
                  <w:pStyle w:val="TableHead1"/>
                  <w:spacing w:before="60" w:after="60"/>
                  <w:ind w:left="360"/>
                  <w:jc w:val="center"/>
                </w:pPr>
              </w:pPrChange>
            </w:pPr>
            <w:r w:rsidRPr="007C7F49">
              <w:t>09</w:t>
            </w:r>
          </w:p>
        </w:tc>
        <w:tc>
          <w:tcPr>
            <w:tcW w:w="2793" w:type="dxa"/>
            <w:noWrap/>
            <w:vAlign w:val="center"/>
          </w:tcPr>
          <w:p w14:paraId="383F5DE3" w14:textId="77777777" w:rsidR="001F1DA6" w:rsidRPr="007C7F49" w:rsidRDefault="001F1DA6" w:rsidP="007E2FD7">
            <w:r w:rsidRPr="007C7F49">
              <w:t>PSU Fan2 Power</w:t>
            </w:r>
          </w:p>
        </w:tc>
      </w:tr>
      <w:tr w:rsidR="001F1DA6" w:rsidRPr="007C7F49" w14:paraId="047A7958" w14:textId="77777777" w:rsidTr="007E2FD7">
        <w:trPr>
          <w:jc w:val="center"/>
        </w:trPr>
        <w:tc>
          <w:tcPr>
            <w:tcW w:w="1774" w:type="dxa"/>
            <w:shd w:val="clear" w:color="auto" w:fill="4F81BD" w:themeFill="accent1"/>
            <w:noWrap/>
            <w:vAlign w:val="center"/>
          </w:tcPr>
          <w:p w14:paraId="45E37CD8" w14:textId="77777777" w:rsidR="001F1DA6" w:rsidRPr="007C7F49" w:rsidRDefault="001F1DA6">
            <w:pPr>
              <w:pStyle w:val="TableHead1"/>
              <w:pPrChange w:id="6078" w:author="Smullen, Lizz" w:date="2016-02-10T11:20:00Z">
                <w:pPr>
                  <w:pStyle w:val="TableHead1"/>
                  <w:spacing w:before="60" w:after="60"/>
                  <w:ind w:left="360"/>
                  <w:jc w:val="center"/>
                </w:pPr>
              </w:pPrChange>
            </w:pPr>
            <w:r w:rsidRPr="007C7F49">
              <w:t>0A</w:t>
            </w:r>
          </w:p>
        </w:tc>
        <w:tc>
          <w:tcPr>
            <w:tcW w:w="2793" w:type="dxa"/>
            <w:noWrap/>
            <w:vAlign w:val="center"/>
          </w:tcPr>
          <w:p w14:paraId="43393386" w14:textId="77777777" w:rsidR="001F1DA6" w:rsidRPr="007C7F49" w:rsidRDefault="001F1DA6" w:rsidP="007E2FD7">
            <w:r w:rsidRPr="007C7F49">
              <w:t>PSU GMU Power</w:t>
            </w:r>
          </w:p>
        </w:tc>
      </w:tr>
      <w:tr w:rsidR="001F1DA6" w:rsidRPr="007C7F49" w14:paraId="5934698A" w14:textId="77777777" w:rsidTr="007E2FD7">
        <w:trPr>
          <w:jc w:val="center"/>
        </w:trPr>
        <w:tc>
          <w:tcPr>
            <w:tcW w:w="1774" w:type="dxa"/>
            <w:shd w:val="clear" w:color="auto" w:fill="4F81BD" w:themeFill="accent1"/>
            <w:noWrap/>
            <w:vAlign w:val="center"/>
          </w:tcPr>
          <w:p w14:paraId="698DDA64" w14:textId="77777777" w:rsidR="001F1DA6" w:rsidRPr="007C7F49" w:rsidRDefault="001F1DA6">
            <w:pPr>
              <w:pStyle w:val="TableHead1"/>
              <w:pPrChange w:id="6079" w:author="Smullen, Lizz" w:date="2016-02-10T11:20:00Z">
                <w:pPr>
                  <w:pStyle w:val="TableHead1"/>
                  <w:spacing w:before="60" w:after="60"/>
                  <w:ind w:left="360"/>
                  <w:jc w:val="center"/>
                </w:pPr>
              </w:pPrChange>
            </w:pPr>
            <w:r w:rsidRPr="007C7F49">
              <w:t>0C</w:t>
            </w:r>
          </w:p>
        </w:tc>
        <w:tc>
          <w:tcPr>
            <w:tcW w:w="2793" w:type="dxa"/>
            <w:noWrap/>
            <w:vAlign w:val="center"/>
          </w:tcPr>
          <w:p w14:paraId="02001BBA" w14:textId="77777777" w:rsidR="001F1DA6" w:rsidRPr="007C7F49" w:rsidRDefault="001F1DA6" w:rsidP="007E2FD7">
            <w:r w:rsidRPr="007C7F49">
              <w:t>PSU ARINC Power</w:t>
            </w:r>
          </w:p>
        </w:tc>
      </w:tr>
      <w:tr w:rsidR="001F1DA6" w:rsidRPr="007C7F49" w14:paraId="2DF25269" w14:textId="77777777" w:rsidTr="007E2FD7">
        <w:trPr>
          <w:jc w:val="center"/>
        </w:trPr>
        <w:tc>
          <w:tcPr>
            <w:tcW w:w="1774" w:type="dxa"/>
            <w:shd w:val="clear" w:color="auto" w:fill="4F81BD" w:themeFill="accent1"/>
            <w:noWrap/>
            <w:vAlign w:val="center"/>
          </w:tcPr>
          <w:p w14:paraId="4AC1AB1A" w14:textId="77777777" w:rsidR="001F1DA6" w:rsidRPr="007C7F49" w:rsidRDefault="001F1DA6">
            <w:pPr>
              <w:pStyle w:val="TableHead1"/>
              <w:pPrChange w:id="6080" w:author="Smullen, Lizz" w:date="2016-02-10T11:20:00Z">
                <w:pPr>
                  <w:pStyle w:val="TableHead1"/>
                  <w:spacing w:before="60" w:after="60"/>
                  <w:ind w:left="360"/>
                  <w:jc w:val="center"/>
                </w:pPr>
              </w:pPrChange>
            </w:pPr>
            <w:r w:rsidRPr="007C7F49">
              <w:t>0F</w:t>
            </w:r>
          </w:p>
        </w:tc>
        <w:tc>
          <w:tcPr>
            <w:tcW w:w="2793" w:type="dxa"/>
            <w:noWrap/>
            <w:vAlign w:val="center"/>
          </w:tcPr>
          <w:p w14:paraId="02CDD85E" w14:textId="77777777" w:rsidR="001F1DA6" w:rsidRPr="007C7F49" w:rsidRDefault="001F1DA6" w:rsidP="007E2FD7">
            <w:r>
              <w:t>GAU</w:t>
            </w:r>
            <w:r w:rsidRPr="007C7F49">
              <w:t xml:space="preserve"> Connected</w:t>
            </w:r>
          </w:p>
        </w:tc>
      </w:tr>
      <w:tr w:rsidR="001F1DA6" w:rsidRPr="007C7F49" w14:paraId="7C462970" w14:textId="77777777" w:rsidTr="007E2FD7">
        <w:trPr>
          <w:jc w:val="center"/>
        </w:trPr>
        <w:tc>
          <w:tcPr>
            <w:tcW w:w="1774" w:type="dxa"/>
            <w:shd w:val="clear" w:color="auto" w:fill="4F81BD" w:themeFill="accent1"/>
            <w:noWrap/>
            <w:vAlign w:val="center"/>
          </w:tcPr>
          <w:p w14:paraId="44504BD5" w14:textId="77777777" w:rsidR="001F1DA6" w:rsidRPr="007C7F49" w:rsidRDefault="001F1DA6">
            <w:pPr>
              <w:pStyle w:val="TableHead1"/>
              <w:pPrChange w:id="6081" w:author="Smullen, Lizz" w:date="2016-02-10T11:20:00Z">
                <w:pPr>
                  <w:pStyle w:val="TableHead1"/>
                  <w:spacing w:before="60" w:after="60"/>
                  <w:ind w:left="360"/>
                  <w:jc w:val="center"/>
                </w:pPr>
              </w:pPrChange>
            </w:pPr>
            <w:r w:rsidRPr="007C7F49">
              <w:t>10</w:t>
            </w:r>
          </w:p>
        </w:tc>
        <w:tc>
          <w:tcPr>
            <w:tcW w:w="2793" w:type="dxa"/>
            <w:noWrap/>
            <w:vAlign w:val="center"/>
          </w:tcPr>
          <w:p w14:paraId="5779F202" w14:textId="77777777" w:rsidR="001F1DA6" w:rsidRPr="007C7F49" w:rsidRDefault="001F1DA6" w:rsidP="007E2FD7">
            <w:r w:rsidRPr="007C7F49">
              <w:t>GMU Module</w:t>
            </w:r>
          </w:p>
        </w:tc>
      </w:tr>
      <w:tr w:rsidR="001F1DA6" w:rsidRPr="007C7F49" w14:paraId="3AFD997E" w14:textId="77777777" w:rsidTr="007E2FD7">
        <w:trPr>
          <w:jc w:val="center"/>
        </w:trPr>
        <w:tc>
          <w:tcPr>
            <w:tcW w:w="1774" w:type="dxa"/>
            <w:shd w:val="clear" w:color="auto" w:fill="4F81BD" w:themeFill="accent1"/>
            <w:noWrap/>
            <w:vAlign w:val="center"/>
          </w:tcPr>
          <w:p w14:paraId="2AB0B16A" w14:textId="77777777" w:rsidR="001F1DA6" w:rsidRPr="007C7F49" w:rsidRDefault="001F1DA6">
            <w:pPr>
              <w:pStyle w:val="TableHead1"/>
              <w:pPrChange w:id="6082" w:author="Smullen, Lizz" w:date="2016-02-10T11:20:00Z">
                <w:pPr>
                  <w:pStyle w:val="TableHead1"/>
                  <w:spacing w:before="60" w:after="60"/>
                  <w:ind w:left="360"/>
                  <w:jc w:val="center"/>
                </w:pPr>
              </w:pPrChange>
            </w:pPr>
            <w:r>
              <w:t>2A</w:t>
            </w:r>
          </w:p>
        </w:tc>
        <w:tc>
          <w:tcPr>
            <w:tcW w:w="2793" w:type="dxa"/>
            <w:noWrap/>
            <w:vAlign w:val="center"/>
          </w:tcPr>
          <w:p w14:paraId="5792EF92" w14:textId="77777777" w:rsidR="001F1DA6" w:rsidRPr="007C7F49" w:rsidRDefault="001F1DA6" w:rsidP="007E2FD7">
            <w:r>
              <w:t>GMU Config. EEPROM</w:t>
            </w:r>
          </w:p>
        </w:tc>
      </w:tr>
      <w:tr w:rsidR="001F1DA6" w:rsidRPr="007C7F49" w14:paraId="0FA0586D" w14:textId="77777777" w:rsidTr="007E2FD7">
        <w:trPr>
          <w:jc w:val="center"/>
        </w:trPr>
        <w:tc>
          <w:tcPr>
            <w:tcW w:w="1774" w:type="dxa"/>
            <w:shd w:val="clear" w:color="auto" w:fill="4F81BD" w:themeFill="accent1"/>
            <w:noWrap/>
            <w:vAlign w:val="center"/>
          </w:tcPr>
          <w:p w14:paraId="2DF64E5E" w14:textId="77777777" w:rsidR="001F1DA6" w:rsidRPr="007C7F49" w:rsidRDefault="001F1DA6">
            <w:pPr>
              <w:pStyle w:val="TableHead1"/>
              <w:pPrChange w:id="6083" w:author="Smullen, Lizz" w:date="2016-02-10T11:20:00Z">
                <w:pPr>
                  <w:pStyle w:val="TableHead1"/>
                  <w:spacing w:before="60" w:after="60"/>
                  <w:ind w:left="360"/>
                  <w:jc w:val="center"/>
                </w:pPr>
              </w:pPrChange>
            </w:pPr>
            <w:r>
              <w:t>2B</w:t>
            </w:r>
          </w:p>
        </w:tc>
        <w:tc>
          <w:tcPr>
            <w:tcW w:w="2793" w:type="dxa"/>
            <w:noWrap/>
            <w:vAlign w:val="center"/>
          </w:tcPr>
          <w:p w14:paraId="5D292C96" w14:textId="77777777" w:rsidR="001F1DA6" w:rsidRPr="007C7F49" w:rsidRDefault="001F1DA6" w:rsidP="007E2FD7">
            <w:r>
              <w:t>Gimbal Config.</w:t>
            </w:r>
          </w:p>
        </w:tc>
      </w:tr>
      <w:tr w:rsidR="001F1DA6" w:rsidRPr="007C7F49" w14:paraId="79520B28" w14:textId="77777777" w:rsidTr="007E2FD7">
        <w:trPr>
          <w:jc w:val="center"/>
        </w:trPr>
        <w:tc>
          <w:tcPr>
            <w:tcW w:w="1774" w:type="dxa"/>
            <w:shd w:val="clear" w:color="auto" w:fill="4F81BD" w:themeFill="accent1"/>
            <w:noWrap/>
            <w:vAlign w:val="center"/>
          </w:tcPr>
          <w:p w14:paraId="156D1096" w14:textId="77777777" w:rsidR="001F1DA6" w:rsidRPr="007C7F49" w:rsidRDefault="001F1DA6">
            <w:pPr>
              <w:pStyle w:val="TableHead1"/>
              <w:pPrChange w:id="6084" w:author="Smullen, Lizz" w:date="2016-02-10T11:20:00Z">
                <w:pPr>
                  <w:pStyle w:val="TableHead1"/>
                  <w:spacing w:before="60" w:after="60"/>
                  <w:ind w:left="360"/>
                  <w:jc w:val="center"/>
                </w:pPr>
              </w:pPrChange>
            </w:pPr>
            <w:r w:rsidRPr="007C7F49">
              <w:t>0B</w:t>
            </w:r>
          </w:p>
        </w:tc>
        <w:tc>
          <w:tcPr>
            <w:tcW w:w="2793" w:type="dxa"/>
            <w:noWrap/>
            <w:vAlign w:val="center"/>
          </w:tcPr>
          <w:p w14:paraId="14220CCF" w14:textId="77777777" w:rsidR="001F1DA6" w:rsidRPr="007C7F49" w:rsidRDefault="001F1DA6" w:rsidP="007E2FD7">
            <w:r w:rsidRPr="007C7F49">
              <w:t>PSU Modem Power</w:t>
            </w:r>
          </w:p>
        </w:tc>
      </w:tr>
      <w:tr w:rsidR="001F1DA6" w:rsidRPr="007C7F49" w14:paraId="58ACE119" w14:textId="77777777" w:rsidTr="007E2FD7">
        <w:trPr>
          <w:jc w:val="center"/>
        </w:trPr>
        <w:tc>
          <w:tcPr>
            <w:tcW w:w="1774" w:type="dxa"/>
            <w:shd w:val="clear" w:color="auto" w:fill="4F81BD" w:themeFill="accent1"/>
            <w:noWrap/>
            <w:vAlign w:val="center"/>
          </w:tcPr>
          <w:p w14:paraId="5B82F2F1" w14:textId="77777777" w:rsidR="001F1DA6" w:rsidRPr="007C7F49" w:rsidRDefault="001F1DA6">
            <w:pPr>
              <w:pStyle w:val="TableHead1"/>
              <w:pPrChange w:id="6085" w:author="Smullen, Lizz" w:date="2016-02-10T11:20:00Z">
                <w:pPr>
                  <w:pStyle w:val="TableHead1"/>
                  <w:spacing w:before="60" w:after="60"/>
                  <w:ind w:left="360"/>
                  <w:jc w:val="center"/>
                </w:pPr>
              </w:pPrChange>
            </w:pPr>
            <w:r w:rsidRPr="007C7F49">
              <w:lastRenderedPageBreak/>
              <w:t>0D</w:t>
            </w:r>
          </w:p>
        </w:tc>
        <w:tc>
          <w:tcPr>
            <w:tcW w:w="2793" w:type="dxa"/>
            <w:noWrap/>
            <w:vAlign w:val="center"/>
          </w:tcPr>
          <w:p w14:paraId="49AEF9AB" w14:textId="77777777" w:rsidR="001F1DA6" w:rsidRPr="007C7F49" w:rsidRDefault="001F1DA6" w:rsidP="007E2FD7">
            <w:r w:rsidRPr="007C7F49">
              <w:t>PSU Heater Power</w:t>
            </w:r>
          </w:p>
        </w:tc>
      </w:tr>
      <w:tr w:rsidR="001F1DA6" w:rsidRPr="007C7F49" w14:paraId="46DA20E5" w14:textId="77777777" w:rsidTr="007E2FD7">
        <w:trPr>
          <w:jc w:val="center"/>
        </w:trPr>
        <w:tc>
          <w:tcPr>
            <w:tcW w:w="1774" w:type="dxa"/>
            <w:shd w:val="clear" w:color="auto" w:fill="4F81BD" w:themeFill="accent1"/>
            <w:noWrap/>
            <w:vAlign w:val="center"/>
          </w:tcPr>
          <w:p w14:paraId="7B445CF6" w14:textId="77777777" w:rsidR="001F1DA6" w:rsidRPr="007C7F49" w:rsidRDefault="001F1DA6">
            <w:pPr>
              <w:pStyle w:val="TableHead1"/>
              <w:pPrChange w:id="6086" w:author="Smullen, Lizz" w:date="2016-02-10T11:20:00Z">
                <w:pPr>
                  <w:pStyle w:val="TableHead1"/>
                  <w:spacing w:before="60" w:after="60"/>
                  <w:ind w:left="360"/>
                  <w:jc w:val="center"/>
                </w:pPr>
              </w:pPrChange>
            </w:pPr>
            <w:r w:rsidRPr="007C7F49">
              <w:t>0E</w:t>
            </w:r>
          </w:p>
        </w:tc>
        <w:tc>
          <w:tcPr>
            <w:tcW w:w="2793" w:type="dxa"/>
            <w:noWrap/>
            <w:vAlign w:val="center"/>
          </w:tcPr>
          <w:p w14:paraId="08AF4441" w14:textId="77777777" w:rsidR="001F1DA6" w:rsidRPr="007C7F49" w:rsidRDefault="001F1DA6" w:rsidP="007E2FD7">
            <w:r w:rsidRPr="007C7F49">
              <w:t>PSU LNA Power</w:t>
            </w:r>
          </w:p>
        </w:tc>
      </w:tr>
      <w:tr w:rsidR="001F1DA6" w:rsidRPr="007C7F49" w14:paraId="12AD61B3" w14:textId="77777777" w:rsidTr="007E2FD7">
        <w:trPr>
          <w:jc w:val="center"/>
        </w:trPr>
        <w:tc>
          <w:tcPr>
            <w:tcW w:w="1774" w:type="dxa"/>
            <w:shd w:val="clear" w:color="auto" w:fill="4F81BD" w:themeFill="accent1"/>
            <w:noWrap/>
            <w:vAlign w:val="center"/>
          </w:tcPr>
          <w:p w14:paraId="392CBC45" w14:textId="77777777" w:rsidR="001F1DA6" w:rsidRPr="007C7F49" w:rsidRDefault="001F1DA6">
            <w:pPr>
              <w:pStyle w:val="TableHead1"/>
              <w:pPrChange w:id="6087" w:author="Smullen, Lizz" w:date="2016-02-10T11:20:00Z">
                <w:pPr>
                  <w:pStyle w:val="TableHead1"/>
                  <w:spacing w:before="60" w:after="60"/>
                  <w:ind w:left="360"/>
                  <w:jc w:val="center"/>
                </w:pPr>
              </w:pPrChange>
            </w:pPr>
            <w:r w:rsidRPr="007C7F49">
              <w:t>11</w:t>
            </w:r>
          </w:p>
        </w:tc>
        <w:tc>
          <w:tcPr>
            <w:tcW w:w="2793" w:type="dxa"/>
            <w:noWrap/>
            <w:vAlign w:val="center"/>
          </w:tcPr>
          <w:p w14:paraId="043F7D0F" w14:textId="77777777" w:rsidR="001F1DA6" w:rsidRPr="007C7F49" w:rsidRDefault="001F1DA6" w:rsidP="007E2FD7">
            <w:r w:rsidRPr="007C7F49">
              <w:t>Start Messagebus</w:t>
            </w:r>
          </w:p>
        </w:tc>
      </w:tr>
      <w:tr w:rsidR="001F1DA6" w:rsidRPr="007C7F49" w14:paraId="01AC4ED9" w14:textId="77777777" w:rsidTr="007E2FD7">
        <w:trPr>
          <w:jc w:val="center"/>
        </w:trPr>
        <w:tc>
          <w:tcPr>
            <w:tcW w:w="1774" w:type="dxa"/>
            <w:shd w:val="clear" w:color="auto" w:fill="4F81BD" w:themeFill="accent1"/>
            <w:noWrap/>
            <w:vAlign w:val="center"/>
          </w:tcPr>
          <w:p w14:paraId="2089BAD0" w14:textId="77777777" w:rsidR="001F1DA6" w:rsidRPr="007C7F49" w:rsidRDefault="001F1DA6">
            <w:pPr>
              <w:pStyle w:val="TableHead1"/>
              <w:pPrChange w:id="6088" w:author="Smullen, Lizz" w:date="2016-02-10T11:20:00Z">
                <w:pPr>
                  <w:pStyle w:val="TableHead1"/>
                  <w:spacing w:before="60" w:after="60"/>
                  <w:ind w:left="360"/>
                  <w:jc w:val="center"/>
                </w:pPr>
              </w:pPrChange>
            </w:pPr>
            <w:r w:rsidRPr="007C7F49">
              <w:t>1E</w:t>
            </w:r>
          </w:p>
        </w:tc>
        <w:tc>
          <w:tcPr>
            <w:tcW w:w="2793" w:type="dxa"/>
            <w:noWrap/>
            <w:vAlign w:val="center"/>
          </w:tcPr>
          <w:p w14:paraId="5ED08C89" w14:textId="77777777" w:rsidR="001F1DA6" w:rsidRPr="007C7F49" w:rsidRDefault="001F1DA6" w:rsidP="007E2FD7">
            <w:r w:rsidRPr="007C7F49">
              <w:t>PIC App Start</w:t>
            </w:r>
          </w:p>
        </w:tc>
      </w:tr>
      <w:tr w:rsidR="001F1DA6" w:rsidRPr="007C7F49" w14:paraId="7CD07548" w14:textId="77777777" w:rsidTr="007E2FD7">
        <w:trPr>
          <w:jc w:val="center"/>
        </w:trPr>
        <w:tc>
          <w:tcPr>
            <w:tcW w:w="1774" w:type="dxa"/>
            <w:shd w:val="clear" w:color="auto" w:fill="4F81BD" w:themeFill="accent1"/>
            <w:noWrap/>
            <w:vAlign w:val="center"/>
          </w:tcPr>
          <w:p w14:paraId="4A597D99" w14:textId="77777777" w:rsidR="001F1DA6" w:rsidRPr="007C7F49" w:rsidRDefault="001F1DA6">
            <w:pPr>
              <w:pStyle w:val="TableHead1"/>
              <w:pPrChange w:id="6089" w:author="Smullen, Lizz" w:date="2016-02-10T11:20:00Z">
                <w:pPr>
                  <w:pStyle w:val="TableHead1"/>
                  <w:spacing w:before="60" w:after="60"/>
                  <w:ind w:left="360"/>
                  <w:jc w:val="center"/>
                </w:pPr>
              </w:pPrChange>
            </w:pPr>
            <w:r w:rsidRPr="007C7F49">
              <w:t>21</w:t>
            </w:r>
          </w:p>
        </w:tc>
        <w:tc>
          <w:tcPr>
            <w:tcW w:w="2793" w:type="dxa"/>
            <w:noWrap/>
            <w:vAlign w:val="center"/>
          </w:tcPr>
          <w:p w14:paraId="66343B36" w14:textId="77777777" w:rsidR="001F1DA6" w:rsidRPr="007C7F49" w:rsidRDefault="001F1DA6" w:rsidP="007E2FD7">
            <w:r w:rsidRPr="007C7F49">
              <w:t>Point App</w:t>
            </w:r>
          </w:p>
        </w:tc>
      </w:tr>
      <w:tr w:rsidR="001F1DA6" w:rsidRPr="007C7F49" w14:paraId="22E89E42" w14:textId="77777777" w:rsidTr="007E2FD7">
        <w:trPr>
          <w:jc w:val="center"/>
        </w:trPr>
        <w:tc>
          <w:tcPr>
            <w:tcW w:w="1774" w:type="dxa"/>
            <w:shd w:val="clear" w:color="auto" w:fill="4F81BD" w:themeFill="accent1"/>
            <w:noWrap/>
            <w:vAlign w:val="center"/>
          </w:tcPr>
          <w:p w14:paraId="64305639" w14:textId="77777777" w:rsidR="001F1DA6" w:rsidRPr="007C7F49" w:rsidRDefault="001F1DA6">
            <w:pPr>
              <w:pStyle w:val="TableHead1"/>
              <w:pPrChange w:id="6090" w:author="Smullen, Lizz" w:date="2016-02-10T11:20:00Z">
                <w:pPr>
                  <w:pStyle w:val="TableHead1"/>
                  <w:spacing w:before="60" w:after="60"/>
                  <w:ind w:left="360"/>
                  <w:jc w:val="center"/>
                </w:pPr>
              </w:pPrChange>
            </w:pPr>
            <w:r w:rsidRPr="007C7F49">
              <w:t>12</w:t>
            </w:r>
          </w:p>
        </w:tc>
        <w:tc>
          <w:tcPr>
            <w:tcW w:w="2793" w:type="dxa"/>
            <w:noWrap/>
            <w:vAlign w:val="center"/>
          </w:tcPr>
          <w:p w14:paraId="2D68A758" w14:textId="77777777" w:rsidR="001F1DA6" w:rsidRPr="007C7F49" w:rsidRDefault="001F1DA6" w:rsidP="007E2FD7">
            <w:r w:rsidRPr="007C7F49">
              <w:t>AZ Motor Controller</w:t>
            </w:r>
          </w:p>
        </w:tc>
      </w:tr>
      <w:tr w:rsidR="001F1DA6" w:rsidRPr="007C7F49" w14:paraId="2BDD2E9D" w14:textId="77777777" w:rsidTr="007E2FD7">
        <w:trPr>
          <w:jc w:val="center"/>
        </w:trPr>
        <w:tc>
          <w:tcPr>
            <w:tcW w:w="1774" w:type="dxa"/>
            <w:shd w:val="clear" w:color="auto" w:fill="4F81BD" w:themeFill="accent1"/>
            <w:noWrap/>
            <w:vAlign w:val="center"/>
          </w:tcPr>
          <w:p w14:paraId="510C01CC" w14:textId="77777777" w:rsidR="001F1DA6" w:rsidRPr="007C7F49" w:rsidRDefault="001F1DA6">
            <w:pPr>
              <w:pStyle w:val="TableHead1"/>
              <w:pPrChange w:id="6091" w:author="Smullen, Lizz" w:date="2016-02-10T11:20:00Z">
                <w:pPr>
                  <w:pStyle w:val="TableHead1"/>
                  <w:spacing w:before="60" w:after="60"/>
                  <w:ind w:left="360"/>
                  <w:jc w:val="center"/>
                </w:pPr>
              </w:pPrChange>
            </w:pPr>
            <w:r w:rsidRPr="007C7F49">
              <w:t>13</w:t>
            </w:r>
          </w:p>
        </w:tc>
        <w:tc>
          <w:tcPr>
            <w:tcW w:w="2793" w:type="dxa"/>
            <w:noWrap/>
            <w:vAlign w:val="center"/>
          </w:tcPr>
          <w:p w14:paraId="54ADD550" w14:textId="77777777" w:rsidR="001F1DA6" w:rsidRPr="007C7F49" w:rsidRDefault="001F1DA6" w:rsidP="007E2FD7">
            <w:r w:rsidRPr="007C7F49">
              <w:t>EL Motor Controller</w:t>
            </w:r>
          </w:p>
        </w:tc>
      </w:tr>
      <w:tr w:rsidR="001F1DA6" w:rsidRPr="007C7F49" w14:paraId="5399F1F8" w14:textId="77777777" w:rsidTr="007E2FD7">
        <w:trPr>
          <w:jc w:val="center"/>
        </w:trPr>
        <w:tc>
          <w:tcPr>
            <w:tcW w:w="1774" w:type="dxa"/>
            <w:shd w:val="clear" w:color="auto" w:fill="4F81BD" w:themeFill="accent1"/>
            <w:noWrap/>
            <w:vAlign w:val="center"/>
          </w:tcPr>
          <w:p w14:paraId="5F51FAA0" w14:textId="77777777" w:rsidR="001F1DA6" w:rsidRPr="007C7F49" w:rsidRDefault="001F1DA6">
            <w:pPr>
              <w:pStyle w:val="TableHead1"/>
              <w:pPrChange w:id="6092" w:author="Smullen, Lizz" w:date="2016-02-10T11:20:00Z">
                <w:pPr>
                  <w:pStyle w:val="TableHead1"/>
                  <w:spacing w:before="60" w:after="60"/>
                  <w:ind w:left="360"/>
                  <w:jc w:val="center"/>
                </w:pPr>
              </w:pPrChange>
            </w:pPr>
            <w:r w:rsidRPr="007C7F49">
              <w:t>14</w:t>
            </w:r>
          </w:p>
        </w:tc>
        <w:tc>
          <w:tcPr>
            <w:tcW w:w="2793" w:type="dxa"/>
            <w:noWrap/>
            <w:vAlign w:val="center"/>
          </w:tcPr>
          <w:p w14:paraId="6708B1CD" w14:textId="77777777" w:rsidR="001F1DA6" w:rsidRPr="007C7F49" w:rsidRDefault="001F1DA6" w:rsidP="007E2FD7">
            <w:r w:rsidRPr="007C7F49">
              <w:t>POL Motor Controller</w:t>
            </w:r>
          </w:p>
        </w:tc>
      </w:tr>
      <w:tr w:rsidR="001F1DA6" w:rsidRPr="007C7F49" w14:paraId="32CF1AA7" w14:textId="77777777" w:rsidTr="007E2FD7">
        <w:trPr>
          <w:jc w:val="center"/>
        </w:trPr>
        <w:tc>
          <w:tcPr>
            <w:tcW w:w="1774" w:type="dxa"/>
            <w:shd w:val="clear" w:color="auto" w:fill="4F81BD" w:themeFill="accent1"/>
            <w:noWrap/>
            <w:vAlign w:val="center"/>
          </w:tcPr>
          <w:p w14:paraId="53E49188" w14:textId="77777777" w:rsidR="001F1DA6" w:rsidRPr="007C7F49" w:rsidRDefault="001F1DA6">
            <w:pPr>
              <w:pStyle w:val="TableHead1"/>
              <w:pPrChange w:id="6093" w:author="Smullen, Lizz" w:date="2016-02-10T11:20:00Z">
                <w:pPr>
                  <w:pStyle w:val="TableHead1"/>
                  <w:spacing w:before="60" w:after="60"/>
                  <w:ind w:left="360"/>
                  <w:jc w:val="center"/>
                </w:pPr>
              </w:pPrChange>
            </w:pPr>
            <w:r w:rsidRPr="007C7F49">
              <w:t>15</w:t>
            </w:r>
          </w:p>
        </w:tc>
        <w:tc>
          <w:tcPr>
            <w:tcW w:w="2793" w:type="dxa"/>
            <w:noWrap/>
            <w:vAlign w:val="center"/>
          </w:tcPr>
          <w:p w14:paraId="02AFF177" w14:textId="77777777" w:rsidR="001F1DA6" w:rsidRPr="007C7F49" w:rsidRDefault="001F1DA6" w:rsidP="007E2FD7">
            <w:r w:rsidRPr="007C7F49">
              <w:t>IRU/INS Driver</w:t>
            </w:r>
          </w:p>
        </w:tc>
      </w:tr>
      <w:tr w:rsidR="001F1DA6" w:rsidRPr="007C7F49" w14:paraId="5A7C35D0" w14:textId="77777777" w:rsidTr="007E2FD7">
        <w:trPr>
          <w:jc w:val="center"/>
        </w:trPr>
        <w:tc>
          <w:tcPr>
            <w:tcW w:w="1774" w:type="dxa"/>
            <w:shd w:val="clear" w:color="auto" w:fill="4F81BD" w:themeFill="accent1"/>
            <w:noWrap/>
            <w:vAlign w:val="center"/>
          </w:tcPr>
          <w:p w14:paraId="4E3E49E4" w14:textId="77777777" w:rsidR="001F1DA6" w:rsidRPr="007C7F49" w:rsidRDefault="001F1DA6">
            <w:pPr>
              <w:pStyle w:val="TableHead1"/>
              <w:pPrChange w:id="6094" w:author="Smullen, Lizz" w:date="2016-02-10T11:20:00Z">
                <w:pPr>
                  <w:pStyle w:val="TableHead1"/>
                  <w:spacing w:before="60" w:after="60"/>
                  <w:ind w:left="360"/>
                  <w:jc w:val="center"/>
                </w:pPr>
              </w:pPrChange>
            </w:pPr>
            <w:r w:rsidRPr="007C7F49">
              <w:t>16</w:t>
            </w:r>
          </w:p>
        </w:tc>
        <w:tc>
          <w:tcPr>
            <w:tcW w:w="2793" w:type="dxa"/>
            <w:noWrap/>
            <w:vAlign w:val="center"/>
          </w:tcPr>
          <w:p w14:paraId="46A59CC6" w14:textId="77777777" w:rsidR="001F1DA6" w:rsidRPr="007C7F49" w:rsidRDefault="001F1DA6" w:rsidP="007E2FD7">
            <w:r w:rsidRPr="007C7F49">
              <w:t>IRU/INS Data</w:t>
            </w:r>
          </w:p>
        </w:tc>
      </w:tr>
      <w:tr w:rsidR="001F1DA6" w:rsidRPr="007C7F49" w14:paraId="14F40766" w14:textId="77777777" w:rsidTr="007E2FD7">
        <w:trPr>
          <w:jc w:val="center"/>
        </w:trPr>
        <w:tc>
          <w:tcPr>
            <w:tcW w:w="1774" w:type="dxa"/>
            <w:shd w:val="clear" w:color="auto" w:fill="4F81BD" w:themeFill="accent1"/>
            <w:noWrap/>
            <w:vAlign w:val="center"/>
          </w:tcPr>
          <w:p w14:paraId="6A295D41" w14:textId="77777777" w:rsidR="001F1DA6" w:rsidRPr="007C7F49" w:rsidRDefault="001F1DA6">
            <w:pPr>
              <w:pStyle w:val="TableHead1"/>
              <w:pPrChange w:id="6095" w:author="Smullen, Lizz" w:date="2016-02-10T11:20:00Z">
                <w:pPr>
                  <w:pStyle w:val="TableHead1"/>
                  <w:spacing w:before="60" w:after="60"/>
                  <w:ind w:left="360"/>
                  <w:jc w:val="center"/>
                </w:pPr>
              </w:pPrChange>
            </w:pPr>
            <w:r w:rsidRPr="007C7F49">
              <w:t>17</w:t>
            </w:r>
          </w:p>
        </w:tc>
        <w:tc>
          <w:tcPr>
            <w:tcW w:w="2793" w:type="dxa"/>
            <w:noWrap/>
            <w:vAlign w:val="center"/>
          </w:tcPr>
          <w:p w14:paraId="4FEB67A5" w14:textId="77777777" w:rsidR="001F1DA6" w:rsidRPr="007C7F49" w:rsidRDefault="001F1DA6" w:rsidP="007E2FD7">
            <w:r w:rsidRPr="007C7F49">
              <w:t>Management Interface</w:t>
            </w:r>
          </w:p>
        </w:tc>
      </w:tr>
      <w:tr w:rsidR="001F1DA6" w:rsidRPr="007C7F49" w14:paraId="381D7CD3" w14:textId="77777777" w:rsidTr="007E2FD7">
        <w:trPr>
          <w:jc w:val="center"/>
        </w:trPr>
        <w:tc>
          <w:tcPr>
            <w:tcW w:w="1774" w:type="dxa"/>
            <w:shd w:val="clear" w:color="auto" w:fill="4F81BD" w:themeFill="accent1"/>
            <w:noWrap/>
            <w:vAlign w:val="center"/>
          </w:tcPr>
          <w:p w14:paraId="70CCA174" w14:textId="77777777" w:rsidR="001F1DA6" w:rsidRPr="007C7F49" w:rsidRDefault="001F1DA6">
            <w:pPr>
              <w:pStyle w:val="TableHead1"/>
              <w:pPrChange w:id="6096" w:author="Smullen, Lizz" w:date="2016-02-10T11:20:00Z">
                <w:pPr>
                  <w:pStyle w:val="TableHead1"/>
                  <w:spacing w:before="60" w:after="60"/>
                  <w:ind w:left="360"/>
                  <w:jc w:val="center"/>
                </w:pPr>
              </w:pPrChange>
            </w:pPr>
            <w:r w:rsidRPr="007C7F49">
              <w:t>18</w:t>
            </w:r>
          </w:p>
        </w:tc>
        <w:tc>
          <w:tcPr>
            <w:tcW w:w="2793" w:type="dxa"/>
            <w:noWrap/>
            <w:vAlign w:val="center"/>
          </w:tcPr>
          <w:p w14:paraId="755AD154" w14:textId="77777777" w:rsidR="001F1DA6" w:rsidRPr="007C7F49" w:rsidRDefault="001F1DA6" w:rsidP="007E2FD7">
            <w:r w:rsidRPr="007C7F49">
              <w:t>Management IP Address</w:t>
            </w:r>
          </w:p>
        </w:tc>
      </w:tr>
      <w:tr w:rsidR="001F1DA6" w:rsidRPr="007C7F49" w14:paraId="6D2A256D" w14:textId="77777777" w:rsidTr="007E2FD7">
        <w:trPr>
          <w:jc w:val="center"/>
        </w:trPr>
        <w:tc>
          <w:tcPr>
            <w:tcW w:w="1774" w:type="dxa"/>
            <w:shd w:val="clear" w:color="auto" w:fill="4F81BD" w:themeFill="accent1"/>
            <w:noWrap/>
            <w:vAlign w:val="center"/>
          </w:tcPr>
          <w:p w14:paraId="5E4A877D" w14:textId="77777777" w:rsidR="001F1DA6" w:rsidRPr="007C7F49" w:rsidRDefault="001F1DA6">
            <w:pPr>
              <w:pStyle w:val="TableHead1"/>
              <w:pPrChange w:id="6097" w:author="Smullen, Lizz" w:date="2016-02-10T11:20:00Z">
                <w:pPr>
                  <w:pStyle w:val="TableHead1"/>
                  <w:spacing w:before="60" w:after="60"/>
                  <w:ind w:left="360"/>
                  <w:jc w:val="center"/>
                </w:pPr>
              </w:pPrChange>
            </w:pPr>
            <w:r w:rsidRPr="007C7F49">
              <w:t>1D</w:t>
            </w:r>
          </w:p>
        </w:tc>
        <w:tc>
          <w:tcPr>
            <w:tcW w:w="2793" w:type="dxa"/>
            <w:noWrap/>
            <w:vAlign w:val="center"/>
          </w:tcPr>
          <w:p w14:paraId="6C3CA245" w14:textId="77777777" w:rsidR="001F1DA6" w:rsidRPr="007C7F49" w:rsidRDefault="001F1DA6" w:rsidP="007E2FD7">
            <w:r w:rsidRPr="007C7F49">
              <w:t>ACState App</w:t>
            </w:r>
          </w:p>
        </w:tc>
      </w:tr>
      <w:tr w:rsidR="001F1DA6" w:rsidRPr="007C7F49" w14:paraId="2B8CE3AC" w14:textId="77777777" w:rsidTr="007E2FD7">
        <w:trPr>
          <w:jc w:val="center"/>
        </w:trPr>
        <w:tc>
          <w:tcPr>
            <w:tcW w:w="1774" w:type="dxa"/>
            <w:shd w:val="clear" w:color="auto" w:fill="4F81BD" w:themeFill="accent1"/>
            <w:noWrap/>
            <w:vAlign w:val="center"/>
          </w:tcPr>
          <w:p w14:paraId="04EACA40" w14:textId="77777777" w:rsidR="001F1DA6" w:rsidRPr="007C7F49" w:rsidRDefault="001F1DA6">
            <w:pPr>
              <w:pStyle w:val="TableHead1"/>
              <w:pPrChange w:id="6098" w:author="Smullen, Lizz" w:date="2016-02-10T11:20:00Z">
                <w:pPr>
                  <w:pStyle w:val="TableHead1"/>
                  <w:spacing w:before="60" w:after="60"/>
                  <w:ind w:left="360"/>
                  <w:jc w:val="center"/>
                </w:pPr>
              </w:pPrChange>
            </w:pPr>
            <w:r w:rsidRPr="007C7F49">
              <w:t>20</w:t>
            </w:r>
          </w:p>
        </w:tc>
        <w:tc>
          <w:tcPr>
            <w:tcW w:w="2793" w:type="dxa"/>
            <w:noWrap/>
            <w:vAlign w:val="center"/>
          </w:tcPr>
          <w:p w14:paraId="3E5DB245" w14:textId="77777777" w:rsidR="001F1DA6" w:rsidRPr="007C7F49" w:rsidRDefault="001F1DA6" w:rsidP="007E2FD7">
            <w:r w:rsidRPr="007C7F49">
              <w:t>Motor App</w:t>
            </w:r>
          </w:p>
        </w:tc>
      </w:tr>
      <w:tr w:rsidR="001F1DA6" w:rsidRPr="007C7F49" w14:paraId="0A0B69DC" w14:textId="77777777" w:rsidTr="007E2FD7">
        <w:trPr>
          <w:jc w:val="center"/>
        </w:trPr>
        <w:tc>
          <w:tcPr>
            <w:tcW w:w="1774" w:type="dxa"/>
            <w:shd w:val="clear" w:color="auto" w:fill="4F81BD" w:themeFill="accent1"/>
            <w:noWrap/>
            <w:vAlign w:val="center"/>
          </w:tcPr>
          <w:p w14:paraId="570718D2" w14:textId="77777777" w:rsidR="001F1DA6" w:rsidRPr="007C7F49" w:rsidRDefault="001F1DA6">
            <w:pPr>
              <w:pStyle w:val="TableHead1"/>
              <w:pPrChange w:id="6099" w:author="Smullen, Lizz" w:date="2016-02-10T11:20:00Z">
                <w:pPr>
                  <w:pStyle w:val="TableHead1"/>
                  <w:spacing w:before="60" w:after="60"/>
                  <w:ind w:left="360"/>
                  <w:jc w:val="center"/>
                </w:pPr>
              </w:pPrChange>
            </w:pPr>
            <w:r w:rsidRPr="007C7F49">
              <w:t>1F</w:t>
            </w:r>
          </w:p>
        </w:tc>
        <w:tc>
          <w:tcPr>
            <w:tcW w:w="2793" w:type="dxa"/>
            <w:noWrap/>
            <w:vAlign w:val="center"/>
          </w:tcPr>
          <w:p w14:paraId="46501A3D" w14:textId="77777777" w:rsidR="001F1DA6" w:rsidRPr="007C7F49" w:rsidRDefault="001F1DA6" w:rsidP="007E2FD7">
            <w:r w:rsidRPr="007C7F49">
              <w:t>PIC App</w:t>
            </w:r>
          </w:p>
        </w:tc>
      </w:tr>
      <w:tr w:rsidR="001F1DA6" w:rsidRPr="007C7F49" w14:paraId="3974BB0D" w14:textId="77777777" w:rsidTr="007E2FD7">
        <w:trPr>
          <w:jc w:val="center"/>
        </w:trPr>
        <w:tc>
          <w:tcPr>
            <w:tcW w:w="1774" w:type="dxa"/>
            <w:shd w:val="clear" w:color="auto" w:fill="4F81BD" w:themeFill="accent1"/>
            <w:noWrap/>
            <w:vAlign w:val="center"/>
          </w:tcPr>
          <w:p w14:paraId="72E8CC46" w14:textId="77777777" w:rsidR="001F1DA6" w:rsidRPr="007C7F49" w:rsidRDefault="001F1DA6">
            <w:pPr>
              <w:pStyle w:val="TableHead1"/>
              <w:pPrChange w:id="6100" w:author="Smullen, Lizz" w:date="2016-02-10T11:20:00Z">
                <w:pPr>
                  <w:pStyle w:val="TableHead1"/>
                  <w:spacing w:before="60" w:after="60"/>
                  <w:ind w:left="360"/>
                  <w:jc w:val="center"/>
                </w:pPr>
              </w:pPrChange>
            </w:pPr>
            <w:r w:rsidRPr="007C7F49">
              <w:t>23</w:t>
            </w:r>
          </w:p>
        </w:tc>
        <w:tc>
          <w:tcPr>
            <w:tcW w:w="2793" w:type="dxa"/>
            <w:noWrap/>
            <w:vAlign w:val="center"/>
          </w:tcPr>
          <w:p w14:paraId="67F191D6" w14:textId="77777777" w:rsidR="001F1DA6" w:rsidRPr="007C7F49" w:rsidRDefault="001F1DA6" w:rsidP="007E2FD7">
            <w:r w:rsidRPr="007C7F49">
              <w:t>Motor Calibration</w:t>
            </w:r>
          </w:p>
        </w:tc>
      </w:tr>
      <w:tr w:rsidR="001F1DA6" w:rsidRPr="007C7F49" w14:paraId="3897BBC9" w14:textId="77777777" w:rsidTr="007E2FD7">
        <w:trPr>
          <w:jc w:val="center"/>
        </w:trPr>
        <w:tc>
          <w:tcPr>
            <w:tcW w:w="1774" w:type="dxa"/>
            <w:shd w:val="clear" w:color="auto" w:fill="4F81BD" w:themeFill="accent1"/>
            <w:noWrap/>
            <w:vAlign w:val="center"/>
          </w:tcPr>
          <w:p w14:paraId="4E38A24F" w14:textId="77777777" w:rsidR="001F1DA6" w:rsidRPr="007C7F49" w:rsidRDefault="001F1DA6">
            <w:pPr>
              <w:pStyle w:val="TableHead1"/>
              <w:pPrChange w:id="6101" w:author="Smullen, Lizz" w:date="2016-02-10T11:20:00Z">
                <w:pPr>
                  <w:pStyle w:val="TableHead1"/>
                  <w:spacing w:before="60" w:after="60"/>
                  <w:ind w:left="360"/>
                  <w:jc w:val="center"/>
                </w:pPr>
              </w:pPrChange>
            </w:pPr>
            <w:r w:rsidRPr="007C7F49">
              <w:t>1A</w:t>
            </w:r>
          </w:p>
        </w:tc>
        <w:tc>
          <w:tcPr>
            <w:tcW w:w="2793" w:type="dxa"/>
            <w:noWrap/>
            <w:vAlign w:val="center"/>
          </w:tcPr>
          <w:p w14:paraId="6DB7A091" w14:textId="77777777" w:rsidR="001F1DA6" w:rsidRPr="007C7F49" w:rsidRDefault="001F1DA6" w:rsidP="007E2FD7">
            <w:r w:rsidRPr="007C7F49">
              <w:t>High Power Transceiver</w:t>
            </w:r>
          </w:p>
        </w:tc>
      </w:tr>
      <w:tr w:rsidR="001F1DA6" w:rsidRPr="007C7F49" w14:paraId="2EE145D9" w14:textId="77777777" w:rsidTr="007E2FD7">
        <w:trPr>
          <w:jc w:val="center"/>
        </w:trPr>
        <w:tc>
          <w:tcPr>
            <w:tcW w:w="1774" w:type="dxa"/>
            <w:shd w:val="clear" w:color="auto" w:fill="4F81BD" w:themeFill="accent1"/>
            <w:noWrap/>
            <w:vAlign w:val="center"/>
          </w:tcPr>
          <w:p w14:paraId="300BD115" w14:textId="77777777" w:rsidR="001F1DA6" w:rsidRPr="007C7F49" w:rsidRDefault="001F1DA6">
            <w:pPr>
              <w:pStyle w:val="TableHead1"/>
              <w:pPrChange w:id="6102" w:author="Smullen, Lizz" w:date="2016-02-10T11:20:00Z">
                <w:pPr>
                  <w:pStyle w:val="TableHead1"/>
                  <w:spacing w:before="60" w:after="60"/>
                  <w:ind w:left="360"/>
                  <w:jc w:val="center"/>
                </w:pPr>
              </w:pPrChange>
            </w:pPr>
            <w:r w:rsidRPr="007C7F49">
              <w:t>1B</w:t>
            </w:r>
          </w:p>
        </w:tc>
        <w:tc>
          <w:tcPr>
            <w:tcW w:w="2793" w:type="dxa"/>
            <w:noWrap/>
            <w:vAlign w:val="center"/>
          </w:tcPr>
          <w:p w14:paraId="5060DBE8" w14:textId="77777777" w:rsidR="001F1DA6" w:rsidRPr="007C7F49" w:rsidRDefault="001F1DA6" w:rsidP="007E2FD7">
            <w:r>
              <w:t>HPT</w:t>
            </w:r>
            <w:r w:rsidRPr="007C7F49">
              <w:t xml:space="preserve"> Version</w:t>
            </w:r>
          </w:p>
        </w:tc>
      </w:tr>
      <w:tr w:rsidR="001F1DA6" w:rsidRPr="007C7F49" w14:paraId="10BFB81F" w14:textId="77777777" w:rsidTr="007E2FD7">
        <w:trPr>
          <w:jc w:val="center"/>
        </w:trPr>
        <w:tc>
          <w:tcPr>
            <w:tcW w:w="1774" w:type="dxa"/>
            <w:shd w:val="clear" w:color="auto" w:fill="4F81BD" w:themeFill="accent1"/>
            <w:noWrap/>
            <w:vAlign w:val="center"/>
          </w:tcPr>
          <w:p w14:paraId="13416542" w14:textId="77777777" w:rsidR="001F1DA6" w:rsidRPr="007C7F49" w:rsidRDefault="001F1DA6">
            <w:pPr>
              <w:pStyle w:val="TableHead1"/>
              <w:pPrChange w:id="6103" w:author="Smullen, Lizz" w:date="2016-02-10T11:20:00Z">
                <w:pPr>
                  <w:pStyle w:val="TableHead1"/>
                  <w:spacing w:before="60" w:after="60"/>
                  <w:ind w:left="360"/>
                  <w:jc w:val="center"/>
                </w:pPr>
              </w:pPrChange>
            </w:pPr>
            <w:r w:rsidRPr="007C7F49">
              <w:t>1C</w:t>
            </w:r>
          </w:p>
        </w:tc>
        <w:tc>
          <w:tcPr>
            <w:tcW w:w="2793" w:type="dxa"/>
            <w:noWrap/>
            <w:vAlign w:val="center"/>
          </w:tcPr>
          <w:p w14:paraId="4ED65D22" w14:textId="77777777" w:rsidR="001F1DA6" w:rsidRPr="007C7F49" w:rsidRDefault="001F1DA6" w:rsidP="007E2FD7">
            <w:r>
              <w:t>HPT</w:t>
            </w:r>
            <w:r w:rsidRPr="007C7F49">
              <w:t xml:space="preserve"> Discrete</w:t>
            </w:r>
          </w:p>
        </w:tc>
      </w:tr>
      <w:tr w:rsidR="001F1DA6" w:rsidRPr="007C7F49" w14:paraId="0254533F" w14:textId="77777777" w:rsidTr="007E2FD7">
        <w:trPr>
          <w:jc w:val="center"/>
        </w:trPr>
        <w:tc>
          <w:tcPr>
            <w:tcW w:w="1774" w:type="dxa"/>
            <w:shd w:val="clear" w:color="auto" w:fill="4F81BD" w:themeFill="accent1"/>
            <w:noWrap/>
            <w:vAlign w:val="center"/>
          </w:tcPr>
          <w:p w14:paraId="26073DC7" w14:textId="77777777" w:rsidR="001F1DA6" w:rsidRPr="007C7F49" w:rsidRDefault="001F1DA6">
            <w:pPr>
              <w:pStyle w:val="TableHead1"/>
              <w:pPrChange w:id="6104" w:author="Smullen, Lizz" w:date="2016-02-10T11:20:00Z">
                <w:pPr>
                  <w:pStyle w:val="TableHead1"/>
                  <w:spacing w:before="60" w:after="60"/>
                  <w:ind w:left="360"/>
                  <w:jc w:val="center"/>
                </w:pPr>
              </w:pPrChange>
            </w:pPr>
            <w:r w:rsidRPr="007C7F49">
              <w:t>29</w:t>
            </w:r>
          </w:p>
        </w:tc>
        <w:tc>
          <w:tcPr>
            <w:tcW w:w="2793" w:type="dxa"/>
            <w:noWrap/>
            <w:vAlign w:val="center"/>
          </w:tcPr>
          <w:p w14:paraId="7ED9BDD3" w14:textId="77777777" w:rsidR="001F1DA6" w:rsidRPr="007C7F49" w:rsidRDefault="001F1DA6" w:rsidP="007E2FD7">
            <w:r>
              <w:t>HPT App</w:t>
            </w:r>
          </w:p>
        </w:tc>
      </w:tr>
      <w:tr w:rsidR="001F1DA6" w:rsidRPr="007C7F49" w14:paraId="1B0CDAAB" w14:textId="77777777" w:rsidTr="007E2FD7">
        <w:trPr>
          <w:jc w:val="center"/>
        </w:trPr>
        <w:tc>
          <w:tcPr>
            <w:tcW w:w="1774" w:type="dxa"/>
            <w:shd w:val="clear" w:color="auto" w:fill="4F81BD" w:themeFill="accent1"/>
            <w:noWrap/>
            <w:vAlign w:val="center"/>
          </w:tcPr>
          <w:p w14:paraId="780A5AA5" w14:textId="77777777" w:rsidR="001F1DA6" w:rsidRPr="007C7F49" w:rsidRDefault="001F1DA6">
            <w:pPr>
              <w:pStyle w:val="TableHead1"/>
              <w:pPrChange w:id="6105" w:author="Smullen, Lizz" w:date="2016-02-10T11:20:00Z">
                <w:pPr>
                  <w:pStyle w:val="TableHead1"/>
                  <w:spacing w:before="60" w:after="60"/>
                  <w:ind w:left="360"/>
                  <w:jc w:val="center"/>
                </w:pPr>
              </w:pPrChange>
            </w:pPr>
            <w:r w:rsidRPr="007C7F49">
              <w:t>24</w:t>
            </w:r>
          </w:p>
        </w:tc>
        <w:tc>
          <w:tcPr>
            <w:tcW w:w="2793" w:type="dxa"/>
            <w:noWrap/>
            <w:vAlign w:val="center"/>
          </w:tcPr>
          <w:p w14:paraId="40446614" w14:textId="77777777" w:rsidR="001F1DA6" w:rsidRPr="007C7F49" w:rsidRDefault="001F1DA6" w:rsidP="007E2FD7">
            <w:r w:rsidRPr="007C7F49">
              <w:t>Modem Connectivity</w:t>
            </w:r>
          </w:p>
        </w:tc>
      </w:tr>
      <w:tr w:rsidR="001F1DA6" w:rsidRPr="007C7F49" w14:paraId="0DBFD579" w14:textId="77777777" w:rsidTr="007E2FD7">
        <w:trPr>
          <w:jc w:val="center"/>
        </w:trPr>
        <w:tc>
          <w:tcPr>
            <w:tcW w:w="1774" w:type="dxa"/>
            <w:shd w:val="clear" w:color="auto" w:fill="4F81BD" w:themeFill="accent1"/>
            <w:noWrap/>
            <w:vAlign w:val="center"/>
          </w:tcPr>
          <w:p w14:paraId="572D9DF3" w14:textId="77777777" w:rsidR="001F1DA6" w:rsidRPr="007C7F49" w:rsidRDefault="001F1DA6">
            <w:pPr>
              <w:pStyle w:val="TableHead1"/>
              <w:pPrChange w:id="6106" w:author="Smullen, Lizz" w:date="2016-02-10T11:20:00Z">
                <w:pPr>
                  <w:pStyle w:val="TableHead1"/>
                  <w:spacing w:before="60" w:after="60"/>
                  <w:ind w:left="360"/>
                  <w:jc w:val="center"/>
                </w:pPr>
              </w:pPrChange>
            </w:pPr>
            <w:r w:rsidRPr="007C7F49">
              <w:t>30</w:t>
            </w:r>
          </w:p>
        </w:tc>
        <w:tc>
          <w:tcPr>
            <w:tcW w:w="2793" w:type="dxa"/>
            <w:noWrap/>
            <w:vAlign w:val="center"/>
          </w:tcPr>
          <w:p w14:paraId="0C11463A" w14:textId="77777777" w:rsidR="001F1DA6" w:rsidRPr="007C7F49" w:rsidRDefault="001F1DA6" w:rsidP="007E2FD7">
            <w:r w:rsidRPr="007C7F49">
              <w:t>Modem Software Version</w:t>
            </w:r>
          </w:p>
        </w:tc>
      </w:tr>
      <w:tr w:rsidR="001F1DA6" w:rsidRPr="007C7F49" w14:paraId="116DF03F" w14:textId="77777777" w:rsidTr="007E2FD7">
        <w:trPr>
          <w:jc w:val="center"/>
        </w:trPr>
        <w:tc>
          <w:tcPr>
            <w:tcW w:w="1774" w:type="dxa"/>
            <w:shd w:val="clear" w:color="auto" w:fill="4F81BD" w:themeFill="accent1"/>
            <w:noWrap/>
            <w:vAlign w:val="center"/>
          </w:tcPr>
          <w:p w14:paraId="136D317E" w14:textId="77777777" w:rsidR="001F1DA6" w:rsidRPr="007C7F49" w:rsidRDefault="001F1DA6">
            <w:pPr>
              <w:pStyle w:val="TableHead1"/>
              <w:pPrChange w:id="6107" w:author="Smullen, Lizz" w:date="2016-02-10T11:20:00Z">
                <w:pPr>
                  <w:pStyle w:val="TableHead1"/>
                  <w:spacing w:before="60" w:after="60"/>
                  <w:ind w:left="360"/>
                  <w:jc w:val="center"/>
                </w:pPr>
              </w:pPrChange>
            </w:pPr>
            <w:r w:rsidRPr="007C7F49">
              <w:t>27</w:t>
            </w:r>
          </w:p>
        </w:tc>
        <w:tc>
          <w:tcPr>
            <w:tcW w:w="2793" w:type="dxa"/>
            <w:noWrap/>
            <w:vAlign w:val="center"/>
          </w:tcPr>
          <w:p w14:paraId="5F105A88" w14:textId="77777777" w:rsidR="001F1DA6" w:rsidRPr="007C7F49" w:rsidRDefault="001F1DA6" w:rsidP="007E2FD7">
            <w:r w:rsidRPr="007C7F49">
              <w:t>Modem Options File</w:t>
            </w:r>
          </w:p>
        </w:tc>
      </w:tr>
      <w:tr w:rsidR="001F1DA6" w:rsidRPr="007C7F49" w14:paraId="11859DF2" w14:textId="77777777" w:rsidTr="007E2FD7">
        <w:trPr>
          <w:jc w:val="center"/>
        </w:trPr>
        <w:tc>
          <w:tcPr>
            <w:tcW w:w="1774" w:type="dxa"/>
            <w:shd w:val="clear" w:color="auto" w:fill="4F81BD" w:themeFill="accent1"/>
            <w:noWrap/>
            <w:vAlign w:val="center"/>
          </w:tcPr>
          <w:p w14:paraId="41A65663" w14:textId="77777777" w:rsidR="001F1DA6" w:rsidRPr="007C7F49" w:rsidRDefault="001F1DA6">
            <w:pPr>
              <w:pStyle w:val="TableHead1"/>
              <w:pPrChange w:id="6108" w:author="Smullen, Lizz" w:date="2016-02-10T11:20:00Z">
                <w:pPr>
                  <w:pStyle w:val="TableHead1"/>
                  <w:spacing w:before="60" w:after="60"/>
                  <w:ind w:left="360"/>
                  <w:jc w:val="center"/>
                </w:pPr>
              </w:pPrChange>
            </w:pPr>
            <w:r w:rsidRPr="007C7F49">
              <w:lastRenderedPageBreak/>
              <w:t>25</w:t>
            </w:r>
          </w:p>
        </w:tc>
        <w:tc>
          <w:tcPr>
            <w:tcW w:w="2793" w:type="dxa"/>
            <w:noWrap/>
            <w:vAlign w:val="center"/>
          </w:tcPr>
          <w:p w14:paraId="254CE1F8" w14:textId="77777777" w:rsidR="001F1DA6" w:rsidRPr="007C7F49" w:rsidRDefault="001F1DA6" w:rsidP="007E2FD7">
            <w:r w:rsidRPr="007C7F49">
              <w:t>Modem</w:t>
            </w:r>
            <w:r>
              <w:t xml:space="preserve"> App</w:t>
            </w:r>
          </w:p>
        </w:tc>
      </w:tr>
      <w:tr w:rsidR="001F1DA6" w:rsidRPr="007C7F49" w14:paraId="614B6993" w14:textId="77777777" w:rsidTr="007E2FD7">
        <w:trPr>
          <w:jc w:val="center"/>
        </w:trPr>
        <w:tc>
          <w:tcPr>
            <w:tcW w:w="1774" w:type="dxa"/>
            <w:shd w:val="clear" w:color="auto" w:fill="4F81BD" w:themeFill="accent1"/>
            <w:noWrap/>
            <w:vAlign w:val="center"/>
          </w:tcPr>
          <w:p w14:paraId="4E08FEE4" w14:textId="77777777" w:rsidR="001F1DA6" w:rsidRPr="007C7F49" w:rsidRDefault="001F1DA6">
            <w:pPr>
              <w:pStyle w:val="TableHead1"/>
              <w:pPrChange w:id="6109" w:author="Smullen, Lizz" w:date="2016-02-10T11:20:00Z">
                <w:pPr>
                  <w:pStyle w:val="TableHead1"/>
                  <w:spacing w:before="60" w:after="60"/>
                  <w:ind w:left="360"/>
                  <w:jc w:val="center"/>
                </w:pPr>
              </w:pPrChange>
            </w:pPr>
            <w:r w:rsidRPr="007C7F49">
              <w:t>26</w:t>
            </w:r>
          </w:p>
        </w:tc>
        <w:tc>
          <w:tcPr>
            <w:tcW w:w="2793" w:type="dxa"/>
            <w:noWrap/>
            <w:vAlign w:val="center"/>
          </w:tcPr>
          <w:p w14:paraId="4A275096" w14:textId="77777777" w:rsidR="001F1DA6" w:rsidRPr="007C7F49" w:rsidRDefault="001F1DA6" w:rsidP="007E2FD7">
            <w:r w:rsidRPr="007C7F49">
              <w:t>S</w:t>
            </w:r>
            <w:r>
              <w:t>ys App</w:t>
            </w:r>
          </w:p>
        </w:tc>
      </w:tr>
      <w:tr w:rsidR="001F1DA6" w:rsidRPr="007C7F49" w14:paraId="37F58774" w14:textId="77777777" w:rsidTr="007E2FD7">
        <w:trPr>
          <w:jc w:val="center"/>
        </w:trPr>
        <w:tc>
          <w:tcPr>
            <w:tcW w:w="1774" w:type="dxa"/>
            <w:shd w:val="clear" w:color="auto" w:fill="4F81BD" w:themeFill="accent1"/>
            <w:noWrap/>
            <w:vAlign w:val="center"/>
          </w:tcPr>
          <w:p w14:paraId="251E1980" w14:textId="77777777" w:rsidR="001F1DA6" w:rsidRPr="007C7F49" w:rsidRDefault="001F1DA6">
            <w:pPr>
              <w:pStyle w:val="TableHead1"/>
              <w:pPrChange w:id="6110" w:author="Smullen, Lizz" w:date="2016-02-10T11:20:00Z">
                <w:pPr>
                  <w:pStyle w:val="TableHead1"/>
                  <w:spacing w:before="60" w:after="60"/>
                  <w:ind w:left="360"/>
                  <w:jc w:val="center"/>
                </w:pPr>
              </w:pPrChange>
            </w:pPr>
            <w:r w:rsidRPr="007C7F49">
              <w:t>28</w:t>
            </w:r>
          </w:p>
        </w:tc>
        <w:tc>
          <w:tcPr>
            <w:tcW w:w="2793" w:type="dxa"/>
            <w:noWrap/>
            <w:vAlign w:val="center"/>
          </w:tcPr>
          <w:p w14:paraId="0EC508F6" w14:textId="77777777" w:rsidR="001F1DA6" w:rsidRPr="007C7F49" w:rsidRDefault="001F1DA6" w:rsidP="007E2FD7">
            <w:r w:rsidRPr="007C7F49">
              <w:t>Nav</w:t>
            </w:r>
            <w:r>
              <w:t xml:space="preserve"> App</w:t>
            </w:r>
          </w:p>
        </w:tc>
      </w:tr>
      <w:tr w:rsidR="001F1DA6" w:rsidRPr="007C7F49" w14:paraId="718A6F5B" w14:textId="77777777" w:rsidTr="007E2FD7">
        <w:trPr>
          <w:jc w:val="center"/>
        </w:trPr>
        <w:tc>
          <w:tcPr>
            <w:tcW w:w="1774" w:type="dxa"/>
            <w:shd w:val="clear" w:color="auto" w:fill="4F81BD" w:themeFill="accent1"/>
            <w:noWrap/>
            <w:vAlign w:val="center"/>
          </w:tcPr>
          <w:p w14:paraId="615A4EEC" w14:textId="77777777" w:rsidR="001F1DA6" w:rsidRPr="007C7F49" w:rsidRDefault="001F1DA6">
            <w:pPr>
              <w:pStyle w:val="TableHead1"/>
              <w:pPrChange w:id="6111" w:author="Smullen, Lizz" w:date="2016-02-10T11:20:00Z">
                <w:pPr>
                  <w:pStyle w:val="TableHead1"/>
                  <w:spacing w:before="60" w:after="60"/>
                  <w:ind w:left="360"/>
                  <w:jc w:val="center"/>
                </w:pPr>
              </w:pPrChange>
            </w:pPr>
            <w:r w:rsidRPr="007C7F49">
              <w:t>FD</w:t>
            </w:r>
          </w:p>
        </w:tc>
        <w:tc>
          <w:tcPr>
            <w:tcW w:w="2793" w:type="dxa"/>
            <w:noWrap/>
            <w:vAlign w:val="center"/>
          </w:tcPr>
          <w:p w14:paraId="60928F25" w14:textId="77777777" w:rsidR="001F1DA6" w:rsidRPr="007C7F49" w:rsidRDefault="001F1DA6" w:rsidP="007E2FD7">
            <w:r>
              <w:t xml:space="preserve">GMU </w:t>
            </w:r>
            <w:r w:rsidRPr="007C7F49">
              <w:t>VPD Data</w:t>
            </w:r>
          </w:p>
        </w:tc>
      </w:tr>
      <w:tr w:rsidR="001F1DA6" w:rsidRPr="007C7F49" w14:paraId="3E077333" w14:textId="77777777" w:rsidTr="007E2FD7">
        <w:trPr>
          <w:jc w:val="center"/>
        </w:trPr>
        <w:tc>
          <w:tcPr>
            <w:tcW w:w="1774" w:type="dxa"/>
            <w:shd w:val="clear" w:color="auto" w:fill="4F81BD" w:themeFill="accent1"/>
            <w:noWrap/>
            <w:vAlign w:val="center"/>
          </w:tcPr>
          <w:p w14:paraId="66DEEBFE" w14:textId="77777777" w:rsidR="001F1DA6" w:rsidRPr="007C7F49" w:rsidRDefault="001F1DA6">
            <w:pPr>
              <w:pStyle w:val="TableHead1"/>
              <w:pPrChange w:id="6112" w:author="Smullen, Lizz" w:date="2016-02-10T11:20:00Z">
                <w:pPr>
                  <w:pStyle w:val="TableHead1"/>
                  <w:spacing w:before="60" w:after="60"/>
                  <w:ind w:left="360"/>
                  <w:jc w:val="center"/>
                </w:pPr>
              </w:pPrChange>
            </w:pPr>
            <w:r w:rsidRPr="007C7F49">
              <w:t>FE</w:t>
            </w:r>
          </w:p>
        </w:tc>
        <w:tc>
          <w:tcPr>
            <w:tcW w:w="2793" w:type="dxa"/>
            <w:noWrap/>
            <w:vAlign w:val="center"/>
          </w:tcPr>
          <w:p w14:paraId="11106BE2" w14:textId="77777777" w:rsidR="001F1DA6" w:rsidRPr="007C7F49" w:rsidRDefault="001F1DA6" w:rsidP="007E2FD7">
            <w:r>
              <w:t xml:space="preserve">IOU </w:t>
            </w:r>
            <w:r w:rsidRPr="007C7F49">
              <w:t>VPD Data</w:t>
            </w:r>
          </w:p>
        </w:tc>
      </w:tr>
    </w:tbl>
    <w:p w14:paraId="3EDB4AE9" w14:textId="77777777" w:rsidR="001F1DA6" w:rsidRPr="007C7F49" w:rsidRDefault="001F1DA6">
      <w:pPr>
        <w:pStyle w:val="Heading2"/>
        <w:pPrChange w:id="6113" w:author="Smullen, Lizz" w:date="2016-02-11T09:03:00Z">
          <w:pPr/>
        </w:pPrChange>
      </w:pPr>
      <w:bookmarkStart w:id="6114" w:name="_Toc442452028"/>
      <w:bookmarkStart w:id="6115" w:name="_Toc442452029"/>
      <w:bookmarkStart w:id="6116" w:name="_Toc442452030"/>
      <w:bookmarkStart w:id="6117" w:name="_Toc442452031"/>
      <w:bookmarkStart w:id="6118" w:name="_Toc442452032"/>
      <w:bookmarkStart w:id="6119" w:name="_Toc442905412"/>
      <w:bookmarkEnd w:id="6114"/>
      <w:bookmarkEnd w:id="6115"/>
      <w:bookmarkEnd w:id="6116"/>
      <w:bookmarkEnd w:id="6117"/>
      <w:bookmarkEnd w:id="6118"/>
      <w:r>
        <w:rPr>
          <w:noProof/>
        </w:rPr>
        <w:t xml:space="preserve">[A] </w:t>
      </w:r>
      <w:r w:rsidRPr="007C7F49">
        <w:t>System “Installed” State</w:t>
      </w:r>
      <w:bookmarkEnd w:id="6119"/>
    </w:p>
    <w:p w14:paraId="7DD5AF3F" w14:textId="77777777" w:rsidR="001F1DA6" w:rsidRPr="007C7F49" w:rsidRDefault="001F1DA6" w:rsidP="001F1DA6">
      <w:r w:rsidRPr="007C7F49">
        <w:t>When the system is in the “Installed” state (has flown), the sequence of tests/(LED codes) will be</w:t>
      </w:r>
      <w:r>
        <w:t xml:space="preserve"> as follows</w:t>
      </w:r>
    </w:p>
    <w:p w14:paraId="09B10597" w14:textId="77777777" w:rsidR="001F1DA6" w:rsidRDefault="001F1DA6" w:rsidP="002573CE">
      <w:pPr>
        <w:pStyle w:val="Caption"/>
      </w:pPr>
      <w:r>
        <w:t>Table A.</w:t>
      </w:r>
      <w:fldSimple w:instr=" SEQ A \* ARABIC ">
        <w:r w:rsidR="0088531C">
          <w:rPr>
            <w:noProof/>
          </w:rPr>
          <w:t>2</w:t>
        </w:r>
      </w:fldSimple>
      <w:r>
        <w:t xml:space="preserve"> — Numerical LED “Installed” State Hex Codes</w:t>
      </w:r>
    </w:p>
    <w:tbl>
      <w:tblPr>
        <w:tblStyle w:val="TableGrid"/>
        <w:tblW w:w="4625" w:type="dxa"/>
        <w:jc w:val="center"/>
        <w:tblInd w:w="203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115" w:type="dxa"/>
          <w:right w:w="115" w:type="dxa"/>
        </w:tblCellMar>
        <w:tblLook w:val="04A0" w:firstRow="1" w:lastRow="0" w:firstColumn="1" w:lastColumn="0" w:noHBand="0" w:noVBand="1"/>
      </w:tblPr>
      <w:tblGrid>
        <w:gridCol w:w="1690"/>
        <w:gridCol w:w="2935"/>
      </w:tblGrid>
      <w:tr w:rsidR="001F1DA6" w:rsidRPr="007C7F49" w14:paraId="7505F5FE" w14:textId="77777777" w:rsidTr="007E2FD7">
        <w:trPr>
          <w:tblHeader/>
          <w:jc w:val="center"/>
        </w:trPr>
        <w:tc>
          <w:tcPr>
            <w:tcW w:w="1690" w:type="dxa"/>
            <w:shd w:val="clear" w:color="auto" w:fill="4F81BD" w:themeFill="accent1"/>
            <w:noWrap/>
          </w:tcPr>
          <w:p w14:paraId="67303583" w14:textId="77777777" w:rsidR="001F1DA6" w:rsidRPr="007C7F49" w:rsidRDefault="001F1DA6" w:rsidP="00356035">
            <w:pPr>
              <w:pStyle w:val="TableHead1"/>
            </w:pPr>
            <w:r w:rsidRPr="007C7F49">
              <w:t>LED Hex Code</w:t>
            </w:r>
          </w:p>
        </w:tc>
        <w:tc>
          <w:tcPr>
            <w:tcW w:w="2935" w:type="dxa"/>
            <w:shd w:val="clear" w:color="auto" w:fill="4F81BD" w:themeFill="accent1"/>
            <w:noWrap/>
          </w:tcPr>
          <w:p w14:paraId="3F81E39E" w14:textId="77777777" w:rsidR="001F1DA6" w:rsidRPr="007C7F49" w:rsidRDefault="001F1DA6" w:rsidP="00356035">
            <w:pPr>
              <w:pStyle w:val="TableHead1"/>
            </w:pPr>
            <w:r w:rsidRPr="007C7F49">
              <w:t>Test Name</w:t>
            </w:r>
          </w:p>
        </w:tc>
      </w:tr>
      <w:tr w:rsidR="001F1DA6" w:rsidRPr="007C7F49" w14:paraId="4B67647D" w14:textId="77777777" w:rsidTr="007E2FD7">
        <w:trPr>
          <w:jc w:val="center"/>
        </w:trPr>
        <w:tc>
          <w:tcPr>
            <w:tcW w:w="1690" w:type="dxa"/>
            <w:shd w:val="clear" w:color="auto" w:fill="4F81BD" w:themeFill="accent1"/>
            <w:noWrap/>
            <w:vAlign w:val="center"/>
          </w:tcPr>
          <w:p w14:paraId="00BB0A10" w14:textId="77777777" w:rsidR="001F1DA6" w:rsidRPr="007C7F49" w:rsidRDefault="001F1DA6">
            <w:pPr>
              <w:pStyle w:val="TableHead1"/>
              <w:pPrChange w:id="6120" w:author="Smullen, Lizz" w:date="2016-02-10T11:20:00Z">
                <w:pPr>
                  <w:pStyle w:val="TableHead1"/>
                  <w:spacing w:before="60" w:after="60"/>
                  <w:jc w:val="center"/>
                </w:pPr>
              </w:pPrChange>
            </w:pPr>
            <w:r w:rsidRPr="007C7F49">
              <w:t>02</w:t>
            </w:r>
          </w:p>
        </w:tc>
        <w:tc>
          <w:tcPr>
            <w:tcW w:w="2935" w:type="dxa"/>
            <w:noWrap/>
            <w:vAlign w:val="center"/>
          </w:tcPr>
          <w:p w14:paraId="227DB3CC" w14:textId="77777777" w:rsidR="001F1DA6" w:rsidRPr="007C7F49" w:rsidRDefault="001F1DA6" w:rsidP="007E2FD7">
            <w:r w:rsidRPr="007C7F49">
              <w:t>PIC Driver</w:t>
            </w:r>
          </w:p>
        </w:tc>
      </w:tr>
      <w:tr w:rsidR="001F1DA6" w:rsidRPr="007C7F49" w14:paraId="65FAC95D" w14:textId="77777777" w:rsidTr="007E2FD7">
        <w:trPr>
          <w:jc w:val="center"/>
        </w:trPr>
        <w:tc>
          <w:tcPr>
            <w:tcW w:w="1690" w:type="dxa"/>
            <w:shd w:val="clear" w:color="auto" w:fill="4F81BD" w:themeFill="accent1"/>
            <w:noWrap/>
            <w:vAlign w:val="center"/>
          </w:tcPr>
          <w:p w14:paraId="5886EA69" w14:textId="77777777" w:rsidR="001F1DA6" w:rsidRPr="007C7F49" w:rsidRDefault="001F1DA6">
            <w:pPr>
              <w:pStyle w:val="TableHead1"/>
              <w:pPrChange w:id="6121" w:author="Smullen, Lizz" w:date="2016-02-10T11:20:00Z">
                <w:pPr>
                  <w:pStyle w:val="TableHead1"/>
                  <w:spacing w:before="60" w:after="60"/>
                  <w:ind w:left="360"/>
                  <w:jc w:val="center"/>
                </w:pPr>
              </w:pPrChange>
            </w:pPr>
            <w:r w:rsidRPr="007C7F49">
              <w:t>03</w:t>
            </w:r>
          </w:p>
        </w:tc>
        <w:tc>
          <w:tcPr>
            <w:tcW w:w="2935" w:type="dxa"/>
            <w:noWrap/>
            <w:vAlign w:val="center"/>
          </w:tcPr>
          <w:p w14:paraId="4ADB9BF4" w14:textId="77777777" w:rsidR="001F1DA6" w:rsidRPr="007C7F49" w:rsidRDefault="001F1DA6" w:rsidP="007E2FD7">
            <w:r w:rsidRPr="007C7F49">
              <w:t>PIU Module</w:t>
            </w:r>
          </w:p>
        </w:tc>
      </w:tr>
      <w:tr w:rsidR="001F1DA6" w:rsidRPr="007C7F49" w14:paraId="148E5DFE" w14:textId="77777777" w:rsidTr="007E2FD7">
        <w:trPr>
          <w:jc w:val="center"/>
        </w:trPr>
        <w:tc>
          <w:tcPr>
            <w:tcW w:w="1690" w:type="dxa"/>
            <w:shd w:val="clear" w:color="auto" w:fill="4F81BD" w:themeFill="accent1"/>
            <w:noWrap/>
            <w:vAlign w:val="center"/>
          </w:tcPr>
          <w:p w14:paraId="610BD9F0" w14:textId="77777777" w:rsidR="001F1DA6" w:rsidRPr="007C7F49" w:rsidRDefault="001F1DA6">
            <w:pPr>
              <w:pStyle w:val="TableHead1"/>
              <w:pPrChange w:id="6122" w:author="Smullen, Lizz" w:date="2016-02-10T11:20:00Z">
                <w:pPr>
                  <w:pStyle w:val="TableHead1"/>
                  <w:spacing w:before="60" w:after="60"/>
                  <w:ind w:left="360"/>
                  <w:jc w:val="center"/>
                </w:pPr>
              </w:pPrChange>
            </w:pPr>
            <w:r w:rsidRPr="007C7F49">
              <w:t>06</w:t>
            </w:r>
          </w:p>
        </w:tc>
        <w:tc>
          <w:tcPr>
            <w:tcW w:w="2935" w:type="dxa"/>
            <w:noWrap/>
            <w:vAlign w:val="center"/>
          </w:tcPr>
          <w:p w14:paraId="1EB4AE45" w14:textId="77777777" w:rsidR="001F1DA6" w:rsidRPr="007C7F49" w:rsidRDefault="001F1DA6" w:rsidP="007E2FD7">
            <w:r w:rsidRPr="007C7F49">
              <w:t>PSU Module</w:t>
            </w:r>
          </w:p>
        </w:tc>
      </w:tr>
      <w:tr w:rsidR="001F1DA6" w:rsidRPr="007C7F49" w14:paraId="26193601" w14:textId="77777777" w:rsidTr="007E2FD7">
        <w:trPr>
          <w:jc w:val="center"/>
        </w:trPr>
        <w:tc>
          <w:tcPr>
            <w:tcW w:w="1690" w:type="dxa"/>
            <w:shd w:val="clear" w:color="auto" w:fill="4F81BD" w:themeFill="accent1"/>
            <w:noWrap/>
            <w:vAlign w:val="center"/>
          </w:tcPr>
          <w:p w14:paraId="34B89358" w14:textId="77777777" w:rsidR="001F1DA6" w:rsidRPr="007C7F49" w:rsidRDefault="001F1DA6">
            <w:pPr>
              <w:pStyle w:val="TableHead1"/>
              <w:pPrChange w:id="6123" w:author="Smullen, Lizz" w:date="2016-02-10T11:20:00Z">
                <w:pPr>
                  <w:pStyle w:val="TableHead1"/>
                  <w:spacing w:before="60" w:after="60"/>
                  <w:ind w:left="360"/>
                  <w:jc w:val="center"/>
                </w:pPr>
              </w:pPrChange>
            </w:pPr>
            <w:r w:rsidRPr="007C7F49">
              <w:t>04</w:t>
            </w:r>
          </w:p>
        </w:tc>
        <w:tc>
          <w:tcPr>
            <w:tcW w:w="2935" w:type="dxa"/>
            <w:noWrap/>
            <w:vAlign w:val="center"/>
          </w:tcPr>
          <w:p w14:paraId="27F9680B" w14:textId="77777777" w:rsidR="001F1DA6" w:rsidRPr="007C7F49" w:rsidRDefault="001F1DA6" w:rsidP="007E2FD7">
            <w:r w:rsidRPr="007C7F49">
              <w:t>IOU Module</w:t>
            </w:r>
          </w:p>
        </w:tc>
      </w:tr>
      <w:tr w:rsidR="001F1DA6" w:rsidRPr="007C7F49" w14:paraId="013A4287" w14:textId="77777777" w:rsidTr="007E2FD7">
        <w:trPr>
          <w:jc w:val="center"/>
        </w:trPr>
        <w:tc>
          <w:tcPr>
            <w:tcW w:w="1690" w:type="dxa"/>
            <w:shd w:val="clear" w:color="auto" w:fill="4F81BD" w:themeFill="accent1"/>
            <w:noWrap/>
            <w:vAlign w:val="center"/>
          </w:tcPr>
          <w:p w14:paraId="30398D32" w14:textId="77777777" w:rsidR="001F1DA6" w:rsidRPr="007C7F49" w:rsidRDefault="001F1DA6">
            <w:pPr>
              <w:pStyle w:val="TableHead1"/>
              <w:pPrChange w:id="6124" w:author="Smullen, Lizz" w:date="2016-02-10T11:20:00Z">
                <w:pPr>
                  <w:pStyle w:val="TableHead1"/>
                  <w:spacing w:before="60" w:after="60"/>
                  <w:ind w:left="360"/>
                  <w:jc w:val="center"/>
                </w:pPr>
              </w:pPrChange>
            </w:pPr>
            <w:r w:rsidRPr="007C7F49">
              <w:t>07</w:t>
            </w:r>
          </w:p>
        </w:tc>
        <w:tc>
          <w:tcPr>
            <w:tcW w:w="2935" w:type="dxa"/>
            <w:noWrap/>
            <w:vAlign w:val="center"/>
          </w:tcPr>
          <w:p w14:paraId="2AEA7FEC" w14:textId="77777777" w:rsidR="001F1DA6" w:rsidRPr="007C7F49" w:rsidRDefault="001F1DA6" w:rsidP="007E2FD7">
            <w:r w:rsidRPr="007C7F49">
              <w:t>IOU Config EEPROM</w:t>
            </w:r>
          </w:p>
        </w:tc>
      </w:tr>
      <w:tr w:rsidR="001F1DA6" w:rsidRPr="007C7F49" w14:paraId="5B8C52E2" w14:textId="77777777" w:rsidTr="007E2FD7">
        <w:trPr>
          <w:jc w:val="center"/>
        </w:trPr>
        <w:tc>
          <w:tcPr>
            <w:tcW w:w="1690" w:type="dxa"/>
            <w:shd w:val="clear" w:color="auto" w:fill="4F81BD" w:themeFill="accent1"/>
            <w:noWrap/>
            <w:vAlign w:val="center"/>
          </w:tcPr>
          <w:p w14:paraId="3316D497" w14:textId="77777777" w:rsidR="001F1DA6" w:rsidRPr="007C7F49" w:rsidRDefault="001F1DA6">
            <w:pPr>
              <w:pStyle w:val="TableHead1"/>
              <w:pPrChange w:id="6125" w:author="Smullen, Lizz" w:date="2016-02-10T11:20:00Z">
                <w:pPr>
                  <w:pStyle w:val="TableHead1"/>
                  <w:spacing w:before="60" w:after="60"/>
                  <w:ind w:left="360"/>
                  <w:jc w:val="center"/>
                </w:pPr>
              </w:pPrChange>
            </w:pPr>
            <w:r w:rsidRPr="007C7F49">
              <w:t>05</w:t>
            </w:r>
          </w:p>
        </w:tc>
        <w:tc>
          <w:tcPr>
            <w:tcW w:w="2935" w:type="dxa"/>
            <w:noWrap/>
            <w:vAlign w:val="center"/>
          </w:tcPr>
          <w:p w14:paraId="0DE66A65" w14:textId="77777777" w:rsidR="001F1DA6" w:rsidRPr="007C7F49" w:rsidRDefault="001F1DA6" w:rsidP="007E2FD7">
            <w:r w:rsidRPr="007C7F49">
              <w:t>MCU Module</w:t>
            </w:r>
          </w:p>
        </w:tc>
      </w:tr>
      <w:tr w:rsidR="001F1DA6" w:rsidRPr="007C7F49" w14:paraId="4BB80636" w14:textId="77777777" w:rsidTr="007E2FD7">
        <w:trPr>
          <w:jc w:val="center"/>
        </w:trPr>
        <w:tc>
          <w:tcPr>
            <w:tcW w:w="1690" w:type="dxa"/>
            <w:shd w:val="clear" w:color="auto" w:fill="4F81BD" w:themeFill="accent1"/>
            <w:noWrap/>
            <w:vAlign w:val="center"/>
          </w:tcPr>
          <w:p w14:paraId="31549469" w14:textId="77777777" w:rsidR="001F1DA6" w:rsidRPr="007C7F49" w:rsidRDefault="001F1DA6">
            <w:pPr>
              <w:pStyle w:val="TableHead1"/>
              <w:pPrChange w:id="6126" w:author="Smullen, Lizz" w:date="2016-02-10T11:20:00Z">
                <w:pPr>
                  <w:pStyle w:val="TableHead1"/>
                  <w:spacing w:before="60" w:after="60"/>
                  <w:ind w:left="360"/>
                  <w:jc w:val="center"/>
                </w:pPr>
              </w:pPrChange>
            </w:pPr>
            <w:r w:rsidRPr="007C7F49">
              <w:t>0B</w:t>
            </w:r>
          </w:p>
        </w:tc>
        <w:tc>
          <w:tcPr>
            <w:tcW w:w="2935" w:type="dxa"/>
            <w:noWrap/>
            <w:vAlign w:val="center"/>
          </w:tcPr>
          <w:p w14:paraId="14CE5C4F" w14:textId="77777777" w:rsidR="001F1DA6" w:rsidRPr="007C7F49" w:rsidRDefault="001F1DA6" w:rsidP="007E2FD7">
            <w:r w:rsidRPr="007C7F49">
              <w:t>PSU Modem Power</w:t>
            </w:r>
          </w:p>
        </w:tc>
      </w:tr>
      <w:tr w:rsidR="001F1DA6" w:rsidRPr="007C7F49" w14:paraId="4DFA3DF2" w14:textId="77777777" w:rsidTr="007E2FD7">
        <w:trPr>
          <w:jc w:val="center"/>
        </w:trPr>
        <w:tc>
          <w:tcPr>
            <w:tcW w:w="1690" w:type="dxa"/>
            <w:shd w:val="clear" w:color="auto" w:fill="4F81BD" w:themeFill="accent1"/>
            <w:noWrap/>
            <w:vAlign w:val="center"/>
          </w:tcPr>
          <w:p w14:paraId="6DD31257" w14:textId="77777777" w:rsidR="001F1DA6" w:rsidRPr="007C7F49" w:rsidRDefault="001F1DA6">
            <w:pPr>
              <w:pStyle w:val="TableHead1"/>
              <w:pPrChange w:id="6127" w:author="Smullen, Lizz" w:date="2016-02-10T11:20:00Z">
                <w:pPr>
                  <w:pStyle w:val="TableHead1"/>
                  <w:spacing w:before="60" w:after="60"/>
                  <w:ind w:left="360"/>
                  <w:jc w:val="center"/>
                </w:pPr>
              </w:pPrChange>
            </w:pPr>
            <w:r w:rsidRPr="007C7F49">
              <w:t>0E</w:t>
            </w:r>
          </w:p>
        </w:tc>
        <w:tc>
          <w:tcPr>
            <w:tcW w:w="2935" w:type="dxa"/>
            <w:noWrap/>
            <w:vAlign w:val="center"/>
          </w:tcPr>
          <w:p w14:paraId="557393CF" w14:textId="77777777" w:rsidR="001F1DA6" w:rsidRPr="007C7F49" w:rsidRDefault="001F1DA6" w:rsidP="007E2FD7">
            <w:r w:rsidRPr="007C7F49">
              <w:t>PSU LNA Power</w:t>
            </w:r>
          </w:p>
        </w:tc>
      </w:tr>
      <w:tr w:rsidR="001F1DA6" w:rsidRPr="007C7F49" w14:paraId="30D493E6" w14:textId="77777777" w:rsidTr="007E2FD7">
        <w:trPr>
          <w:jc w:val="center"/>
        </w:trPr>
        <w:tc>
          <w:tcPr>
            <w:tcW w:w="1690" w:type="dxa"/>
            <w:shd w:val="clear" w:color="auto" w:fill="4F81BD" w:themeFill="accent1"/>
            <w:noWrap/>
            <w:vAlign w:val="center"/>
          </w:tcPr>
          <w:p w14:paraId="14274D46" w14:textId="77777777" w:rsidR="001F1DA6" w:rsidRPr="007C7F49" w:rsidRDefault="001F1DA6">
            <w:pPr>
              <w:pStyle w:val="TableHead1"/>
              <w:pPrChange w:id="6128" w:author="Smullen, Lizz" w:date="2016-02-10T11:20:00Z">
                <w:pPr>
                  <w:pStyle w:val="TableHead1"/>
                  <w:spacing w:before="60" w:after="60"/>
                  <w:ind w:left="360"/>
                  <w:jc w:val="center"/>
                </w:pPr>
              </w:pPrChange>
            </w:pPr>
            <w:r w:rsidRPr="007C7F49">
              <w:t>11</w:t>
            </w:r>
          </w:p>
        </w:tc>
        <w:tc>
          <w:tcPr>
            <w:tcW w:w="2935" w:type="dxa"/>
            <w:noWrap/>
            <w:vAlign w:val="center"/>
          </w:tcPr>
          <w:p w14:paraId="42CC4089" w14:textId="77777777" w:rsidR="001F1DA6" w:rsidRPr="007C7F49" w:rsidRDefault="001F1DA6" w:rsidP="007E2FD7">
            <w:r w:rsidRPr="007C7F49">
              <w:t>Start Messagebus</w:t>
            </w:r>
          </w:p>
        </w:tc>
      </w:tr>
      <w:tr w:rsidR="001F1DA6" w:rsidRPr="007C7F49" w14:paraId="109CEE8B" w14:textId="77777777" w:rsidTr="007E2FD7">
        <w:trPr>
          <w:jc w:val="center"/>
        </w:trPr>
        <w:tc>
          <w:tcPr>
            <w:tcW w:w="1690" w:type="dxa"/>
            <w:shd w:val="clear" w:color="auto" w:fill="4F81BD" w:themeFill="accent1"/>
            <w:noWrap/>
            <w:vAlign w:val="center"/>
          </w:tcPr>
          <w:p w14:paraId="663AA702" w14:textId="77777777" w:rsidR="001F1DA6" w:rsidRPr="007C7F49" w:rsidRDefault="001F1DA6">
            <w:pPr>
              <w:pStyle w:val="TableHead1"/>
              <w:pPrChange w:id="6129" w:author="Smullen, Lizz" w:date="2016-02-10T11:20:00Z">
                <w:pPr>
                  <w:pStyle w:val="TableHead1"/>
                  <w:spacing w:before="60" w:after="60"/>
                  <w:ind w:left="360"/>
                  <w:jc w:val="center"/>
                </w:pPr>
              </w:pPrChange>
            </w:pPr>
            <w:r w:rsidRPr="007C7F49">
              <w:t>17</w:t>
            </w:r>
          </w:p>
        </w:tc>
        <w:tc>
          <w:tcPr>
            <w:tcW w:w="2935" w:type="dxa"/>
            <w:noWrap/>
            <w:vAlign w:val="center"/>
          </w:tcPr>
          <w:p w14:paraId="7325EA5D" w14:textId="77777777" w:rsidR="001F1DA6" w:rsidRPr="007C7F49" w:rsidRDefault="001F1DA6" w:rsidP="007E2FD7">
            <w:r w:rsidRPr="007C7F49">
              <w:t>Management Interface</w:t>
            </w:r>
          </w:p>
        </w:tc>
      </w:tr>
      <w:tr w:rsidR="001F1DA6" w:rsidRPr="007C7F49" w14:paraId="6C629E1A" w14:textId="77777777" w:rsidTr="007E2FD7">
        <w:trPr>
          <w:jc w:val="center"/>
        </w:trPr>
        <w:tc>
          <w:tcPr>
            <w:tcW w:w="1690" w:type="dxa"/>
            <w:shd w:val="clear" w:color="auto" w:fill="4F81BD" w:themeFill="accent1"/>
            <w:noWrap/>
            <w:vAlign w:val="center"/>
          </w:tcPr>
          <w:p w14:paraId="6F780E9A" w14:textId="77777777" w:rsidR="001F1DA6" w:rsidRPr="007C7F49" w:rsidRDefault="001F1DA6">
            <w:pPr>
              <w:pStyle w:val="TableHead1"/>
              <w:pPrChange w:id="6130" w:author="Smullen, Lizz" w:date="2016-02-10T11:20:00Z">
                <w:pPr>
                  <w:pStyle w:val="TableHead1"/>
                  <w:spacing w:before="60" w:after="60"/>
                  <w:ind w:left="360"/>
                  <w:jc w:val="center"/>
                </w:pPr>
              </w:pPrChange>
            </w:pPr>
            <w:r w:rsidRPr="007C7F49">
              <w:t>18</w:t>
            </w:r>
          </w:p>
        </w:tc>
        <w:tc>
          <w:tcPr>
            <w:tcW w:w="2935" w:type="dxa"/>
            <w:noWrap/>
            <w:vAlign w:val="center"/>
          </w:tcPr>
          <w:p w14:paraId="6BD52E6B" w14:textId="77777777" w:rsidR="001F1DA6" w:rsidRPr="007C7F49" w:rsidRDefault="001F1DA6" w:rsidP="007E2FD7">
            <w:r w:rsidRPr="007C7F49">
              <w:t>Management IP Address</w:t>
            </w:r>
          </w:p>
        </w:tc>
      </w:tr>
      <w:tr w:rsidR="001F1DA6" w:rsidRPr="007C7F49" w14:paraId="3D2A3F84" w14:textId="77777777" w:rsidTr="007E2FD7">
        <w:trPr>
          <w:jc w:val="center"/>
        </w:trPr>
        <w:tc>
          <w:tcPr>
            <w:tcW w:w="1690" w:type="dxa"/>
            <w:shd w:val="clear" w:color="auto" w:fill="4F81BD" w:themeFill="accent1"/>
            <w:noWrap/>
            <w:vAlign w:val="center"/>
          </w:tcPr>
          <w:p w14:paraId="1E58468E" w14:textId="77777777" w:rsidR="001F1DA6" w:rsidRPr="007C7F49" w:rsidRDefault="001F1DA6">
            <w:pPr>
              <w:pStyle w:val="TableHead1"/>
              <w:pPrChange w:id="6131" w:author="Smullen, Lizz" w:date="2016-02-10T11:20:00Z">
                <w:pPr>
                  <w:pStyle w:val="TableHead1"/>
                  <w:spacing w:before="60" w:after="60"/>
                  <w:ind w:left="360"/>
                  <w:jc w:val="center"/>
                </w:pPr>
              </w:pPrChange>
            </w:pPr>
            <w:r w:rsidRPr="007C7F49">
              <w:t>26</w:t>
            </w:r>
          </w:p>
        </w:tc>
        <w:tc>
          <w:tcPr>
            <w:tcW w:w="2935" w:type="dxa"/>
            <w:noWrap/>
            <w:vAlign w:val="center"/>
          </w:tcPr>
          <w:p w14:paraId="3B9779D9" w14:textId="77777777" w:rsidR="001F1DA6" w:rsidRPr="007C7F49" w:rsidRDefault="001F1DA6" w:rsidP="007E2FD7">
            <w:r w:rsidRPr="007C7F49">
              <w:t>S</w:t>
            </w:r>
            <w:r>
              <w:t>ys App</w:t>
            </w:r>
          </w:p>
        </w:tc>
      </w:tr>
    </w:tbl>
    <w:p w14:paraId="18D381F3" w14:textId="47AAEB3E" w:rsidR="001F1DA6" w:rsidRPr="007C7F49" w:rsidRDefault="001F1DA6">
      <w:pPr>
        <w:pStyle w:val="Heading2"/>
        <w:pPrChange w:id="6132" w:author="Smullen, Lizz" w:date="2016-02-11T09:03:00Z">
          <w:pPr/>
        </w:pPrChange>
      </w:pPr>
      <w:bookmarkStart w:id="6133" w:name="_Toc442905413"/>
      <w:r>
        <w:rPr>
          <w:noProof/>
        </w:rPr>
        <w:t xml:space="preserve">[A] </w:t>
      </w:r>
      <w:r w:rsidRPr="007C7F49">
        <w:t>Web-based System Check</w:t>
      </w:r>
      <w:r>
        <w:t xml:space="preserve"> Numeric LED Codes</w:t>
      </w:r>
      <w:bookmarkEnd w:id="6133"/>
    </w:p>
    <w:p w14:paraId="052CF656" w14:textId="77777777" w:rsidR="001F1DA6" w:rsidRPr="007C7F49" w:rsidRDefault="001F1DA6" w:rsidP="001F1DA6">
      <w:r>
        <w:t>The following table lists the sequence of the LED Hex Codes that will display on the ACMU during a system check that is performed through the SATCOM System web-based application.</w:t>
      </w:r>
    </w:p>
    <w:p w14:paraId="28F2F76B" w14:textId="77777777" w:rsidR="001F1DA6" w:rsidRDefault="001F1DA6">
      <w:pPr>
        <w:pStyle w:val="Caption"/>
      </w:pPr>
      <w:r>
        <w:lastRenderedPageBreak/>
        <w:t>Table A.</w:t>
      </w:r>
      <w:fldSimple w:instr=" SEQ A \* ARABIC ">
        <w:r w:rsidR="0088531C">
          <w:rPr>
            <w:noProof/>
          </w:rPr>
          <w:t>3</w:t>
        </w:r>
      </w:fldSimple>
      <w:r>
        <w:t xml:space="preserve"> — Web-based System Check Numeric LED Hex Codes</w:t>
      </w:r>
    </w:p>
    <w:tbl>
      <w:tblPr>
        <w:tblStyle w:val="TableGrid"/>
        <w:tblW w:w="0" w:type="auto"/>
        <w:jc w:val="center"/>
        <w:tblInd w:w="3116" w:type="dxa"/>
        <w:tblCellMar>
          <w:left w:w="115" w:type="dxa"/>
          <w:right w:w="115" w:type="dxa"/>
        </w:tblCellMar>
        <w:tblLook w:val="04A0" w:firstRow="1" w:lastRow="0" w:firstColumn="1" w:lastColumn="0" w:noHBand="0" w:noVBand="1"/>
      </w:tblPr>
      <w:tblGrid>
        <w:gridCol w:w="1630"/>
        <w:gridCol w:w="3098"/>
      </w:tblGrid>
      <w:tr w:rsidR="001F1DA6" w:rsidRPr="007C7F49" w14:paraId="3C7F0A7E" w14:textId="77777777" w:rsidTr="007E2FD7">
        <w:trPr>
          <w:tblHeader/>
          <w:jc w:val="center"/>
        </w:trPr>
        <w:tc>
          <w:tcPr>
            <w:tcW w:w="1630" w:type="dxa"/>
            <w:shd w:val="clear" w:color="auto" w:fill="4F81BD" w:themeFill="accent1"/>
            <w:noWrap/>
          </w:tcPr>
          <w:p w14:paraId="0C0A83DD" w14:textId="77777777" w:rsidR="001F1DA6" w:rsidRPr="007C7F49" w:rsidRDefault="001F1DA6" w:rsidP="00356035">
            <w:pPr>
              <w:pStyle w:val="TableHead1"/>
            </w:pPr>
            <w:r w:rsidRPr="007C7F49">
              <w:t>LED Hex Code</w:t>
            </w:r>
          </w:p>
        </w:tc>
        <w:tc>
          <w:tcPr>
            <w:tcW w:w="3098" w:type="dxa"/>
            <w:shd w:val="clear" w:color="auto" w:fill="4F81BD" w:themeFill="accent1"/>
            <w:noWrap/>
          </w:tcPr>
          <w:p w14:paraId="0A716D69" w14:textId="77777777" w:rsidR="001F1DA6" w:rsidRPr="007C7F49" w:rsidRDefault="001F1DA6" w:rsidP="00356035">
            <w:pPr>
              <w:pStyle w:val="TableHead1"/>
            </w:pPr>
            <w:r w:rsidRPr="007C7F49">
              <w:t>Test Name</w:t>
            </w:r>
          </w:p>
        </w:tc>
      </w:tr>
      <w:tr w:rsidR="001F1DA6" w:rsidRPr="007C7F49" w14:paraId="24E573ED" w14:textId="77777777" w:rsidTr="007E2FD7">
        <w:trPr>
          <w:jc w:val="center"/>
        </w:trPr>
        <w:tc>
          <w:tcPr>
            <w:tcW w:w="1630" w:type="dxa"/>
            <w:shd w:val="clear" w:color="auto" w:fill="4F81BD" w:themeFill="accent1"/>
            <w:noWrap/>
            <w:vAlign w:val="center"/>
          </w:tcPr>
          <w:p w14:paraId="70C26A33" w14:textId="77777777" w:rsidR="001F1DA6" w:rsidRPr="007C7F49" w:rsidRDefault="001F1DA6">
            <w:pPr>
              <w:pStyle w:val="TableHead1"/>
              <w:pPrChange w:id="6134" w:author="Smullen, Lizz" w:date="2016-02-10T11:20:00Z">
                <w:pPr>
                  <w:pStyle w:val="TableHead1"/>
                  <w:spacing w:before="60" w:after="60"/>
                  <w:jc w:val="center"/>
                </w:pPr>
              </w:pPrChange>
            </w:pPr>
            <w:r w:rsidRPr="007C7F49">
              <w:t>08</w:t>
            </w:r>
          </w:p>
        </w:tc>
        <w:tc>
          <w:tcPr>
            <w:tcW w:w="3098" w:type="dxa"/>
            <w:noWrap/>
            <w:vAlign w:val="center"/>
          </w:tcPr>
          <w:p w14:paraId="6D710BFA" w14:textId="77777777" w:rsidR="001F1DA6" w:rsidRPr="007C7F49" w:rsidRDefault="001F1DA6" w:rsidP="007E2FD7">
            <w:r w:rsidRPr="007C7F49">
              <w:t>PSU Fan1 Power</w:t>
            </w:r>
          </w:p>
        </w:tc>
      </w:tr>
      <w:tr w:rsidR="001F1DA6" w:rsidRPr="007C7F49" w14:paraId="73BCDDED" w14:textId="77777777" w:rsidTr="007E2FD7">
        <w:trPr>
          <w:jc w:val="center"/>
        </w:trPr>
        <w:tc>
          <w:tcPr>
            <w:tcW w:w="1630" w:type="dxa"/>
            <w:shd w:val="clear" w:color="auto" w:fill="4F81BD" w:themeFill="accent1"/>
            <w:noWrap/>
            <w:vAlign w:val="center"/>
          </w:tcPr>
          <w:p w14:paraId="119D198D" w14:textId="77777777" w:rsidR="001F1DA6" w:rsidRPr="007C7F49" w:rsidRDefault="001F1DA6">
            <w:pPr>
              <w:pStyle w:val="TableHead1"/>
              <w:pPrChange w:id="6135" w:author="Smullen, Lizz" w:date="2016-02-10T11:20:00Z">
                <w:pPr>
                  <w:pStyle w:val="TableHead1"/>
                  <w:spacing w:before="60" w:after="60"/>
                  <w:ind w:left="360"/>
                  <w:jc w:val="center"/>
                </w:pPr>
              </w:pPrChange>
            </w:pPr>
            <w:r w:rsidRPr="007C7F49">
              <w:t>09</w:t>
            </w:r>
          </w:p>
        </w:tc>
        <w:tc>
          <w:tcPr>
            <w:tcW w:w="3098" w:type="dxa"/>
            <w:noWrap/>
            <w:vAlign w:val="center"/>
          </w:tcPr>
          <w:p w14:paraId="52E9F084" w14:textId="77777777" w:rsidR="001F1DA6" w:rsidRPr="007C7F49" w:rsidRDefault="001F1DA6" w:rsidP="007E2FD7">
            <w:r w:rsidRPr="007C7F49">
              <w:t>PSU Fan2 Power</w:t>
            </w:r>
          </w:p>
        </w:tc>
      </w:tr>
      <w:tr w:rsidR="001F1DA6" w:rsidRPr="007C7F49" w14:paraId="215FAD6A" w14:textId="77777777" w:rsidTr="007E2FD7">
        <w:trPr>
          <w:jc w:val="center"/>
        </w:trPr>
        <w:tc>
          <w:tcPr>
            <w:tcW w:w="1630" w:type="dxa"/>
            <w:shd w:val="clear" w:color="auto" w:fill="4F81BD" w:themeFill="accent1"/>
            <w:noWrap/>
            <w:vAlign w:val="center"/>
          </w:tcPr>
          <w:p w14:paraId="2F9AD578" w14:textId="77777777" w:rsidR="001F1DA6" w:rsidRPr="007C7F49" w:rsidRDefault="001F1DA6">
            <w:pPr>
              <w:pStyle w:val="TableHead1"/>
              <w:pPrChange w:id="6136" w:author="Smullen, Lizz" w:date="2016-02-10T11:20:00Z">
                <w:pPr>
                  <w:pStyle w:val="TableHead1"/>
                  <w:spacing w:before="60" w:after="60"/>
                  <w:ind w:left="360"/>
                  <w:jc w:val="center"/>
                </w:pPr>
              </w:pPrChange>
            </w:pPr>
            <w:r w:rsidRPr="007C7F49">
              <w:t>0A</w:t>
            </w:r>
          </w:p>
        </w:tc>
        <w:tc>
          <w:tcPr>
            <w:tcW w:w="3098" w:type="dxa"/>
            <w:noWrap/>
            <w:vAlign w:val="center"/>
          </w:tcPr>
          <w:p w14:paraId="61FC268C" w14:textId="77777777" w:rsidR="001F1DA6" w:rsidRPr="007C7F49" w:rsidRDefault="001F1DA6" w:rsidP="007E2FD7">
            <w:r w:rsidRPr="007C7F49">
              <w:t>PSU GMU Power</w:t>
            </w:r>
          </w:p>
        </w:tc>
      </w:tr>
      <w:tr w:rsidR="001F1DA6" w:rsidRPr="007C7F49" w14:paraId="09510E18" w14:textId="77777777" w:rsidTr="007E2FD7">
        <w:trPr>
          <w:jc w:val="center"/>
        </w:trPr>
        <w:tc>
          <w:tcPr>
            <w:tcW w:w="1630" w:type="dxa"/>
            <w:shd w:val="clear" w:color="auto" w:fill="4F81BD" w:themeFill="accent1"/>
            <w:noWrap/>
            <w:vAlign w:val="center"/>
          </w:tcPr>
          <w:p w14:paraId="6E8C8C34" w14:textId="77777777" w:rsidR="001F1DA6" w:rsidRPr="007C7F49" w:rsidRDefault="001F1DA6">
            <w:pPr>
              <w:pStyle w:val="TableHead1"/>
              <w:pPrChange w:id="6137" w:author="Smullen, Lizz" w:date="2016-02-10T11:20:00Z">
                <w:pPr>
                  <w:pStyle w:val="TableHead1"/>
                  <w:spacing w:before="60" w:after="60"/>
                  <w:ind w:left="360"/>
                  <w:jc w:val="center"/>
                </w:pPr>
              </w:pPrChange>
            </w:pPr>
            <w:r w:rsidRPr="007C7F49">
              <w:t>0C</w:t>
            </w:r>
          </w:p>
        </w:tc>
        <w:tc>
          <w:tcPr>
            <w:tcW w:w="3098" w:type="dxa"/>
            <w:noWrap/>
            <w:vAlign w:val="center"/>
          </w:tcPr>
          <w:p w14:paraId="20EB98C9" w14:textId="77777777" w:rsidR="001F1DA6" w:rsidRPr="007C7F49" w:rsidRDefault="001F1DA6" w:rsidP="007E2FD7">
            <w:r w:rsidRPr="007C7F49">
              <w:t>PSU ARINC Power</w:t>
            </w:r>
          </w:p>
        </w:tc>
      </w:tr>
      <w:tr w:rsidR="001F1DA6" w:rsidRPr="007C7F49" w14:paraId="0DF1B1D1" w14:textId="77777777" w:rsidTr="007E2FD7">
        <w:trPr>
          <w:jc w:val="center"/>
        </w:trPr>
        <w:tc>
          <w:tcPr>
            <w:tcW w:w="1630" w:type="dxa"/>
            <w:shd w:val="clear" w:color="auto" w:fill="4F81BD" w:themeFill="accent1"/>
            <w:noWrap/>
            <w:vAlign w:val="center"/>
          </w:tcPr>
          <w:p w14:paraId="0596759B" w14:textId="77777777" w:rsidR="001F1DA6" w:rsidRPr="007C7F49" w:rsidRDefault="001F1DA6">
            <w:pPr>
              <w:pStyle w:val="TableHead1"/>
              <w:pPrChange w:id="6138" w:author="Smullen, Lizz" w:date="2016-02-10T11:20:00Z">
                <w:pPr>
                  <w:pStyle w:val="TableHead1"/>
                  <w:spacing w:before="60" w:after="60"/>
                  <w:ind w:left="360"/>
                  <w:jc w:val="center"/>
                </w:pPr>
              </w:pPrChange>
            </w:pPr>
            <w:r w:rsidRPr="007C7F49">
              <w:t>0B</w:t>
            </w:r>
          </w:p>
        </w:tc>
        <w:tc>
          <w:tcPr>
            <w:tcW w:w="3098" w:type="dxa"/>
            <w:noWrap/>
            <w:vAlign w:val="center"/>
          </w:tcPr>
          <w:p w14:paraId="782A6856" w14:textId="77777777" w:rsidR="001F1DA6" w:rsidRPr="007C7F49" w:rsidRDefault="001F1DA6" w:rsidP="007E2FD7">
            <w:r w:rsidRPr="007C7F49">
              <w:t>PSU Modem Power</w:t>
            </w:r>
          </w:p>
        </w:tc>
      </w:tr>
      <w:tr w:rsidR="001F1DA6" w:rsidRPr="007C7F49" w14:paraId="29234610" w14:textId="77777777" w:rsidTr="007E2FD7">
        <w:trPr>
          <w:jc w:val="center"/>
        </w:trPr>
        <w:tc>
          <w:tcPr>
            <w:tcW w:w="1630" w:type="dxa"/>
            <w:shd w:val="clear" w:color="auto" w:fill="4F81BD" w:themeFill="accent1"/>
            <w:noWrap/>
            <w:vAlign w:val="center"/>
          </w:tcPr>
          <w:p w14:paraId="0C3F5B19" w14:textId="77777777" w:rsidR="001F1DA6" w:rsidRPr="007C7F49" w:rsidRDefault="001F1DA6">
            <w:pPr>
              <w:pStyle w:val="TableHead1"/>
              <w:pPrChange w:id="6139" w:author="Smullen, Lizz" w:date="2016-02-10T11:20:00Z">
                <w:pPr>
                  <w:pStyle w:val="TableHead1"/>
                  <w:spacing w:before="60" w:after="60"/>
                  <w:ind w:left="360"/>
                  <w:jc w:val="center"/>
                </w:pPr>
              </w:pPrChange>
            </w:pPr>
            <w:r w:rsidRPr="007C7F49">
              <w:t>0D</w:t>
            </w:r>
          </w:p>
        </w:tc>
        <w:tc>
          <w:tcPr>
            <w:tcW w:w="3098" w:type="dxa"/>
            <w:noWrap/>
            <w:vAlign w:val="center"/>
          </w:tcPr>
          <w:p w14:paraId="75967C16" w14:textId="77777777" w:rsidR="001F1DA6" w:rsidRPr="007C7F49" w:rsidRDefault="001F1DA6" w:rsidP="007E2FD7">
            <w:r w:rsidRPr="007C7F49">
              <w:t>PSU Heater Power</w:t>
            </w:r>
          </w:p>
        </w:tc>
      </w:tr>
      <w:tr w:rsidR="001F1DA6" w:rsidRPr="007C7F49" w14:paraId="1A1D9D67" w14:textId="77777777" w:rsidTr="007E2FD7">
        <w:trPr>
          <w:jc w:val="center"/>
        </w:trPr>
        <w:tc>
          <w:tcPr>
            <w:tcW w:w="1630" w:type="dxa"/>
            <w:shd w:val="clear" w:color="auto" w:fill="4F81BD" w:themeFill="accent1"/>
            <w:noWrap/>
            <w:vAlign w:val="center"/>
          </w:tcPr>
          <w:p w14:paraId="4943A735" w14:textId="77777777" w:rsidR="001F1DA6" w:rsidRPr="007C7F49" w:rsidRDefault="001F1DA6">
            <w:pPr>
              <w:pStyle w:val="TableHead1"/>
              <w:pPrChange w:id="6140" w:author="Smullen, Lizz" w:date="2016-02-10T11:20:00Z">
                <w:pPr>
                  <w:pStyle w:val="TableHead1"/>
                  <w:spacing w:before="60" w:after="60"/>
                  <w:ind w:left="360"/>
                  <w:jc w:val="center"/>
                </w:pPr>
              </w:pPrChange>
            </w:pPr>
            <w:r w:rsidRPr="007C7F49">
              <w:t>0E</w:t>
            </w:r>
          </w:p>
        </w:tc>
        <w:tc>
          <w:tcPr>
            <w:tcW w:w="3098" w:type="dxa"/>
            <w:noWrap/>
            <w:vAlign w:val="center"/>
          </w:tcPr>
          <w:p w14:paraId="43727C76" w14:textId="77777777" w:rsidR="001F1DA6" w:rsidRPr="007C7F49" w:rsidRDefault="001F1DA6" w:rsidP="007E2FD7">
            <w:r w:rsidRPr="007C7F49">
              <w:t>PSU LNA Power</w:t>
            </w:r>
          </w:p>
        </w:tc>
      </w:tr>
      <w:tr w:rsidR="001F1DA6" w:rsidRPr="007C7F49" w14:paraId="00B1E2BC" w14:textId="77777777" w:rsidTr="007E2FD7">
        <w:trPr>
          <w:jc w:val="center"/>
        </w:trPr>
        <w:tc>
          <w:tcPr>
            <w:tcW w:w="1630" w:type="dxa"/>
            <w:shd w:val="clear" w:color="auto" w:fill="4F81BD" w:themeFill="accent1"/>
            <w:noWrap/>
            <w:vAlign w:val="center"/>
          </w:tcPr>
          <w:p w14:paraId="7D2C266C" w14:textId="77777777" w:rsidR="001F1DA6" w:rsidRPr="007C7F49" w:rsidRDefault="001F1DA6">
            <w:pPr>
              <w:pStyle w:val="TableHead1"/>
              <w:pPrChange w:id="6141" w:author="Smullen, Lizz" w:date="2016-02-10T11:20:00Z">
                <w:pPr>
                  <w:pStyle w:val="TableHead1"/>
                  <w:spacing w:before="60" w:after="60"/>
                  <w:ind w:left="360"/>
                  <w:jc w:val="center"/>
                </w:pPr>
              </w:pPrChange>
            </w:pPr>
            <w:r w:rsidRPr="007C7F49">
              <w:t>21</w:t>
            </w:r>
          </w:p>
        </w:tc>
        <w:tc>
          <w:tcPr>
            <w:tcW w:w="3098" w:type="dxa"/>
            <w:noWrap/>
            <w:vAlign w:val="center"/>
          </w:tcPr>
          <w:p w14:paraId="21CAEB4E" w14:textId="77777777" w:rsidR="001F1DA6" w:rsidRPr="007C7F49" w:rsidRDefault="001F1DA6" w:rsidP="007E2FD7">
            <w:r w:rsidRPr="007C7F49">
              <w:t>Point App</w:t>
            </w:r>
          </w:p>
        </w:tc>
      </w:tr>
      <w:tr w:rsidR="001F1DA6" w:rsidRPr="007C7F49" w14:paraId="08460B82" w14:textId="77777777" w:rsidTr="007E2FD7">
        <w:trPr>
          <w:jc w:val="center"/>
        </w:trPr>
        <w:tc>
          <w:tcPr>
            <w:tcW w:w="1630" w:type="dxa"/>
            <w:shd w:val="clear" w:color="auto" w:fill="4F81BD" w:themeFill="accent1"/>
            <w:noWrap/>
            <w:vAlign w:val="center"/>
          </w:tcPr>
          <w:p w14:paraId="43540024" w14:textId="77777777" w:rsidR="001F1DA6" w:rsidRPr="007C7F49" w:rsidRDefault="001F1DA6">
            <w:pPr>
              <w:pStyle w:val="TableHead1"/>
              <w:pPrChange w:id="6142" w:author="Smullen, Lizz" w:date="2016-02-10T11:20:00Z">
                <w:pPr>
                  <w:pStyle w:val="TableHead1"/>
                  <w:spacing w:before="60" w:after="60"/>
                  <w:ind w:left="360"/>
                  <w:jc w:val="center"/>
                </w:pPr>
              </w:pPrChange>
            </w:pPr>
            <w:r w:rsidRPr="007C7F49">
              <w:t>28</w:t>
            </w:r>
          </w:p>
        </w:tc>
        <w:tc>
          <w:tcPr>
            <w:tcW w:w="3098" w:type="dxa"/>
            <w:noWrap/>
            <w:vAlign w:val="center"/>
          </w:tcPr>
          <w:p w14:paraId="0896479D" w14:textId="77777777" w:rsidR="001F1DA6" w:rsidRPr="007C7F49" w:rsidRDefault="001F1DA6" w:rsidP="007E2FD7">
            <w:r w:rsidRPr="007C7F49">
              <w:t>Nav</w:t>
            </w:r>
            <w:r>
              <w:t xml:space="preserve"> App</w:t>
            </w:r>
          </w:p>
        </w:tc>
      </w:tr>
      <w:tr w:rsidR="001F1DA6" w:rsidRPr="007C7F49" w14:paraId="6AABBF61" w14:textId="77777777" w:rsidTr="007E2FD7">
        <w:trPr>
          <w:jc w:val="center"/>
        </w:trPr>
        <w:tc>
          <w:tcPr>
            <w:tcW w:w="1630" w:type="dxa"/>
            <w:shd w:val="clear" w:color="auto" w:fill="4F81BD" w:themeFill="accent1"/>
            <w:noWrap/>
            <w:vAlign w:val="center"/>
          </w:tcPr>
          <w:p w14:paraId="023439EB" w14:textId="77777777" w:rsidR="001F1DA6" w:rsidRPr="007C7F49" w:rsidRDefault="001F1DA6">
            <w:pPr>
              <w:pStyle w:val="TableHead1"/>
              <w:pPrChange w:id="6143" w:author="Smullen, Lizz" w:date="2016-02-10T11:20:00Z">
                <w:pPr>
                  <w:pStyle w:val="TableHead1"/>
                  <w:spacing w:before="60" w:after="60"/>
                  <w:ind w:left="360"/>
                  <w:jc w:val="center"/>
                </w:pPr>
              </w:pPrChange>
            </w:pPr>
            <w:r w:rsidRPr="007C7F49">
              <w:t>16</w:t>
            </w:r>
          </w:p>
        </w:tc>
        <w:tc>
          <w:tcPr>
            <w:tcW w:w="3098" w:type="dxa"/>
            <w:noWrap/>
            <w:vAlign w:val="center"/>
          </w:tcPr>
          <w:p w14:paraId="289EAEFC" w14:textId="77777777" w:rsidR="001F1DA6" w:rsidRPr="007C7F49" w:rsidRDefault="001F1DA6" w:rsidP="007E2FD7">
            <w:r w:rsidRPr="007C7F49">
              <w:t>IRU/INS Data</w:t>
            </w:r>
          </w:p>
        </w:tc>
      </w:tr>
      <w:tr w:rsidR="001F1DA6" w:rsidRPr="007C7F49" w14:paraId="55200AD4" w14:textId="77777777" w:rsidTr="007E2FD7">
        <w:trPr>
          <w:jc w:val="center"/>
        </w:trPr>
        <w:tc>
          <w:tcPr>
            <w:tcW w:w="1630" w:type="dxa"/>
            <w:shd w:val="clear" w:color="auto" w:fill="4F81BD" w:themeFill="accent1"/>
            <w:noWrap/>
            <w:vAlign w:val="center"/>
          </w:tcPr>
          <w:p w14:paraId="59D9E82B" w14:textId="77777777" w:rsidR="001F1DA6" w:rsidRPr="007C7F49" w:rsidRDefault="001F1DA6">
            <w:pPr>
              <w:pStyle w:val="TableHead1"/>
              <w:pPrChange w:id="6144" w:author="Smullen, Lizz" w:date="2016-02-10T11:20:00Z">
                <w:pPr>
                  <w:pStyle w:val="TableHead1"/>
                  <w:spacing w:before="60" w:after="60"/>
                  <w:ind w:left="360"/>
                  <w:jc w:val="center"/>
                </w:pPr>
              </w:pPrChange>
            </w:pPr>
            <w:r w:rsidRPr="007C7F49">
              <w:t>1D</w:t>
            </w:r>
          </w:p>
        </w:tc>
        <w:tc>
          <w:tcPr>
            <w:tcW w:w="3098" w:type="dxa"/>
            <w:noWrap/>
            <w:vAlign w:val="center"/>
          </w:tcPr>
          <w:p w14:paraId="17ACA419" w14:textId="77777777" w:rsidR="001F1DA6" w:rsidRPr="007C7F49" w:rsidRDefault="001F1DA6" w:rsidP="007E2FD7">
            <w:r w:rsidRPr="007C7F49">
              <w:t>ACState App</w:t>
            </w:r>
          </w:p>
        </w:tc>
      </w:tr>
      <w:tr w:rsidR="001F1DA6" w:rsidRPr="007C7F49" w14:paraId="5CC7EFF3" w14:textId="77777777" w:rsidTr="007E2FD7">
        <w:trPr>
          <w:jc w:val="center"/>
        </w:trPr>
        <w:tc>
          <w:tcPr>
            <w:tcW w:w="1630" w:type="dxa"/>
            <w:shd w:val="clear" w:color="auto" w:fill="4F81BD" w:themeFill="accent1"/>
            <w:noWrap/>
            <w:vAlign w:val="center"/>
          </w:tcPr>
          <w:p w14:paraId="494C4640" w14:textId="77777777" w:rsidR="001F1DA6" w:rsidRPr="007C7F49" w:rsidRDefault="001F1DA6">
            <w:pPr>
              <w:pStyle w:val="TableHead1"/>
              <w:pPrChange w:id="6145" w:author="Smullen, Lizz" w:date="2016-02-10T11:20:00Z">
                <w:pPr>
                  <w:pStyle w:val="TableHead1"/>
                  <w:spacing w:before="60" w:after="60"/>
                  <w:ind w:left="360"/>
                  <w:jc w:val="center"/>
                </w:pPr>
              </w:pPrChange>
            </w:pPr>
            <w:r>
              <w:t>2B</w:t>
            </w:r>
          </w:p>
        </w:tc>
        <w:tc>
          <w:tcPr>
            <w:tcW w:w="3098" w:type="dxa"/>
            <w:noWrap/>
            <w:vAlign w:val="center"/>
          </w:tcPr>
          <w:p w14:paraId="0E2FD9EC" w14:textId="77777777" w:rsidR="001F1DA6" w:rsidRPr="007C7F49" w:rsidRDefault="001F1DA6" w:rsidP="007E2FD7">
            <w:r>
              <w:t>Gimbal Config.</w:t>
            </w:r>
          </w:p>
        </w:tc>
      </w:tr>
      <w:tr w:rsidR="001F1DA6" w:rsidRPr="007C7F49" w14:paraId="4531A517" w14:textId="77777777" w:rsidTr="007E2FD7">
        <w:trPr>
          <w:jc w:val="center"/>
        </w:trPr>
        <w:tc>
          <w:tcPr>
            <w:tcW w:w="1630" w:type="dxa"/>
            <w:shd w:val="clear" w:color="auto" w:fill="4F81BD" w:themeFill="accent1"/>
            <w:noWrap/>
            <w:vAlign w:val="center"/>
          </w:tcPr>
          <w:p w14:paraId="7D4D2679" w14:textId="77777777" w:rsidR="001F1DA6" w:rsidRPr="007C7F49" w:rsidRDefault="001F1DA6">
            <w:pPr>
              <w:pStyle w:val="TableHead1"/>
              <w:pPrChange w:id="6146" w:author="Smullen, Lizz" w:date="2016-02-10T11:20:00Z">
                <w:pPr>
                  <w:pStyle w:val="TableHead1"/>
                  <w:spacing w:before="60" w:after="60"/>
                  <w:ind w:left="360"/>
                  <w:jc w:val="center"/>
                </w:pPr>
              </w:pPrChange>
            </w:pPr>
            <w:r w:rsidRPr="007C7F49">
              <w:t>20</w:t>
            </w:r>
          </w:p>
        </w:tc>
        <w:tc>
          <w:tcPr>
            <w:tcW w:w="3098" w:type="dxa"/>
            <w:noWrap/>
            <w:vAlign w:val="center"/>
          </w:tcPr>
          <w:p w14:paraId="13C9F110" w14:textId="77777777" w:rsidR="001F1DA6" w:rsidRPr="007C7F49" w:rsidRDefault="001F1DA6" w:rsidP="007E2FD7">
            <w:r w:rsidRPr="007C7F49">
              <w:t>Motor App</w:t>
            </w:r>
          </w:p>
        </w:tc>
      </w:tr>
      <w:tr w:rsidR="001F1DA6" w:rsidRPr="007C7F49" w14:paraId="4C4847CD" w14:textId="77777777" w:rsidTr="007E2FD7">
        <w:trPr>
          <w:jc w:val="center"/>
        </w:trPr>
        <w:tc>
          <w:tcPr>
            <w:tcW w:w="1630" w:type="dxa"/>
            <w:shd w:val="clear" w:color="auto" w:fill="4F81BD" w:themeFill="accent1"/>
            <w:noWrap/>
            <w:vAlign w:val="center"/>
          </w:tcPr>
          <w:p w14:paraId="1C9738A0" w14:textId="77777777" w:rsidR="001F1DA6" w:rsidRPr="007C7F49" w:rsidRDefault="001F1DA6">
            <w:pPr>
              <w:pStyle w:val="TableHead1"/>
              <w:pPrChange w:id="6147" w:author="Smullen, Lizz" w:date="2016-02-10T11:20:00Z">
                <w:pPr>
                  <w:pStyle w:val="TableHead1"/>
                  <w:spacing w:before="60" w:after="60"/>
                  <w:ind w:left="360"/>
                  <w:jc w:val="center"/>
                </w:pPr>
              </w:pPrChange>
            </w:pPr>
            <w:r w:rsidRPr="007C7F49">
              <w:t>23</w:t>
            </w:r>
          </w:p>
        </w:tc>
        <w:tc>
          <w:tcPr>
            <w:tcW w:w="3098" w:type="dxa"/>
            <w:noWrap/>
            <w:vAlign w:val="center"/>
          </w:tcPr>
          <w:p w14:paraId="706420B9" w14:textId="77777777" w:rsidR="001F1DA6" w:rsidRPr="007C7F49" w:rsidRDefault="001F1DA6" w:rsidP="007E2FD7">
            <w:r w:rsidRPr="007C7F49">
              <w:t>Motor Calibration</w:t>
            </w:r>
          </w:p>
        </w:tc>
      </w:tr>
      <w:tr w:rsidR="001F1DA6" w:rsidRPr="007C7F49" w14:paraId="6FEE6300" w14:textId="77777777" w:rsidTr="007E2FD7">
        <w:trPr>
          <w:jc w:val="center"/>
        </w:trPr>
        <w:tc>
          <w:tcPr>
            <w:tcW w:w="1630" w:type="dxa"/>
            <w:shd w:val="clear" w:color="auto" w:fill="4F81BD" w:themeFill="accent1"/>
            <w:noWrap/>
            <w:vAlign w:val="center"/>
          </w:tcPr>
          <w:p w14:paraId="0BF76136" w14:textId="77777777" w:rsidR="001F1DA6" w:rsidRPr="007C7F49" w:rsidRDefault="001F1DA6">
            <w:pPr>
              <w:pStyle w:val="TableHead1"/>
              <w:pPrChange w:id="6148" w:author="Smullen, Lizz" w:date="2016-02-10T11:20:00Z">
                <w:pPr>
                  <w:pStyle w:val="TableHead1"/>
                  <w:spacing w:before="60" w:after="60"/>
                  <w:ind w:left="360"/>
                  <w:jc w:val="center"/>
                </w:pPr>
              </w:pPrChange>
            </w:pPr>
            <w:r w:rsidRPr="007C7F49">
              <w:t>1A</w:t>
            </w:r>
          </w:p>
        </w:tc>
        <w:tc>
          <w:tcPr>
            <w:tcW w:w="3098" w:type="dxa"/>
            <w:noWrap/>
            <w:vAlign w:val="center"/>
          </w:tcPr>
          <w:p w14:paraId="2C591103" w14:textId="77777777" w:rsidR="001F1DA6" w:rsidRPr="007C7F49" w:rsidRDefault="001F1DA6" w:rsidP="007E2FD7">
            <w:r w:rsidRPr="007C7F49">
              <w:t>High Power Transceiver</w:t>
            </w:r>
          </w:p>
        </w:tc>
      </w:tr>
      <w:tr w:rsidR="001F1DA6" w:rsidRPr="007C7F49" w14:paraId="0B09AF35" w14:textId="77777777" w:rsidTr="007E2FD7">
        <w:trPr>
          <w:jc w:val="center"/>
        </w:trPr>
        <w:tc>
          <w:tcPr>
            <w:tcW w:w="1630" w:type="dxa"/>
            <w:shd w:val="clear" w:color="auto" w:fill="4F81BD" w:themeFill="accent1"/>
            <w:noWrap/>
            <w:vAlign w:val="center"/>
          </w:tcPr>
          <w:p w14:paraId="2758D8B5" w14:textId="77777777" w:rsidR="001F1DA6" w:rsidRPr="007C7F49" w:rsidRDefault="001F1DA6">
            <w:pPr>
              <w:pStyle w:val="TableHead1"/>
              <w:pPrChange w:id="6149" w:author="Smullen, Lizz" w:date="2016-02-10T11:20:00Z">
                <w:pPr>
                  <w:pStyle w:val="TableHead1"/>
                  <w:spacing w:before="60" w:after="60"/>
                  <w:ind w:left="360"/>
                  <w:jc w:val="center"/>
                </w:pPr>
              </w:pPrChange>
            </w:pPr>
            <w:r w:rsidRPr="007C7F49">
              <w:t>1B</w:t>
            </w:r>
          </w:p>
        </w:tc>
        <w:tc>
          <w:tcPr>
            <w:tcW w:w="3098" w:type="dxa"/>
            <w:noWrap/>
            <w:vAlign w:val="center"/>
          </w:tcPr>
          <w:p w14:paraId="167E6C33" w14:textId="77777777" w:rsidR="001F1DA6" w:rsidRPr="007C7F49" w:rsidRDefault="001F1DA6" w:rsidP="007E2FD7">
            <w:r>
              <w:t>HPT</w:t>
            </w:r>
            <w:r w:rsidRPr="007C7F49">
              <w:t xml:space="preserve"> Version</w:t>
            </w:r>
          </w:p>
        </w:tc>
      </w:tr>
      <w:tr w:rsidR="001F1DA6" w:rsidRPr="007C7F49" w14:paraId="3F06A139" w14:textId="77777777" w:rsidTr="007E2FD7">
        <w:trPr>
          <w:jc w:val="center"/>
        </w:trPr>
        <w:tc>
          <w:tcPr>
            <w:tcW w:w="1630" w:type="dxa"/>
            <w:shd w:val="clear" w:color="auto" w:fill="4F81BD" w:themeFill="accent1"/>
            <w:noWrap/>
            <w:vAlign w:val="center"/>
          </w:tcPr>
          <w:p w14:paraId="0D932D18" w14:textId="77777777" w:rsidR="001F1DA6" w:rsidRPr="007C7F49" w:rsidRDefault="001F1DA6">
            <w:pPr>
              <w:pStyle w:val="TableHead1"/>
              <w:pPrChange w:id="6150" w:author="Smullen, Lizz" w:date="2016-02-10T11:20:00Z">
                <w:pPr>
                  <w:pStyle w:val="TableHead1"/>
                  <w:spacing w:before="60" w:after="60"/>
                  <w:ind w:left="360"/>
                  <w:jc w:val="center"/>
                </w:pPr>
              </w:pPrChange>
            </w:pPr>
            <w:r w:rsidRPr="007C7F49">
              <w:t>1C</w:t>
            </w:r>
          </w:p>
        </w:tc>
        <w:tc>
          <w:tcPr>
            <w:tcW w:w="3098" w:type="dxa"/>
            <w:noWrap/>
            <w:vAlign w:val="center"/>
          </w:tcPr>
          <w:p w14:paraId="6235A4F8" w14:textId="77777777" w:rsidR="001F1DA6" w:rsidRPr="007C7F49" w:rsidRDefault="001F1DA6" w:rsidP="007E2FD7">
            <w:r>
              <w:t>HPT</w:t>
            </w:r>
            <w:r w:rsidRPr="007C7F49">
              <w:t xml:space="preserve"> Discrete</w:t>
            </w:r>
          </w:p>
        </w:tc>
      </w:tr>
      <w:tr w:rsidR="001F1DA6" w:rsidRPr="007C7F49" w14:paraId="3EF4C47D" w14:textId="77777777" w:rsidTr="007E2FD7">
        <w:trPr>
          <w:jc w:val="center"/>
        </w:trPr>
        <w:tc>
          <w:tcPr>
            <w:tcW w:w="1630" w:type="dxa"/>
            <w:shd w:val="clear" w:color="auto" w:fill="4F81BD" w:themeFill="accent1"/>
            <w:noWrap/>
            <w:vAlign w:val="center"/>
          </w:tcPr>
          <w:p w14:paraId="7C63ED75" w14:textId="77777777" w:rsidR="001F1DA6" w:rsidRPr="007C7F49" w:rsidRDefault="001F1DA6">
            <w:pPr>
              <w:pStyle w:val="TableHead1"/>
              <w:pPrChange w:id="6151" w:author="Smullen, Lizz" w:date="2016-02-10T11:20:00Z">
                <w:pPr>
                  <w:pStyle w:val="TableHead1"/>
                  <w:spacing w:before="60" w:after="60"/>
                  <w:ind w:left="360"/>
                  <w:jc w:val="center"/>
                </w:pPr>
              </w:pPrChange>
            </w:pPr>
            <w:r w:rsidRPr="007C7F49">
              <w:t>29</w:t>
            </w:r>
          </w:p>
        </w:tc>
        <w:tc>
          <w:tcPr>
            <w:tcW w:w="3098" w:type="dxa"/>
            <w:noWrap/>
            <w:vAlign w:val="center"/>
          </w:tcPr>
          <w:p w14:paraId="209994F8" w14:textId="77777777" w:rsidR="001F1DA6" w:rsidRPr="007C7F49" w:rsidRDefault="001F1DA6" w:rsidP="007E2FD7">
            <w:r>
              <w:t>HPT App</w:t>
            </w:r>
          </w:p>
        </w:tc>
      </w:tr>
      <w:tr w:rsidR="001F1DA6" w:rsidRPr="007C7F49" w14:paraId="336E71F1" w14:textId="77777777" w:rsidTr="007E2FD7">
        <w:trPr>
          <w:jc w:val="center"/>
        </w:trPr>
        <w:tc>
          <w:tcPr>
            <w:tcW w:w="1630" w:type="dxa"/>
            <w:shd w:val="clear" w:color="auto" w:fill="4F81BD" w:themeFill="accent1"/>
            <w:noWrap/>
            <w:vAlign w:val="center"/>
          </w:tcPr>
          <w:p w14:paraId="4F22B372" w14:textId="77777777" w:rsidR="001F1DA6" w:rsidRPr="007C7F49" w:rsidRDefault="001F1DA6">
            <w:pPr>
              <w:pStyle w:val="TableHead1"/>
              <w:pPrChange w:id="6152" w:author="Smullen, Lizz" w:date="2016-02-10T11:20:00Z">
                <w:pPr>
                  <w:pStyle w:val="TableHead1"/>
                  <w:spacing w:before="60" w:after="60"/>
                  <w:ind w:left="360"/>
                  <w:jc w:val="center"/>
                </w:pPr>
              </w:pPrChange>
            </w:pPr>
            <w:r w:rsidRPr="007C7F49">
              <w:t>24</w:t>
            </w:r>
          </w:p>
        </w:tc>
        <w:tc>
          <w:tcPr>
            <w:tcW w:w="3098" w:type="dxa"/>
            <w:noWrap/>
            <w:vAlign w:val="center"/>
          </w:tcPr>
          <w:p w14:paraId="014AF38F" w14:textId="77777777" w:rsidR="001F1DA6" w:rsidRPr="007C7F49" w:rsidRDefault="001F1DA6" w:rsidP="007E2FD7">
            <w:r w:rsidRPr="007C7F49">
              <w:t>Modem Connectivity</w:t>
            </w:r>
          </w:p>
        </w:tc>
      </w:tr>
      <w:tr w:rsidR="001F1DA6" w:rsidRPr="007C7F49" w14:paraId="6B5673A0" w14:textId="77777777" w:rsidTr="007E2FD7">
        <w:trPr>
          <w:jc w:val="center"/>
        </w:trPr>
        <w:tc>
          <w:tcPr>
            <w:tcW w:w="1630" w:type="dxa"/>
            <w:shd w:val="clear" w:color="auto" w:fill="4F81BD" w:themeFill="accent1"/>
            <w:noWrap/>
            <w:vAlign w:val="center"/>
          </w:tcPr>
          <w:p w14:paraId="2F15FED9" w14:textId="77777777" w:rsidR="001F1DA6" w:rsidRPr="007C7F49" w:rsidRDefault="001F1DA6">
            <w:pPr>
              <w:pStyle w:val="TableHead1"/>
              <w:pPrChange w:id="6153" w:author="Smullen, Lizz" w:date="2016-02-10T11:20:00Z">
                <w:pPr>
                  <w:pStyle w:val="TableHead1"/>
                  <w:spacing w:before="60" w:after="60"/>
                  <w:ind w:left="360"/>
                  <w:jc w:val="center"/>
                </w:pPr>
              </w:pPrChange>
            </w:pPr>
            <w:r w:rsidRPr="007C7F49">
              <w:t>30</w:t>
            </w:r>
          </w:p>
        </w:tc>
        <w:tc>
          <w:tcPr>
            <w:tcW w:w="3098" w:type="dxa"/>
            <w:noWrap/>
            <w:vAlign w:val="center"/>
          </w:tcPr>
          <w:p w14:paraId="79DE9712" w14:textId="77777777" w:rsidR="001F1DA6" w:rsidRPr="007C7F49" w:rsidRDefault="001F1DA6" w:rsidP="007E2FD7">
            <w:r w:rsidRPr="007C7F49">
              <w:t>Modem Software Version</w:t>
            </w:r>
          </w:p>
        </w:tc>
      </w:tr>
      <w:tr w:rsidR="001F1DA6" w:rsidRPr="007C7F49" w14:paraId="313DC06E" w14:textId="77777777" w:rsidTr="007E2FD7">
        <w:trPr>
          <w:jc w:val="center"/>
        </w:trPr>
        <w:tc>
          <w:tcPr>
            <w:tcW w:w="1630" w:type="dxa"/>
            <w:shd w:val="clear" w:color="auto" w:fill="4F81BD" w:themeFill="accent1"/>
            <w:noWrap/>
            <w:vAlign w:val="center"/>
          </w:tcPr>
          <w:p w14:paraId="6E9EC0E0" w14:textId="77777777" w:rsidR="001F1DA6" w:rsidRPr="007C7F49" w:rsidRDefault="001F1DA6">
            <w:pPr>
              <w:pStyle w:val="TableHead1"/>
              <w:pPrChange w:id="6154" w:author="Smullen, Lizz" w:date="2016-02-10T11:20:00Z">
                <w:pPr>
                  <w:pStyle w:val="TableHead1"/>
                  <w:spacing w:before="60" w:after="60"/>
                  <w:ind w:left="360"/>
                  <w:jc w:val="center"/>
                </w:pPr>
              </w:pPrChange>
            </w:pPr>
            <w:r w:rsidRPr="007C7F49">
              <w:t>27</w:t>
            </w:r>
          </w:p>
        </w:tc>
        <w:tc>
          <w:tcPr>
            <w:tcW w:w="3098" w:type="dxa"/>
            <w:noWrap/>
            <w:vAlign w:val="center"/>
          </w:tcPr>
          <w:p w14:paraId="5B5A4609" w14:textId="77777777" w:rsidR="001F1DA6" w:rsidRPr="007C7F49" w:rsidRDefault="001F1DA6" w:rsidP="007E2FD7">
            <w:r w:rsidRPr="007C7F49">
              <w:t>Modem Options File</w:t>
            </w:r>
          </w:p>
        </w:tc>
      </w:tr>
      <w:tr w:rsidR="001F1DA6" w:rsidRPr="007C7F49" w14:paraId="6EEE35E7" w14:textId="77777777" w:rsidTr="007E2FD7">
        <w:trPr>
          <w:jc w:val="center"/>
        </w:trPr>
        <w:tc>
          <w:tcPr>
            <w:tcW w:w="1630" w:type="dxa"/>
            <w:shd w:val="clear" w:color="auto" w:fill="4F81BD" w:themeFill="accent1"/>
            <w:noWrap/>
            <w:vAlign w:val="center"/>
          </w:tcPr>
          <w:p w14:paraId="290C0ACA" w14:textId="77777777" w:rsidR="001F1DA6" w:rsidRPr="007C7F49" w:rsidRDefault="001F1DA6">
            <w:pPr>
              <w:pStyle w:val="TableHead1"/>
              <w:pPrChange w:id="6155" w:author="Smullen, Lizz" w:date="2016-02-10T11:20:00Z">
                <w:pPr>
                  <w:pStyle w:val="TableHead1"/>
                  <w:spacing w:before="60" w:after="60"/>
                  <w:ind w:left="360"/>
                  <w:jc w:val="center"/>
                </w:pPr>
              </w:pPrChange>
            </w:pPr>
            <w:r w:rsidRPr="007C7F49">
              <w:t>25</w:t>
            </w:r>
          </w:p>
        </w:tc>
        <w:tc>
          <w:tcPr>
            <w:tcW w:w="3098" w:type="dxa"/>
            <w:noWrap/>
            <w:vAlign w:val="center"/>
          </w:tcPr>
          <w:p w14:paraId="4E069E28" w14:textId="77777777" w:rsidR="001F1DA6" w:rsidRPr="007C7F49" w:rsidRDefault="001F1DA6" w:rsidP="007E2FD7">
            <w:r w:rsidRPr="007C7F49">
              <w:t>Modem</w:t>
            </w:r>
            <w:r>
              <w:t xml:space="preserve"> App</w:t>
            </w:r>
          </w:p>
        </w:tc>
      </w:tr>
      <w:tr w:rsidR="001F1DA6" w:rsidRPr="007C7F49" w14:paraId="092F246B" w14:textId="77777777" w:rsidTr="007E2FD7">
        <w:trPr>
          <w:jc w:val="center"/>
        </w:trPr>
        <w:tc>
          <w:tcPr>
            <w:tcW w:w="1630" w:type="dxa"/>
            <w:shd w:val="clear" w:color="auto" w:fill="4F81BD" w:themeFill="accent1"/>
            <w:noWrap/>
            <w:vAlign w:val="center"/>
          </w:tcPr>
          <w:p w14:paraId="4396C2CC" w14:textId="77777777" w:rsidR="001F1DA6" w:rsidRPr="007C7F49" w:rsidRDefault="001F1DA6">
            <w:pPr>
              <w:pStyle w:val="TableHead1"/>
              <w:pPrChange w:id="6156" w:author="Smullen, Lizz" w:date="2016-02-10T11:20:00Z">
                <w:pPr>
                  <w:pStyle w:val="TableHead1"/>
                  <w:spacing w:before="60" w:after="60"/>
                  <w:ind w:left="360"/>
                  <w:jc w:val="center"/>
                </w:pPr>
              </w:pPrChange>
            </w:pPr>
            <w:r w:rsidRPr="007C7F49">
              <w:t>28</w:t>
            </w:r>
          </w:p>
        </w:tc>
        <w:tc>
          <w:tcPr>
            <w:tcW w:w="3098" w:type="dxa"/>
            <w:noWrap/>
            <w:vAlign w:val="center"/>
          </w:tcPr>
          <w:p w14:paraId="09BBEAE6" w14:textId="77777777" w:rsidR="001F1DA6" w:rsidRPr="007C7F49" w:rsidRDefault="001F1DA6" w:rsidP="007E2FD7">
            <w:r w:rsidRPr="007C7F49">
              <w:t>Nav</w:t>
            </w:r>
            <w:r>
              <w:t xml:space="preserve"> App</w:t>
            </w:r>
          </w:p>
        </w:tc>
      </w:tr>
      <w:tr w:rsidR="001F1DA6" w:rsidRPr="007C7F49" w14:paraId="61975596" w14:textId="77777777" w:rsidTr="007E2FD7">
        <w:trPr>
          <w:jc w:val="center"/>
        </w:trPr>
        <w:tc>
          <w:tcPr>
            <w:tcW w:w="1630" w:type="dxa"/>
            <w:shd w:val="clear" w:color="auto" w:fill="4F81BD" w:themeFill="accent1"/>
            <w:noWrap/>
            <w:vAlign w:val="center"/>
          </w:tcPr>
          <w:p w14:paraId="7094CC73" w14:textId="77777777" w:rsidR="001F1DA6" w:rsidRPr="007C7F49" w:rsidRDefault="001F1DA6">
            <w:pPr>
              <w:pStyle w:val="TableHead1"/>
              <w:pPrChange w:id="6157" w:author="Smullen, Lizz" w:date="2016-02-10T11:20:00Z">
                <w:pPr>
                  <w:pStyle w:val="TableHead1"/>
                  <w:spacing w:before="60" w:after="60"/>
                  <w:ind w:left="360"/>
                  <w:jc w:val="center"/>
                </w:pPr>
              </w:pPrChange>
            </w:pPr>
            <w:r w:rsidRPr="007C7F49">
              <w:lastRenderedPageBreak/>
              <w:t>FF</w:t>
            </w:r>
          </w:p>
        </w:tc>
        <w:tc>
          <w:tcPr>
            <w:tcW w:w="3098" w:type="dxa"/>
            <w:noWrap/>
            <w:vAlign w:val="center"/>
          </w:tcPr>
          <w:p w14:paraId="17743EBB" w14:textId="77777777" w:rsidR="001F1DA6" w:rsidRPr="007C7F49" w:rsidRDefault="001F1DA6" w:rsidP="007E2FD7">
            <w:r w:rsidRPr="007C7F49">
              <w:t>Start Remaining Apps</w:t>
            </w:r>
          </w:p>
        </w:tc>
      </w:tr>
    </w:tbl>
    <w:p w14:paraId="0B1BAAE0" w14:textId="77777777" w:rsidR="00D10DEC" w:rsidRDefault="00D10DEC" w:rsidP="001F1DA6">
      <w:pPr>
        <w:sectPr w:rsidR="00D10DEC" w:rsidSect="00235049">
          <w:pgSz w:w="12240" w:h="15840"/>
          <w:pgMar w:top="1584" w:right="1440" w:bottom="1584" w:left="1440" w:header="720" w:footer="720" w:gutter="0"/>
          <w:pgNumType w:start="1" w:chapStyle="7"/>
          <w:cols w:space="720"/>
          <w:docGrid w:linePitch="360"/>
        </w:sectPr>
      </w:pPr>
    </w:p>
    <w:p w14:paraId="4AEB57A5" w14:textId="714678E5" w:rsidR="001F1DA6" w:rsidRDefault="001F1DA6">
      <w:pPr>
        <w:pStyle w:val="Heading1"/>
        <w:pPrChange w:id="6158" w:author="Smullen, Lizz" w:date="2016-02-10T16:01:00Z">
          <w:pPr>
            <w:pStyle w:val="Heading7"/>
            <w:spacing w:before="0"/>
          </w:pPr>
        </w:pPrChange>
      </w:pPr>
      <w:bookmarkStart w:id="6159" w:name="_Toc442452035"/>
      <w:bookmarkStart w:id="6160" w:name="_Toc442452036"/>
      <w:bookmarkStart w:id="6161" w:name="_Toc442452037"/>
      <w:bookmarkStart w:id="6162" w:name="_Toc442452038"/>
      <w:bookmarkStart w:id="6163" w:name="_Toc442452039"/>
      <w:bookmarkStart w:id="6164" w:name="_Toc442452040"/>
      <w:bookmarkStart w:id="6165" w:name="_Toc442452041"/>
      <w:bookmarkStart w:id="6166" w:name="_Toc442452042"/>
      <w:bookmarkStart w:id="6167" w:name="_Toc442452043"/>
      <w:bookmarkStart w:id="6168" w:name="_Toc442452044"/>
      <w:bookmarkStart w:id="6169" w:name="_Toc442452045"/>
      <w:bookmarkStart w:id="6170" w:name="_Toc442452046"/>
      <w:bookmarkStart w:id="6171" w:name="_Toc442452047"/>
      <w:bookmarkStart w:id="6172" w:name="_Toc442905414"/>
      <w:bookmarkEnd w:id="6159"/>
      <w:bookmarkEnd w:id="6160"/>
      <w:bookmarkEnd w:id="6161"/>
      <w:bookmarkEnd w:id="6162"/>
      <w:bookmarkEnd w:id="6163"/>
      <w:bookmarkEnd w:id="6164"/>
      <w:bookmarkEnd w:id="6165"/>
      <w:bookmarkEnd w:id="6166"/>
      <w:bookmarkEnd w:id="6167"/>
      <w:bookmarkEnd w:id="6168"/>
      <w:bookmarkEnd w:id="6169"/>
      <w:bookmarkEnd w:id="6170"/>
      <w:bookmarkEnd w:id="6171"/>
      <w:r>
        <w:rPr>
          <w:noProof/>
        </w:rPr>
        <w:lastRenderedPageBreak/>
        <w:t xml:space="preserve">[A] </w:t>
      </w:r>
      <w:r>
        <w:t>Computer Configuration</w:t>
      </w:r>
      <w:bookmarkEnd w:id="6172"/>
    </w:p>
    <w:p w14:paraId="418E2185" w14:textId="77777777" w:rsidR="001F1DA6" w:rsidRPr="007C7F49" w:rsidRDefault="001F1DA6">
      <w:pPr>
        <w:pStyle w:val="Heading2"/>
        <w:pPrChange w:id="6173" w:author="Smullen, Lizz" w:date="2016-02-11T09:03:00Z">
          <w:pPr/>
        </w:pPrChange>
      </w:pPr>
      <w:bookmarkStart w:id="6174" w:name="_Toc442905415"/>
      <w:r>
        <w:rPr>
          <w:noProof/>
        </w:rPr>
        <w:t xml:space="preserve">[A] </w:t>
      </w:r>
      <w:r w:rsidRPr="007C7F49">
        <w:t>Objective</w:t>
      </w:r>
      <w:bookmarkEnd w:id="6174"/>
    </w:p>
    <w:p w14:paraId="04A8B739" w14:textId="77777777" w:rsidR="001F1DA6" w:rsidRPr="007C7F49" w:rsidRDefault="001F1DA6">
      <w:r w:rsidRPr="007C7F49">
        <w:t xml:space="preserve">The objective of this procedure is to configure the test computer to communicate with the </w:t>
      </w:r>
      <w:r>
        <w:t>ACMU</w:t>
      </w:r>
      <w:r w:rsidRPr="007C7F49">
        <w:t>.</w:t>
      </w:r>
    </w:p>
    <w:p w14:paraId="5789B942" w14:textId="48B6EE20" w:rsidR="001F1DA6" w:rsidRDefault="001F1DA6">
      <w:pPr>
        <w:pStyle w:val="Heading2"/>
        <w:pPrChange w:id="6175" w:author="Smullen, Lizz" w:date="2016-02-11T09:03:00Z">
          <w:pPr/>
        </w:pPrChange>
      </w:pPr>
      <w:bookmarkStart w:id="6176" w:name="_Toc442905416"/>
      <w:r>
        <w:rPr>
          <w:noProof/>
        </w:rPr>
        <w:t xml:space="preserve">[A] </w:t>
      </w:r>
      <w:r>
        <w:t xml:space="preserve">Configure the </w:t>
      </w:r>
      <w:r w:rsidR="00801D3D">
        <w:t>Maintenance</w:t>
      </w:r>
      <w:r>
        <w:t xml:space="preserve"> Computer</w:t>
      </w:r>
      <w:bookmarkEnd w:id="6176"/>
    </w:p>
    <w:p w14:paraId="5994F19E" w14:textId="77777777" w:rsidR="001F1DA6" w:rsidRDefault="001F1DA6">
      <w:pPr>
        <w:pStyle w:val="Caption"/>
      </w:pPr>
      <w:r>
        <w:t xml:space="preserve">Table B </w:t>
      </w:r>
      <w:fldSimple w:instr=" SEQ Table_B \* ARABIC ">
        <w:r w:rsidR="0088531C">
          <w:rPr>
            <w:noProof/>
          </w:rPr>
          <w:t>1</w:t>
        </w:r>
      </w:fldSimple>
      <w:r>
        <w:t xml:space="preserve"> — Configure Test Computer Procedure</w:t>
      </w:r>
    </w:p>
    <w:tbl>
      <w:tblPr>
        <w:tblStyle w:val="TableGrid"/>
        <w:tblW w:w="0" w:type="auto"/>
        <w:jc w:val="center"/>
        <w:tblLook w:val="04A0" w:firstRow="1" w:lastRow="0" w:firstColumn="1" w:lastColumn="0" w:noHBand="0" w:noVBand="1"/>
      </w:tblPr>
      <w:tblGrid>
        <w:gridCol w:w="774"/>
        <w:gridCol w:w="7974"/>
      </w:tblGrid>
      <w:tr w:rsidR="001F1DA6" w:rsidRPr="00523818" w14:paraId="2D473E70" w14:textId="77777777" w:rsidTr="007E2FD7">
        <w:trPr>
          <w:trHeight w:val="314"/>
          <w:tblHeader/>
          <w:jc w:val="center"/>
        </w:trPr>
        <w:tc>
          <w:tcPr>
            <w:tcW w:w="774" w:type="dxa"/>
            <w:shd w:val="clear" w:color="auto" w:fill="4F81BD" w:themeFill="accent1"/>
          </w:tcPr>
          <w:p w14:paraId="42060FAB" w14:textId="77777777" w:rsidR="001F1DA6" w:rsidRPr="00523818" w:rsidRDefault="001F1DA6" w:rsidP="00356035">
            <w:pPr>
              <w:pStyle w:val="TableHead1"/>
            </w:pPr>
            <w:r w:rsidRPr="00523818">
              <w:t>Step</w:t>
            </w:r>
          </w:p>
        </w:tc>
        <w:tc>
          <w:tcPr>
            <w:tcW w:w="7974" w:type="dxa"/>
            <w:shd w:val="clear" w:color="auto" w:fill="4F81BD" w:themeFill="accent1"/>
          </w:tcPr>
          <w:p w14:paraId="7D93E1B8" w14:textId="77777777" w:rsidR="001F1DA6" w:rsidRPr="00523818" w:rsidRDefault="001F1DA6" w:rsidP="00356035">
            <w:pPr>
              <w:pStyle w:val="TableHead1"/>
            </w:pPr>
            <w:r w:rsidRPr="00523818">
              <w:t>Action</w:t>
            </w:r>
          </w:p>
        </w:tc>
      </w:tr>
      <w:tr w:rsidR="001F1DA6" w:rsidRPr="00DB04B8" w14:paraId="71F18C2F" w14:textId="77777777" w:rsidTr="002573CE">
        <w:trPr>
          <w:jc w:val="center"/>
        </w:trPr>
        <w:tc>
          <w:tcPr>
            <w:tcW w:w="774" w:type="dxa"/>
            <w:vAlign w:val="center"/>
          </w:tcPr>
          <w:p w14:paraId="21332C6D" w14:textId="77777777" w:rsidR="001F1DA6" w:rsidRPr="00680970" w:rsidRDefault="001F1DA6">
            <w:pPr>
              <w:jc w:val="center"/>
            </w:pPr>
            <w:r w:rsidRPr="00680970">
              <w:t>1</w:t>
            </w:r>
            <w:r>
              <w:t>.</w:t>
            </w:r>
          </w:p>
        </w:tc>
        <w:tc>
          <w:tcPr>
            <w:tcW w:w="7974" w:type="dxa"/>
          </w:tcPr>
          <w:p w14:paraId="433C0DFD" w14:textId="77777777" w:rsidR="001F1DA6" w:rsidRPr="000A0369" w:rsidRDefault="001F1DA6" w:rsidP="002573CE">
            <w:r w:rsidRPr="000A0369">
              <w:t xml:space="preserve">Navigate to the </w:t>
            </w:r>
            <w:r w:rsidRPr="000A0369">
              <w:rPr>
                <w:b/>
              </w:rPr>
              <w:t>Windows Control Panel</w:t>
            </w:r>
            <w:r w:rsidRPr="000A0369">
              <w:t>.</w:t>
            </w:r>
          </w:p>
        </w:tc>
      </w:tr>
      <w:tr w:rsidR="001F1DA6" w:rsidRPr="00DB04B8" w14:paraId="7E53497A" w14:textId="77777777" w:rsidTr="007E2FD7">
        <w:trPr>
          <w:jc w:val="center"/>
        </w:trPr>
        <w:tc>
          <w:tcPr>
            <w:tcW w:w="774" w:type="dxa"/>
          </w:tcPr>
          <w:p w14:paraId="5A9BC8C8" w14:textId="77777777" w:rsidR="001F1DA6" w:rsidRPr="00680970" w:rsidRDefault="001F1DA6" w:rsidP="007E2FD7">
            <w:pPr>
              <w:jc w:val="center"/>
            </w:pPr>
            <w:r w:rsidRPr="002573CE">
              <w:rPr>
                <w:rStyle w:val="TableTextChar"/>
              </w:rPr>
              <w:t>2</w:t>
            </w:r>
            <w:r>
              <w:t>.</w:t>
            </w:r>
          </w:p>
        </w:tc>
        <w:tc>
          <w:tcPr>
            <w:tcW w:w="7974" w:type="dxa"/>
            <w:vAlign w:val="center"/>
          </w:tcPr>
          <w:p w14:paraId="2572751A" w14:textId="77777777" w:rsidR="001F1DA6" w:rsidRPr="000A0369" w:rsidRDefault="001F1DA6" w:rsidP="007E2FD7">
            <w:r w:rsidRPr="000A0369">
              <w:t xml:space="preserve">In the </w:t>
            </w:r>
            <w:r w:rsidRPr="000A0369">
              <w:rPr>
                <w:b/>
              </w:rPr>
              <w:t>Network Connections</w:t>
            </w:r>
            <w:r w:rsidRPr="000A0369">
              <w:t xml:space="preserve"> menu, right click the </w:t>
            </w:r>
            <w:r w:rsidRPr="000A0369">
              <w:rPr>
                <w:b/>
              </w:rPr>
              <w:t>LAN</w:t>
            </w:r>
            <w:r w:rsidRPr="000A0369">
              <w:t xml:space="preserve"> connection then click </w:t>
            </w:r>
            <w:r w:rsidRPr="000A0369">
              <w:rPr>
                <w:b/>
              </w:rPr>
              <w:t>Properties</w:t>
            </w:r>
            <w:r w:rsidRPr="000A0369">
              <w:t>.</w:t>
            </w:r>
          </w:p>
          <w:p w14:paraId="3303351F" w14:textId="77777777" w:rsidR="001F1DA6" w:rsidRDefault="001F1DA6" w:rsidP="002573CE">
            <w:pPr>
              <w:pStyle w:val="Caption"/>
            </w:pPr>
            <w:r>
              <w:t>Figure B.</w:t>
            </w:r>
            <w:fldSimple w:instr=" SEQ Figure_B \* ARABIC ">
              <w:r w:rsidR="0088531C">
                <w:rPr>
                  <w:noProof/>
                </w:rPr>
                <w:t>1</w:t>
              </w:r>
            </w:fldSimple>
            <w:r w:rsidRPr="000A0369">
              <w:t>— Network Connections Menu</w:t>
            </w:r>
          </w:p>
          <w:p w14:paraId="1D19B577" w14:textId="77777777" w:rsidR="001F1DA6" w:rsidRPr="000A0369" w:rsidRDefault="001F1DA6" w:rsidP="007E2FD7">
            <w:pPr>
              <w:jc w:val="center"/>
            </w:pPr>
            <w:r w:rsidRPr="000A0369">
              <w:rPr>
                <w:noProof/>
              </w:rPr>
              <w:drawing>
                <wp:inline distT="0" distB="0" distL="0" distR="0" wp14:anchorId="429966E0" wp14:editId="371C2110">
                  <wp:extent cx="2743200" cy="1645920"/>
                  <wp:effectExtent l="95250" t="57150" r="114300" b="1257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solidFill>
                            <a:srgbClr val="FFFFFF">
                              <a:shade val="85000"/>
                            </a:srgbClr>
                          </a:solidFill>
                          <a:ln w="19050" cap="sq">
                            <a:solidFill>
                              <a:srgbClr val="4F81BD"/>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1F1DA6" w:rsidRPr="00DB04B8" w14:paraId="32B7A50E" w14:textId="77777777" w:rsidTr="007E2FD7">
        <w:trPr>
          <w:jc w:val="center"/>
        </w:trPr>
        <w:tc>
          <w:tcPr>
            <w:tcW w:w="774" w:type="dxa"/>
          </w:tcPr>
          <w:p w14:paraId="5C36D6D0" w14:textId="77777777" w:rsidR="001F1DA6" w:rsidRPr="00680970" w:rsidRDefault="001F1DA6" w:rsidP="007E2FD7">
            <w:pPr>
              <w:jc w:val="center"/>
            </w:pPr>
            <w:r>
              <w:t>3.</w:t>
            </w:r>
          </w:p>
        </w:tc>
        <w:tc>
          <w:tcPr>
            <w:tcW w:w="7974" w:type="dxa"/>
            <w:vAlign w:val="center"/>
          </w:tcPr>
          <w:p w14:paraId="3EDBCF64" w14:textId="77777777" w:rsidR="001F1DA6" w:rsidRDefault="001F1DA6" w:rsidP="007E2FD7">
            <w:r>
              <w:t xml:space="preserve">In the </w:t>
            </w:r>
            <w:r>
              <w:rPr>
                <w:b/>
              </w:rPr>
              <w:t xml:space="preserve">Properties </w:t>
            </w:r>
            <w:r>
              <w:t xml:space="preserve">menu, select </w:t>
            </w:r>
            <w:r w:rsidRPr="000A0369">
              <w:rPr>
                <w:b/>
              </w:rPr>
              <w:t>IPv4</w:t>
            </w:r>
            <w:r>
              <w:t xml:space="preserve"> then click </w:t>
            </w:r>
            <w:r w:rsidRPr="000A0369">
              <w:rPr>
                <w:b/>
              </w:rPr>
              <w:t>Properties</w:t>
            </w:r>
            <w:r>
              <w:t>.</w:t>
            </w:r>
          </w:p>
          <w:p w14:paraId="11B00367" w14:textId="77777777" w:rsidR="001F1DA6" w:rsidRDefault="001F1DA6" w:rsidP="002573CE">
            <w:pPr>
              <w:pStyle w:val="Caption"/>
            </w:pPr>
            <w:r>
              <w:t>Figure B.</w:t>
            </w:r>
            <w:fldSimple w:instr=" SEQ Figure_B \* ARABIC ">
              <w:r w:rsidR="0088531C">
                <w:rPr>
                  <w:noProof/>
                </w:rPr>
                <w:t>2</w:t>
              </w:r>
            </w:fldSimple>
            <w:r>
              <w:t xml:space="preserve"> — Networking Tab</w:t>
            </w:r>
          </w:p>
          <w:p w14:paraId="287F3241" w14:textId="77777777" w:rsidR="001F1DA6" w:rsidRPr="000A0369" w:rsidRDefault="001F1DA6" w:rsidP="007E2FD7">
            <w:pPr>
              <w:jc w:val="center"/>
              <w:rPr>
                <w:b/>
              </w:rPr>
            </w:pPr>
            <w:r w:rsidRPr="007C7F49">
              <w:rPr>
                <w:noProof/>
              </w:rPr>
              <w:drawing>
                <wp:inline distT="0" distB="0" distL="0" distR="0" wp14:anchorId="045972BC" wp14:editId="4D2D2A85">
                  <wp:extent cx="2761488" cy="2029968"/>
                  <wp:effectExtent l="95250" t="76200" r="115570" b="12319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61488" cy="2029968"/>
                          </a:xfrm>
                          <a:prstGeom prst="rect">
                            <a:avLst/>
                          </a:prstGeom>
                          <a:solidFill>
                            <a:srgbClr val="FFFFFF">
                              <a:shade val="85000"/>
                            </a:srgbClr>
                          </a:solidFill>
                          <a:ln w="19050" cap="sq">
                            <a:solidFill>
                              <a:srgbClr val="4F81BD"/>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1F1DA6" w:rsidRPr="00DB04B8" w14:paraId="08E782E5" w14:textId="77777777" w:rsidTr="007E2FD7">
        <w:trPr>
          <w:trHeight w:val="3365"/>
          <w:jc w:val="center"/>
        </w:trPr>
        <w:tc>
          <w:tcPr>
            <w:tcW w:w="774" w:type="dxa"/>
          </w:tcPr>
          <w:p w14:paraId="4A43E1D4" w14:textId="77777777" w:rsidR="001F1DA6" w:rsidRDefault="001F1DA6" w:rsidP="007E2FD7">
            <w:pPr>
              <w:jc w:val="center"/>
            </w:pPr>
            <w:r>
              <w:lastRenderedPageBreak/>
              <w:t>4.</w:t>
            </w:r>
          </w:p>
        </w:tc>
        <w:tc>
          <w:tcPr>
            <w:tcW w:w="7974" w:type="dxa"/>
            <w:vAlign w:val="center"/>
          </w:tcPr>
          <w:p w14:paraId="293B5064" w14:textId="77777777" w:rsidR="001F1DA6" w:rsidRPr="007C7F49" w:rsidRDefault="001F1DA6" w:rsidP="007E2FD7">
            <w:r>
              <w:t xml:space="preserve">In the </w:t>
            </w:r>
            <w:r w:rsidRPr="000A0369">
              <w:rPr>
                <w:b/>
              </w:rPr>
              <w:t>IPv4 Properties Menu</w:t>
            </w:r>
            <w:r>
              <w:t>, do the following:</w:t>
            </w:r>
          </w:p>
          <w:p w14:paraId="6387E604" w14:textId="77777777" w:rsidR="001F1DA6" w:rsidRDefault="001F1DA6" w:rsidP="002573CE">
            <w:pPr>
              <w:pStyle w:val="ListParagraph"/>
              <w:numPr>
                <w:ilvl w:val="0"/>
                <w:numId w:val="43"/>
              </w:numPr>
            </w:pPr>
            <w:r>
              <w:t xml:space="preserve">Click Use the following IP address. </w:t>
            </w:r>
          </w:p>
          <w:p w14:paraId="6F90118D" w14:textId="77777777" w:rsidR="001F1DA6" w:rsidRPr="007C7F49" w:rsidRDefault="001F1DA6" w:rsidP="00D07F57">
            <w:pPr>
              <w:pStyle w:val="ListParagraph"/>
              <w:numPr>
                <w:ilvl w:val="0"/>
                <w:numId w:val="43"/>
              </w:numPr>
            </w:pPr>
            <w:r>
              <w:t>Enter</w:t>
            </w:r>
            <w:r w:rsidRPr="007C7F49">
              <w:t xml:space="preserve"> </w:t>
            </w:r>
            <w:r w:rsidRPr="007E74DD">
              <w:rPr>
                <w:rFonts w:ascii="Courier New" w:hAnsi="Courier New" w:cs="Courier New"/>
              </w:rPr>
              <w:t>192.168.64.100</w:t>
            </w:r>
            <w:r>
              <w:t xml:space="preserve"> in the</w:t>
            </w:r>
            <w:r w:rsidRPr="007E74DD">
              <w:rPr>
                <w:b/>
              </w:rPr>
              <w:t xml:space="preserve"> IP address</w:t>
            </w:r>
            <w:r>
              <w:t xml:space="preserve"> field.</w:t>
            </w:r>
          </w:p>
          <w:p w14:paraId="04FE2FDC" w14:textId="77777777" w:rsidR="001F1DA6" w:rsidRPr="007C7F49" w:rsidRDefault="001F1DA6" w:rsidP="00D07F57">
            <w:pPr>
              <w:pStyle w:val="ListParagraph"/>
              <w:numPr>
                <w:ilvl w:val="0"/>
                <w:numId w:val="43"/>
              </w:numPr>
            </w:pPr>
            <w:r>
              <w:t xml:space="preserve">Enter </w:t>
            </w:r>
            <w:r w:rsidRPr="007E74DD">
              <w:rPr>
                <w:rFonts w:ascii="Courier New" w:hAnsi="Courier New" w:cs="Courier New"/>
              </w:rPr>
              <w:t>255.255.255.0</w:t>
            </w:r>
            <w:r>
              <w:t xml:space="preserve"> in the </w:t>
            </w:r>
            <w:r w:rsidRPr="007E74DD">
              <w:rPr>
                <w:b/>
              </w:rPr>
              <w:t>Subnet mask</w:t>
            </w:r>
            <w:r>
              <w:t xml:space="preserve"> field.</w:t>
            </w:r>
          </w:p>
          <w:p w14:paraId="267EB21C" w14:textId="77777777" w:rsidR="001F1DA6" w:rsidRDefault="001F1DA6" w:rsidP="002573CE">
            <w:pPr>
              <w:pStyle w:val="Caption"/>
            </w:pPr>
            <w:r>
              <w:t>Figure B.</w:t>
            </w:r>
            <w:fldSimple w:instr=" SEQ Figure_B \* ARABIC ">
              <w:r w:rsidR="0088531C">
                <w:rPr>
                  <w:noProof/>
                </w:rPr>
                <w:t>3</w:t>
              </w:r>
            </w:fldSimple>
            <w:r>
              <w:t xml:space="preserve"> — General Tab</w:t>
            </w:r>
          </w:p>
          <w:p w14:paraId="6583B5EF" w14:textId="77777777" w:rsidR="001F1DA6" w:rsidRDefault="001F1DA6" w:rsidP="007E2FD7">
            <w:pPr>
              <w:jc w:val="center"/>
            </w:pPr>
            <w:r>
              <w:rPr>
                <w:noProof/>
              </w:rPr>
              <w:drawing>
                <wp:inline distT="0" distB="0" distL="0" distR="0" wp14:anchorId="0D762C1A" wp14:editId="58C503A3">
                  <wp:extent cx="2743200" cy="27980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938" t="28060" r="60399" b="18551"/>
                          <a:stretch/>
                        </pic:blipFill>
                        <pic:spPr bwMode="auto">
                          <a:xfrm>
                            <a:off x="0" y="0"/>
                            <a:ext cx="2743200" cy="2798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1DA6" w:rsidRPr="00DB04B8" w14:paraId="025644C8" w14:textId="77777777" w:rsidTr="007E2FD7">
        <w:trPr>
          <w:trHeight w:val="467"/>
          <w:jc w:val="center"/>
        </w:trPr>
        <w:tc>
          <w:tcPr>
            <w:tcW w:w="774" w:type="dxa"/>
            <w:vAlign w:val="center"/>
          </w:tcPr>
          <w:p w14:paraId="34954257" w14:textId="77777777" w:rsidR="001F1DA6" w:rsidRDefault="001F1DA6" w:rsidP="007E2FD7">
            <w:pPr>
              <w:jc w:val="center"/>
            </w:pPr>
            <w:r>
              <w:t>5.</w:t>
            </w:r>
          </w:p>
        </w:tc>
        <w:tc>
          <w:tcPr>
            <w:tcW w:w="7974" w:type="dxa"/>
          </w:tcPr>
          <w:p w14:paraId="5D1ED174" w14:textId="77777777" w:rsidR="001F1DA6" w:rsidRDefault="001F1DA6" w:rsidP="007E2FD7">
            <w:pPr>
              <w:keepNext/>
            </w:pPr>
            <w:r>
              <w:t>P</w:t>
            </w:r>
            <w:r w:rsidRPr="007C7F49">
              <w:t xml:space="preserve">ress </w:t>
            </w:r>
            <w:r w:rsidRPr="001D1663">
              <w:rPr>
                <w:b/>
              </w:rPr>
              <w:t>OK</w:t>
            </w:r>
            <w:r>
              <w:t xml:space="preserve"> to exit </w:t>
            </w:r>
            <w:r w:rsidRPr="007C7F49">
              <w:t xml:space="preserve">the </w:t>
            </w:r>
            <w:r w:rsidRPr="00A97B66">
              <w:rPr>
                <w:b/>
              </w:rPr>
              <w:t>Control Panel</w:t>
            </w:r>
            <w:r>
              <w:t>.</w:t>
            </w:r>
          </w:p>
        </w:tc>
      </w:tr>
    </w:tbl>
    <w:p w14:paraId="71095929" w14:textId="77777777" w:rsidR="00E376A0" w:rsidRDefault="00E376A0" w:rsidP="00E376A0"/>
    <w:p w14:paraId="389E8041" w14:textId="77777777" w:rsidR="00D10DEC" w:rsidRDefault="00D10DEC" w:rsidP="00E376A0">
      <w:pPr>
        <w:sectPr w:rsidR="00D10DEC" w:rsidSect="00235049">
          <w:pgSz w:w="12240" w:h="15840"/>
          <w:pgMar w:top="1584" w:right="1440" w:bottom="1584" w:left="1440" w:header="720" w:footer="720" w:gutter="0"/>
          <w:pgNumType w:start="1" w:chapStyle="7"/>
          <w:cols w:space="720"/>
          <w:docGrid w:linePitch="360"/>
        </w:sectPr>
      </w:pPr>
    </w:p>
    <w:bookmarkEnd w:id="6030"/>
    <w:p w14:paraId="23CB9F05" w14:textId="19295D75" w:rsidR="001F1DA6" w:rsidRDefault="00801D3D" w:rsidP="002573CE">
      <w:pPr>
        <w:rPr>
          <w:sz w:val="24"/>
          <w:szCs w:val="24"/>
        </w:rPr>
      </w:pPr>
      <w:r>
        <w:rPr>
          <w:rFonts w:ascii="Arial" w:hAnsi="Arial" w:cs="Arial"/>
          <w:b/>
          <w:sz w:val="24"/>
          <w:szCs w:val="24"/>
        </w:rPr>
        <w:lastRenderedPageBreak/>
        <w:t xml:space="preserve">[A] </w:t>
      </w:r>
      <w:r w:rsidR="00CF54F2">
        <w:rPr>
          <w:rFonts w:ascii="Arial" w:hAnsi="Arial" w:cs="Arial"/>
          <w:b/>
          <w:sz w:val="24"/>
          <w:szCs w:val="24"/>
        </w:rPr>
        <w:t>A</w:t>
      </w:r>
      <w:r w:rsidR="001F1DA6" w:rsidRPr="001F1DA6">
        <w:rPr>
          <w:rFonts w:ascii="Arial" w:hAnsi="Arial" w:cs="Arial"/>
          <w:b/>
          <w:sz w:val="24"/>
          <w:szCs w:val="24"/>
        </w:rPr>
        <w:t>PPENDIX C</w:t>
      </w:r>
      <w:r w:rsidR="004E486D">
        <w:rPr>
          <w:rFonts w:ascii="Arial" w:hAnsi="Arial" w:cs="Arial"/>
          <w:b/>
          <w:sz w:val="24"/>
          <w:szCs w:val="24"/>
        </w:rPr>
        <w:tab/>
      </w:r>
      <w:r w:rsidR="004E486D">
        <w:rPr>
          <w:rFonts w:ascii="Arial" w:hAnsi="Arial" w:cs="Arial"/>
          <w:b/>
          <w:sz w:val="24"/>
          <w:szCs w:val="24"/>
        </w:rPr>
        <w:tab/>
      </w:r>
      <w:r w:rsidR="00B211ED">
        <w:rPr>
          <w:rFonts w:ascii="Arial" w:hAnsi="Arial" w:cs="Arial"/>
          <w:b/>
          <w:sz w:val="24"/>
          <w:szCs w:val="24"/>
        </w:rPr>
        <w:t>WIRING DIAGRAMS</w:t>
      </w:r>
    </w:p>
    <w:p w14:paraId="74EC6D5D" w14:textId="64F7FED7" w:rsidR="001F1DA6" w:rsidRDefault="00C93952">
      <w:r w:rsidRPr="00C93952">
        <w:t>C1</w:t>
      </w:r>
      <w:r>
        <w:tab/>
      </w:r>
      <w:r w:rsidR="00960FFF">
        <w:t>Dornier 228 HR133 Installation Wiring Diagram</w:t>
      </w:r>
    </w:p>
    <w:p w14:paraId="5EA67413" w14:textId="756DEA01" w:rsidR="00CF54F2" w:rsidRDefault="00CF54F2" w:rsidP="002573CE">
      <w:pPr>
        <w:pStyle w:val="ListParagraph"/>
        <w:numPr>
          <w:ilvl w:val="0"/>
          <w:numId w:val="105"/>
        </w:numPr>
      </w:pPr>
      <w:r>
        <w:t xml:space="preserve">Configuration #1: </w:t>
      </w:r>
      <w:r w:rsidR="0021073E">
        <w:t>with AeroSat INS</w:t>
      </w:r>
    </w:p>
    <w:p w14:paraId="04D0025D" w14:textId="030F8457" w:rsidR="00B211ED" w:rsidRDefault="00CF54F2">
      <w:pPr>
        <w:pStyle w:val="ListParagraph"/>
        <w:numPr>
          <w:ilvl w:val="0"/>
          <w:numId w:val="105"/>
        </w:numPr>
      </w:pPr>
      <w:r>
        <w:t xml:space="preserve">Configuration #2: </w:t>
      </w:r>
      <w:r w:rsidR="0021073E">
        <w:t>with IAI Tammam INS</w:t>
      </w:r>
    </w:p>
    <w:p w14:paraId="4F548E9A" w14:textId="18F878C4" w:rsidR="0021073E" w:rsidRDefault="00C93952" w:rsidP="002573CE">
      <w:pPr>
        <w:rPr>
          <w:sz w:val="24"/>
          <w:szCs w:val="24"/>
        </w:rPr>
      </w:pPr>
      <w:r w:rsidRPr="00C93952">
        <w:rPr>
          <w:rFonts w:ascii="Arial" w:hAnsi="Arial" w:cs="Arial"/>
          <w:b/>
          <w:sz w:val="24"/>
          <w:szCs w:val="24"/>
        </w:rPr>
        <w:t>C2</w:t>
      </w:r>
      <w:r>
        <w:rPr>
          <w:rFonts w:ascii="Arial" w:hAnsi="Arial" w:cs="Arial"/>
          <w:sz w:val="24"/>
          <w:szCs w:val="24"/>
        </w:rPr>
        <w:tab/>
      </w:r>
      <w:r w:rsidR="0021073E">
        <w:rPr>
          <w:rFonts w:ascii="Arial" w:hAnsi="Arial" w:cs="Arial"/>
          <w:sz w:val="24"/>
          <w:szCs w:val="24"/>
        </w:rPr>
        <w:t>Ilyushin IL-38 HR160 Installation Wiring Diagram</w:t>
      </w:r>
    </w:p>
    <w:p w14:paraId="4FD92AAE" w14:textId="1D2C420F" w:rsidR="00026BB6" w:rsidRPr="004E486D" w:rsidRDefault="00DE218C" w:rsidP="002573CE">
      <w:pPr>
        <w:pStyle w:val="ListParagraph"/>
        <w:numPr>
          <w:ilvl w:val="0"/>
          <w:numId w:val="106"/>
        </w:numPr>
      </w:pPr>
      <w:r>
        <w:t xml:space="preserve">C1  -  </w:t>
      </w:r>
      <w:r w:rsidR="00026BB6" w:rsidRPr="004E486D">
        <w:t>HR133</w:t>
      </w:r>
    </w:p>
    <w:p w14:paraId="55A03551" w14:textId="2BF047F4" w:rsidR="001F1DA6" w:rsidRDefault="00960FFF" w:rsidP="002573CE">
      <w:pPr>
        <w:jc w:val="center"/>
      </w:pPr>
      <w:r w:rsidRPr="009C60CF">
        <w:rPr>
          <w:noProof/>
        </w:rPr>
        <w:lastRenderedPageBreak/>
        <w:drawing>
          <wp:inline distT="0" distB="0" distL="0" distR="0" wp14:anchorId="3C053868" wp14:editId="283BD86B">
            <wp:extent cx="7643866" cy="4965621"/>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598" r="1288"/>
                    <a:stretch/>
                  </pic:blipFill>
                  <pic:spPr bwMode="auto">
                    <a:xfrm>
                      <a:off x="0" y="0"/>
                      <a:ext cx="7646721" cy="4967476"/>
                    </a:xfrm>
                    <a:prstGeom prst="rect">
                      <a:avLst/>
                    </a:prstGeom>
                    <a:ln>
                      <a:noFill/>
                    </a:ln>
                    <a:extLst>
                      <a:ext uri="{53640926-AAD7-44D8-BBD7-CCE9431645EC}">
                        <a14:shadowObscured xmlns:a14="http://schemas.microsoft.com/office/drawing/2010/main"/>
                      </a:ext>
                    </a:extLst>
                  </pic:spPr>
                </pic:pic>
              </a:graphicData>
            </a:graphic>
          </wp:inline>
        </w:drawing>
      </w:r>
    </w:p>
    <w:p w14:paraId="072CC243" w14:textId="496BFD70" w:rsidR="00960FFF" w:rsidRDefault="00960FFF">
      <w:pPr>
        <w:jc w:val="center"/>
      </w:pPr>
      <w:r w:rsidRPr="009C60CF">
        <w:rPr>
          <w:noProof/>
        </w:rPr>
        <w:lastRenderedPageBreak/>
        <w:drawing>
          <wp:inline distT="0" distB="0" distL="0" distR="0" wp14:anchorId="4EE69C9C" wp14:editId="403FCC5C">
            <wp:extent cx="7861538" cy="5162069"/>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492" r="1047"/>
                    <a:stretch/>
                  </pic:blipFill>
                  <pic:spPr bwMode="auto">
                    <a:xfrm>
                      <a:off x="0" y="0"/>
                      <a:ext cx="7856700" cy="5158892"/>
                    </a:xfrm>
                    <a:prstGeom prst="rect">
                      <a:avLst/>
                    </a:prstGeom>
                    <a:ln>
                      <a:noFill/>
                    </a:ln>
                    <a:extLst>
                      <a:ext uri="{53640926-AAD7-44D8-BBD7-CCE9431645EC}">
                        <a14:shadowObscured xmlns:a14="http://schemas.microsoft.com/office/drawing/2010/main"/>
                      </a:ext>
                    </a:extLst>
                  </pic:spPr>
                </pic:pic>
              </a:graphicData>
            </a:graphic>
          </wp:inline>
        </w:drawing>
      </w:r>
    </w:p>
    <w:p w14:paraId="45A9D06E" w14:textId="71FA9D1F" w:rsidR="001F1DA6" w:rsidRDefault="00CF54F2">
      <w:pPr>
        <w:jc w:val="center"/>
      </w:pPr>
      <w:r w:rsidRPr="009C60CF">
        <w:rPr>
          <w:noProof/>
        </w:rPr>
        <w:lastRenderedPageBreak/>
        <w:drawing>
          <wp:inline distT="0" distB="0" distL="0" distR="0" wp14:anchorId="366A9DD5" wp14:editId="28D54A40">
            <wp:extent cx="7798948" cy="50191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490" r="1229"/>
                    <a:stretch/>
                  </pic:blipFill>
                  <pic:spPr bwMode="auto">
                    <a:xfrm>
                      <a:off x="0" y="0"/>
                      <a:ext cx="7844876" cy="5048694"/>
                    </a:xfrm>
                    <a:prstGeom prst="rect">
                      <a:avLst/>
                    </a:prstGeom>
                    <a:ln>
                      <a:noFill/>
                    </a:ln>
                    <a:extLst>
                      <a:ext uri="{53640926-AAD7-44D8-BBD7-CCE9431645EC}">
                        <a14:shadowObscured xmlns:a14="http://schemas.microsoft.com/office/drawing/2010/main"/>
                      </a:ext>
                    </a:extLst>
                  </pic:spPr>
                </pic:pic>
              </a:graphicData>
            </a:graphic>
          </wp:inline>
        </w:drawing>
      </w:r>
    </w:p>
    <w:p w14:paraId="1EADDF22" w14:textId="45EEFA56" w:rsidR="001F1DA6" w:rsidRPr="001B2F6E" w:rsidRDefault="00DE218C" w:rsidP="002573CE">
      <w:pPr>
        <w:pStyle w:val="ListParagraph"/>
        <w:numPr>
          <w:ilvl w:val="0"/>
          <w:numId w:val="106"/>
        </w:numPr>
      </w:pPr>
      <w:r>
        <w:t xml:space="preserve">C2  -  </w:t>
      </w:r>
      <w:r w:rsidR="00E73E34" w:rsidRPr="00225BCC">
        <w:t>HR160</w:t>
      </w:r>
    </w:p>
    <w:p w14:paraId="0F55E6A8" w14:textId="187EDC1E" w:rsidR="001F1DA6" w:rsidRDefault="0021073E" w:rsidP="002573CE">
      <w:pPr>
        <w:jc w:val="center"/>
      </w:pPr>
      <w:r w:rsidRPr="009C60CF">
        <w:rPr>
          <w:noProof/>
        </w:rPr>
        <w:lastRenderedPageBreak/>
        <w:drawing>
          <wp:inline distT="0" distB="0" distL="0" distR="0" wp14:anchorId="55CF287D" wp14:editId="17BF293D">
            <wp:extent cx="7663285" cy="5007806"/>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329" r="1070"/>
                    <a:stretch/>
                  </pic:blipFill>
                  <pic:spPr bwMode="auto">
                    <a:xfrm>
                      <a:off x="0" y="0"/>
                      <a:ext cx="7662282" cy="5007151"/>
                    </a:xfrm>
                    <a:prstGeom prst="rect">
                      <a:avLst/>
                    </a:prstGeom>
                    <a:ln>
                      <a:noFill/>
                    </a:ln>
                    <a:extLst>
                      <a:ext uri="{53640926-AAD7-44D8-BBD7-CCE9431645EC}">
                        <a14:shadowObscured xmlns:a14="http://schemas.microsoft.com/office/drawing/2010/main"/>
                      </a:ext>
                    </a:extLst>
                  </pic:spPr>
                </pic:pic>
              </a:graphicData>
            </a:graphic>
          </wp:inline>
        </w:drawing>
      </w:r>
    </w:p>
    <w:p w14:paraId="6D7E838F" w14:textId="7D1F21B0" w:rsidR="001F1DA6" w:rsidRDefault="00B21F54">
      <w:pPr>
        <w:jc w:val="center"/>
      </w:pPr>
      <w:r w:rsidRPr="009C60CF">
        <w:rPr>
          <w:noProof/>
        </w:rPr>
        <w:lastRenderedPageBreak/>
        <w:drawing>
          <wp:inline distT="0" distB="0" distL="0" distR="0" wp14:anchorId="2E5C5F04" wp14:editId="03CE8E44">
            <wp:extent cx="7596591" cy="498013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07" r="1195"/>
                    <a:stretch/>
                  </pic:blipFill>
                  <pic:spPr bwMode="auto">
                    <a:xfrm>
                      <a:off x="0" y="0"/>
                      <a:ext cx="7612389" cy="4990487"/>
                    </a:xfrm>
                    <a:prstGeom prst="rect">
                      <a:avLst/>
                    </a:prstGeom>
                    <a:ln>
                      <a:noFill/>
                    </a:ln>
                    <a:extLst>
                      <a:ext uri="{53640926-AAD7-44D8-BBD7-CCE9431645EC}">
                        <a14:shadowObscured xmlns:a14="http://schemas.microsoft.com/office/drawing/2010/main"/>
                      </a:ext>
                    </a:extLst>
                  </pic:spPr>
                </pic:pic>
              </a:graphicData>
            </a:graphic>
          </wp:inline>
        </w:drawing>
      </w:r>
    </w:p>
    <w:p w14:paraId="2989FE8F" w14:textId="77777777" w:rsidR="001F1DA6" w:rsidRDefault="001F1DA6" w:rsidP="002573CE"/>
    <w:p w14:paraId="2DF7864C" w14:textId="77777777" w:rsidR="001F1DA6" w:rsidRDefault="001F1DA6"/>
    <w:p w14:paraId="5915A568" w14:textId="30084A3B" w:rsidR="001F1DA6" w:rsidRPr="00F815EA" w:rsidRDefault="00B21F54" w:rsidP="002573CE">
      <w:pPr>
        <w:jc w:val="center"/>
      </w:pPr>
      <w:r w:rsidRPr="009C60CF">
        <w:rPr>
          <w:noProof/>
        </w:rPr>
        <w:lastRenderedPageBreak/>
        <w:drawing>
          <wp:inline distT="0" distB="0" distL="0" distR="0" wp14:anchorId="541112FD" wp14:editId="445FFDFB">
            <wp:extent cx="7555985" cy="5016542"/>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160" r="148"/>
                    <a:stretch/>
                  </pic:blipFill>
                  <pic:spPr bwMode="auto">
                    <a:xfrm>
                      <a:off x="0" y="0"/>
                      <a:ext cx="7565726" cy="5023009"/>
                    </a:xfrm>
                    <a:prstGeom prst="rect">
                      <a:avLst/>
                    </a:prstGeom>
                    <a:ln>
                      <a:noFill/>
                    </a:ln>
                    <a:extLst>
                      <a:ext uri="{53640926-AAD7-44D8-BBD7-CCE9431645EC}">
                        <a14:shadowObscured xmlns:a14="http://schemas.microsoft.com/office/drawing/2010/main"/>
                      </a:ext>
                    </a:extLst>
                  </pic:spPr>
                </pic:pic>
              </a:graphicData>
            </a:graphic>
          </wp:inline>
        </w:drawing>
      </w:r>
    </w:p>
    <w:sectPr w:rsidR="001F1DA6" w:rsidRPr="00F815EA" w:rsidSect="002573CE">
      <w:headerReference w:type="default" r:id="rId110"/>
      <w:footerReference w:type="default" r:id="rId111"/>
      <w:pgSz w:w="15840" w:h="12240" w:orient="landscape"/>
      <w:pgMar w:top="1440" w:right="1584" w:bottom="1440" w:left="1584" w:header="720" w:footer="720" w:gutter="0"/>
      <w:pgNumType w:start="1" w:chapStyle="7"/>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047" w:author="Bruce Kelley" w:date="2016-02-01T13:54:00Z" w:initials="BK">
    <w:p w14:paraId="559CF614" w14:textId="6E04F1CE" w:rsidR="00EC11AA" w:rsidRDefault="00EC11AA">
      <w:pPr>
        <w:pStyle w:val="CommentText"/>
      </w:pPr>
      <w:r>
        <w:rPr>
          <w:rStyle w:val="CommentReference"/>
        </w:rPr>
        <w:annotationRef/>
      </w:r>
      <w:r>
        <w:t xml:space="preserve">Questioning the call to replace for yellow backlighting. </w:t>
      </w:r>
    </w:p>
  </w:comment>
  <w:comment w:id="6053" w:author="Bruce Kelley" w:date="2016-02-01T13:54:00Z" w:initials="BK">
    <w:p w14:paraId="4EBD4E24" w14:textId="7F7CEA76" w:rsidR="00EC11AA" w:rsidRDefault="00EC11AA">
      <w:pPr>
        <w:pStyle w:val="CommentText"/>
      </w:pPr>
      <w:r>
        <w:rPr>
          <w:rStyle w:val="CommentReference"/>
        </w:rPr>
        <w:annotationRef/>
      </w:r>
      <w:r>
        <w:t>How often has this been true?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139931" w14:textId="77777777" w:rsidR="00A41C90" w:rsidRDefault="00A41C90" w:rsidP="00EF5587">
      <w:r>
        <w:separator/>
      </w:r>
    </w:p>
    <w:p w14:paraId="12E8B795" w14:textId="77777777" w:rsidR="00A41C90" w:rsidRDefault="00A41C90"/>
  </w:endnote>
  <w:endnote w:type="continuationSeparator" w:id="0">
    <w:p w14:paraId="5C52739D" w14:textId="77777777" w:rsidR="00A41C90" w:rsidRDefault="00A41C90" w:rsidP="00EF5587">
      <w:r>
        <w:continuationSeparator/>
      </w:r>
    </w:p>
    <w:p w14:paraId="622A440C" w14:textId="77777777" w:rsidR="00A41C90" w:rsidRDefault="00A41C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DejaVu Sans Condensed">
    <w:altName w:val="Times New Roman"/>
    <w:charset w:val="00"/>
    <w:family w:val="roman"/>
    <w:pitch w:val="variable"/>
  </w:font>
  <w:font w:name="Times">
    <w:panose1 w:val="020206030504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2247" w14:textId="5B40CF07" w:rsidR="00EC11AA" w:rsidRPr="00FF10A1" w:rsidRDefault="00EC11AA">
    <w:pPr>
      <w:pStyle w:val="Header"/>
      <w:pBdr>
        <w:top w:val="single" w:sz="8" w:space="1" w:color="1F497D" w:themeColor="text2"/>
      </w:pBdr>
      <w:tabs>
        <w:tab w:val="clear" w:pos="5760"/>
        <w:tab w:val="clear" w:pos="7560"/>
        <w:tab w:val="right" w:pos="9360"/>
      </w:tabs>
      <w:contextualSpacing/>
      <w:rPr>
        <w:rFonts w:ascii="Arial" w:hAnsi="Arial" w:cs="Arial"/>
        <w:b/>
        <w:noProof/>
        <w:color w:val="002C4E"/>
        <w:sz w:val="16"/>
        <w:szCs w:val="16"/>
        <w:rPrChange w:id="1772" w:author="Smullen, Lizz" w:date="2016-02-10T22:18:00Z">
          <w:rPr>
            <w:rFonts w:ascii="Arial" w:hAnsi="Arial" w:cs="Arial"/>
            <w:b/>
            <w:noProof/>
            <w:sz w:val="16"/>
            <w:szCs w:val="16"/>
          </w:rPr>
        </w:rPrChange>
      </w:rPr>
      <w:pPrChange w:id="1773" w:author="Smullen, Lizz" w:date="2016-02-10T20:22:00Z">
        <w:pPr>
          <w:pStyle w:val="Header"/>
          <w:pBdr>
            <w:top w:val="single" w:sz="8" w:space="1" w:color="1F497D" w:themeColor="text2"/>
          </w:pBdr>
          <w:tabs>
            <w:tab w:val="clear" w:pos="5760"/>
            <w:tab w:val="clear" w:pos="7560"/>
            <w:tab w:val="right" w:pos="9360"/>
          </w:tabs>
        </w:pPr>
      </w:pPrChange>
    </w:pPr>
    <w:r w:rsidRPr="00FF10A1">
      <w:rPr>
        <w:rFonts w:ascii="Arial" w:hAnsi="Arial" w:cs="Arial"/>
        <w:b/>
        <w:color w:val="002C4E"/>
        <w:sz w:val="16"/>
        <w:szCs w:val="16"/>
        <w:rPrChange w:id="1774" w:author="Smullen, Lizz" w:date="2016-02-10T22:18:00Z">
          <w:rPr>
            <w:rFonts w:ascii="Arial" w:hAnsi="Arial" w:cs="Arial"/>
            <w:b/>
            <w:sz w:val="16"/>
            <w:szCs w:val="16"/>
          </w:rPr>
        </w:rPrChange>
      </w:rPr>
      <w:t>000-133-160-UM USER MANUAL, SATCOM SYSTEM, HR133/HR160 REV B</w:t>
    </w:r>
    <w:r w:rsidRPr="00FF10A1">
      <w:rPr>
        <w:rFonts w:ascii="Arial" w:hAnsi="Arial" w:cs="Arial"/>
        <w:b/>
        <w:color w:val="002C4E"/>
        <w:sz w:val="16"/>
        <w:szCs w:val="16"/>
        <w:rPrChange w:id="1775" w:author="Smullen, Lizz" w:date="2016-02-10T22:18:00Z">
          <w:rPr>
            <w:rFonts w:ascii="Arial" w:hAnsi="Arial" w:cs="Arial"/>
            <w:b/>
            <w:sz w:val="16"/>
            <w:szCs w:val="16"/>
          </w:rPr>
        </w:rPrChange>
      </w:rPr>
      <w:tab/>
    </w:r>
    <w:r w:rsidRPr="00FF10A1">
      <w:rPr>
        <w:rFonts w:ascii="Arial" w:hAnsi="Arial" w:cs="Arial"/>
        <w:b/>
        <w:color w:val="002C4E"/>
        <w:sz w:val="16"/>
        <w:szCs w:val="16"/>
        <w:rPrChange w:id="1776" w:author="Smullen, Lizz" w:date="2016-02-10T22:18:00Z">
          <w:rPr>
            <w:rFonts w:ascii="Arial" w:hAnsi="Arial" w:cs="Arial"/>
            <w:b/>
            <w:noProof/>
            <w:sz w:val="16"/>
            <w:szCs w:val="16"/>
          </w:rPr>
        </w:rPrChange>
      </w:rPr>
      <w:fldChar w:fldCharType="begin"/>
    </w:r>
    <w:r w:rsidRPr="00FF10A1">
      <w:rPr>
        <w:rFonts w:ascii="Arial" w:hAnsi="Arial" w:cs="Arial"/>
        <w:b/>
        <w:color w:val="002C4E"/>
        <w:sz w:val="16"/>
        <w:szCs w:val="16"/>
        <w:rPrChange w:id="1777" w:author="Smullen, Lizz" w:date="2016-02-10T22:18:00Z">
          <w:rPr>
            <w:rFonts w:ascii="Arial" w:hAnsi="Arial" w:cs="Arial"/>
            <w:b/>
            <w:sz w:val="16"/>
            <w:szCs w:val="16"/>
          </w:rPr>
        </w:rPrChange>
      </w:rPr>
      <w:instrText xml:space="preserve"> PAGE   \* MERGEFORMAT </w:instrText>
    </w:r>
    <w:r w:rsidRPr="00FF10A1">
      <w:rPr>
        <w:rFonts w:ascii="Arial" w:hAnsi="Arial" w:cs="Arial"/>
        <w:b/>
        <w:color w:val="002C4E"/>
        <w:sz w:val="16"/>
        <w:szCs w:val="16"/>
        <w:rPrChange w:id="1778" w:author="Smullen, Lizz" w:date="2016-02-10T22:18:00Z">
          <w:rPr>
            <w:rFonts w:ascii="Arial" w:hAnsi="Arial" w:cs="Arial"/>
            <w:b/>
            <w:noProof/>
            <w:sz w:val="16"/>
            <w:szCs w:val="16"/>
          </w:rPr>
        </w:rPrChange>
      </w:rPr>
      <w:fldChar w:fldCharType="separate"/>
    </w:r>
    <w:r w:rsidR="00B87EAD">
      <w:rPr>
        <w:rFonts w:ascii="Arial" w:hAnsi="Arial" w:cs="Arial"/>
        <w:b/>
        <w:noProof/>
        <w:color w:val="002C4E"/>
        <w:sz w:val="16"/>
        <w:szCs w:val="16"/>
      </w:rPr>
      <w:t>7-1</w:t>
    </w:r>
    <w:r w:rsidRPr="00FF10A1">
      <w:rPr>
        <w:rFonts w:ascii="Arial" w:hAnsi="Arial" w:cs="Arial"/>
        <w:b/>
        <w:noProof/>
        <w:color w:val="002C4E"/>
        <w:sz w:val="16"/>
        <w:szCs w:val="16"/>
        <w:rPrChange w:id="1779" w:author="Smullen, Lizz" w:date="2016-02-10T22:18:00Z">
          <w:rPr>
            <w:rFonts w:ascii="Arial" w:hAnsi="Arial" w:cs="Arial"/>
            <w:b/>
            <w:noProof/>
            <w:sz w:val="16"/>
            <w:szCs w:val="16"/>
          </w:rPr>
        </w:rPrChange>
      </w:rPr>
      <w:fldChar w:fldCharType="end"/>
    </w:r>
  </w:p>
  <w:p w14:paraId="324BBD09" w14:textId="77777777" w:rsidR="00EC11AA" w:rsidRPr="00FF10A1" w:rsidRDefault="00EC11AA">
    <w:pPr>
      <w:pStyle w:val="Header"/>
      <w:tabs>
        <w:tab w:val="clear" w:pos="5760"/>
        <w:tab w:val="clear" w:pos="7560"/>
        <w:tab w:val="center" w:pos="4680"/>
        <w:tab w:val="right" w:pos="9360"/>
      </w:tabs>
      <w:contextualSpacing/>
      <w:rPr>
        <w:rFonts w:ascii="Arial" w:hAnsi="Arial" w:cs="Arial"/>
        <w:b/>
        <w:noProof/>
        <w:color w:val="002C4E"/>
        <w:sz w:val="16"/>
        <w:szCs w:val="16"/>
        <w:rPrChange w:id="1780" w:author="Smullen, Lizz" w:date="2016-02-10T22:18:00Z">
          <w:rPr>
            <w:rFonts w:ascii="Arial" w:hAnsi="Arial" w:cs="Arial"/>
            <w:b/>
            <w:noProof/>
            <w:sz w:val="16"/>
            <w:szCs w:val="16"/>
          </w:rPr>
        </w:rPrChange>
      </w:rPr>
      <w:pPrChange w:id="1781" w:author="Smullen, Lizz" w:date="2016-02-10T20:22:00Z">
        <w:pPr>
          <w:pStyle w:val="Header"/>
          <w:tabs>
            <w:tab w:val="clear" w:pos="5760"/>
            <w:tab w:val="clear" w:pos="7560"/>
            <w:tab w:val="center" w:pos="4680"/>
            <w:tab w:val="right" w:pos="9360"/>
          </w:tabs>
        </w:pPr>
      </w:pPrChange>
    </w:pPr>
    <w:r w:rsidRPr="00FF10A1">
      <w:rPr>
        <w:rFonts w:ascii="Arial" w:hAnsi="Arial" w:cs="Arial"/>
        <w:b/>
        <w:color w:val="002C4E"/>
        <w:sz w:val="16"/>
        <w:szCs w:val="16"/>
        <w:rPrChange w:id="1782" w:author="Smullen, Lizz" w:date="2016-02-10T22:18:00Z">
          <w:rPr>
            <w:rFonts w:ascii="Arial" w:hAnsi="Arial" w:cs="Arial"/>
            <w:b/>
            <w:sz w:val="16"/>
            <w:szCs w:val="16"/>
          </w:rPr>
        </w:rPrChange>
      </w:rPr>
      <w:tab/>
      <w:t>Competition Sensitive/Astronics AeroSat Corporation Proprietary Data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CCA962" w14:textId="636F576F" w:rsidR="00EC11AA" w:rsidRPr="0073001D" w:rsidRDefault="00EC11AA">
    <w:pPr>
      <w:pStyle w:val="Header"/>
      <w:tabs>
        <w:tab w:val="clear" w:pos="5760"/>
        <w:tab w:val="clear" w:pos="7560"/>
        <w:tab w:val="right" w:pos="9360"/>
      </w:tabs>
      <w:contextualSpacing/>
      <w:rPr>
        <w:ins w:id="1783" w:author="Smullen, Lizz" w:date="2016-02-10T20:19:00Z"/>
        <w:rFonts w:ascii="Arial" w:hAnsi="Arial" w:cs="Arial"/>
        <w:b/>
        <w:color w:val="002C4E"/>
        <w:sz w:val="16"/>
        <w:szCs w:val="16"/>
        <w:rPrChange w:id="1784" w:author="Smullen, Lizz" w:date="2016-02-10T21:58:00Z">
          <w:rPr>
            <w:ins w:id="1785" w:author="Smullen, Lizz" w:date="2016-02-10T20:19:00Z"/>
            <w:rFonts w:ascii="Arial" w:hAnsi="Arial" w:cs="Arial"/>
            <w:b/>
            <w:color w:val="002060"/>
            <w:sz w:val="16"/>
            <w:szCs w:val="16"/>
          </w:rPr>
        </w:rPrChange>
      </w:rPr>
      <w:pPrChange w:id="1786" w:author="Smullen, Lizz" w:date="2016-02-10T21:58:00Z">
        <w:pPr>
          <w:pStyle w:val="Header"/>
          <w:pBdr>
            <w:top w:val="single" w:sz="8" w:space="1" w:color="1F497D" w:themeColor="text2"/>
          </w:pBdr>
          <w:tabs>
            <w:tab w:val="clear" w:pos="5760"/>
            <w:tab w:val="clear" w:pos="7560"/>
            <w:tab w:val="right" w:pos="9360"/>
          </w:tabs>
          <w:jc w:val="center"/>
        </w:pPr>
      </w:pPrChange>
    </w:pPr>
    <w:ins w:id="1787" w:author="Smullen, Lizz" w:date="2016-02-10T20:19:00Z">
      <w:r w:rsidRPr="0073001D">
        <w:rPr>
          <w:rFonts w:ascii="Arial" w:hAnsi="Arial" w:cs="Arial"/>
          <w:b/>
          <w:color w:val="002C4E"/>
          <w:sz w:val="16"/>
          <w:szCs w:val="16"/>
          <w:rPrChange w:id="1788" w:author="Smullen, Lizz" w:date="2016-02-10T21:58:00Z">
            <w:rPr>
              <w:rFonts w:ascii="Arial" w:hAnsi="Arial" w:cs="Arial"/>
              <w:b/>
              <w:color w:val="002060"/>
              <w:sz w:val="16"/>
              <w:szCs w:val="16"/>
            </w:rPr>
          </w:rPrChange>
        </w:rPr>
        <w:t xml:space="preserve">Document No. </w:t>
      </w:r>
    </w:ins>
    <w:r w:rsidRPr="0073001D">
      <w:rPr>
        <w:rFonts w:ascii="Arial" w:hAnsi="Arial" w:cs="Arial"/>
        <w:b/>
        <w:color w:val="002C4E"/>
        <w:sz w:val="16"/>
        <w:szCs w:val="16"/>
        <w:rPrChange w:id="1789" w:author="Smullen, Lizz" w:date="2016-02-10T21:58:00Z">
          <w:rPr>
            <w:rFonts w:ascii="Arial" w:hAnsi="Arial" w:cs="Arial"/>
            <w:b/>
            <w:sz w:val="16"/>
            <w:szCs w:val="16"/>
          </w:rPr>
        </w:rPrChange>
      </w:rPr>
      <w:t>000-133-160-UM</w:t>
    </w:r>
    <w:del w:id="1790" w:author="Smullen, Lizz" w:date="2016-02-10T21:58:00Z">
      <w:r w:rsidRPr="0073001D" w:rsidDel="0073001D">
        <w:rPr>
          <w:rFonts w:ascii="Arial" w:hAnsi="Arial" w:cs="Arial"/>
          <w:b/>
          <w:color w:val="002C4E"/>
          <w:sz w:val="16"/>
          <w:szCs w:val="16"/>
          <w:rPrChange w:id="1791" w:author="Smullen, Lizz" w:date="2016-02-10T21:58:00Z">
            <w:rPr>
              <w:rFonts w:ascii="Arial" w:hAnsi="Arial" w:cs="Arial"/>
              <w:b/>
              <w:sz w:val="16"/>
              <w:szCs w:val="16"/>
            </w:rPr>
          </w:rPrChange>
        </w:rPr>
        <w:tab/>
      </w:r>
    </w:del>
    <w:del w:id="1792" w:author="Smullen, Lizz" w:date="2016-02-10T20:19:00Z">
      <w:r w:rsidRPr="0073001D" w:rsidDel="003C35A2">
        <w:rPr>
          <w:rFonts w:ascii="Arial" w:hAnsi="Arial" w:cs="Arial"/>
          <w:b/>
          <w:color w:val="002C4E"/>
          <w:sz w:val="16"/>
          <w:szCs w:val="16"/>
          <w:rPrChange w:id="1793" w:author="Smullen, Lizz" w:date="2016-02-10T21:58:00Z">
            <w:rPr>
              <w:rFonts w:ascii="Arial" w:hAnsi="Arial" w:cs="Arial"/>
              <w:b/>
              <w:sz w:val="16"/>
              <w:szCs w:val="16"/>
            </w:rPr>
          </w:rPrChange>
        </w:rPr>
        <w:delText>02/05/2016</w:delText>
      </w:r>
    </w:del>
  </w:p>
  <w:p w14:paraId="56AE4FF7" w14:textId="6E85642E" w:rsidR="00EC11AA" w:rsidRPr="0073001D" w:rsidRDefault="00EC11AA">
    <w:pPr>
      <w:pStyle w:val="Header"/>
      <w:tabs>
        <w:tab w:val="clear" w:pos="5760"/>
        <w:tab w:val="clear" w:pos="7560"/>
        <w:tab w:val="right" w:pos="9360"/>
      </w:tabs>
      <w:contextualSpacing/>
      <w:rPr>
        <w:ins w:id="1794" w:author="Smullen, Lizz" w:date="2016-02-10T20:20:00Z"/>
        <w:rFonts w:ascii="Arial" w:hAnsi="Arial" w:cs="Arial"/>
        <w:b/>
        <w:noProof/>
        <w:color w:val="002C4E"/>
        <w:sz w:val="16"/>
        <w:szCs w:val="16"/>
        <w:rPrChange w:id="1795" w:author="Smullen, Lizz" w:date="2016-02-10T21:58:00Z">
          <w:rPr>
            <w:ins w:id="1796" w:author="Smullen, Lizz" w:date="2016-02-10T20:20:00Z"/>
            <w:rFonts w:ascii="Arial" w:hAnsi="Arial" w:cs="Arial"/>
            <w:b/>
            <w:noProof/>
            <w:color w:val="002060"/>
            <w:sz w:val="16"/>
            <w:szCs w:val="16"/>
          </w:rPr>
        </w:rPrChange>
      </w:rPr>
      <w:pPrChange w:id="1797" w:author="Smullen, Lizz" w:date="2016-02-10T20:20:00Z">
        <w:pPr>
          <w:pStyle w:val="Header"/>
          <w:pBdr>
            <w:top w:val="single" w:sz="8" w:space="1" w:color="1F497D" w:themeColor="text2"/>
          </w:pBdr>
          <w:tabs>
            <w:tab w:val="clear" w:pos="5760"/>
            <w:tab w:val="clear" w:pos="7560"/>
            <w:tab w:val="right" w:pos="9360"/>
          </w:tabs>
          <w:jc w:val="center"/>
        </w:pPr>
      </w:pPrChange>
    </w:pPr>
    <w:ins w:id="1798" w:author="Smullen, Lizz" w:date="2016-02-10T20:20:00Z">
      <w:r w:rsidRPr="0073001D">
        <w:rPr>
          <w:rFonts w:ascii="Arial" w:hAnsi="Arial" w:cs="Arial"/>
          <w:b/>
          <w:noProof/>
          <w:color w:val="002C4E"/>
          <w:sz w:val="16"/>
          <w:szCs w:val="16"/>
          <w:rPrChange w:id="1799" w:author="Smullen, Lizz" w:date="2016-02-10T21:58:00Z">
            <w:rPr>
              <w:rFonts w:ascii="Arial" w:hAnsi="Arial" w:cs="Arial"/>
              <w:b/>
              <w:noProof/>
              <w:color w:val="002060"/>
              <w:sz w:val="16"/>
              <w:szCs w:val="16"/>
            </w:rPr>
          </w:rPrChange>
        </w:rPr>
        <w:t>Revision: B</w:t>
      </w:r>
    </w:ins>
  </w:p>
  <w:p w14:paraId="0FB00390" w14:textId="5CE5CD11" w:rsidR="00EC11AA" w:rsidRPr="0073001D" w:rsidDel="0073001D" w:rsidRDefault="00EC11AA">
    <w:pPr>
      <w:pStyle w:val="Header"/>
      <w:tabs>
        <w:tab w:val="clear" w:pos="5760"/>
        <w:tab w:val="clear" w:pos="7560"/>
        <w:tab w:val="right" w:pos="9360"/>
      </w:tabs>
      <w:contextualSpacing/>
      <w:rPr>
        <w:del w:id="1800" w:author="Smullen, Lizz" w:date="2016-02-10T21:58:00Z"/>
        <w:rFonts w:ascii="Arial" w:hAnsi="Arial" w:cs="Arial"/>
        <w:b/>
        <w:noProof/>
        <w:color w:val="002C4E"/>
        <w:sz w:val="16"/>
        <w:szCs w:val="16"/>
        <w:rPrChange w:id="1801" w:author="Smullen, Lizz" w:date="2016-02-10T21:58:00Z">
          <w:rPr>
            <w:del w:id="1802" w:author="Smullen, Lizz" w:date="2016-02-10T21:58:00Z"/>
            <w:rFonts w:ascii="Arial" w:hAnsi="Arial" w:cs="Arial"/>
            <w:b/>
            <w:noProof/>
            <w:sz w:val="16"/>
            <w:szCs w:val="16"/>
          </w:rPr>
        </w:rPrChange>
      </w:rPr>
      <w:pPrChange w:id="1803" w:author="Smullen, Lizz" w:date="2016-02-10T20:20:00Z">
        <w:pPr>
          <w:pStyle w:val="Header"/>
          <w:pBdr>
            <w:top w:val="single" w:sz="8" w:space="1" w:color="1F497D" w:themeColor="text2"/>
          </w:pBdr>
          <w:tabs>
            <w:tab w:val="clear" w:pos="5760"/>
            <w:tab w:val="clear" w:pos="7560"/>
            <w:tab w:val="right" w:pos="9360"/>
          </w:tabs>
          <w:jc w:val="center"/>
        </w:pPr>
      </w:pPrChange>
    </w:pPr>
    <w:ins w:id="1804" w:author="Smullen, Lizz" w:date="2016-02-10T20:20:00Z">
      <w:r w:rsidRPr="0073001D">
        <w:rPr>
          <w:rFonts w:ascii="Arial" w:hAnsi="Arial" w:cs="Arial"/>
          <w:b/>
          <w:noProof/>
          <w:color w:val="002C4E"/>
          <w:sz w:val="16"/>
          <w:szCs w:val="16"/>
          <w:rPrChange w:id="1805" w:author="Smullen, Lizz" w:date="2016-02-10T21:58:00Z">
            <w:rPr>
              <w:rFonts w:ascii="Arial" w:hAnsi="Arial" w:cs="Arial"/>
              <w:b/>
              <w:noProof/>
              <w:color w:val="002060"/>
              <w:sz w:val="16"/>
              <w:szCs w:val="16"/>
            </w:rPr>
          </w:rPrChange>
        </w:rPr>
        <w:t>Date: 02/10/15</w:t>
      </w:r>
    </w:ins>
  </w:p>
  <w:p w14:paraId="538B05EE" w14:textId="48A0FF4F" w:rsidR="00EC11AA" w:rsidRPr="00FB1B55" w:rsidDel="0073001D" w:rsidRDefault="00EC11AA">
    <w:pPr>
      <w:pStyle w:val="Header"/>
      <w:tabs>
        <w:tab w:val="clear" w:pos="5760"/>
        <w:tab w:val="clear" w:pos="7560"/>
        <w:tab w:val="right" w:pos="9360"/>
      </w:tabs>
      <w:contextualSpacing/>
      <w:rPr>
        <w:del w:id="1806" w:author="Smullen, Lizz" w:date="2016-02-10T21:58:00Z"/>
        <w:rFonts w:ascii="Arial" w:hAnsi="Arial" w:cs="Arial"/>
        <w:b/>
        <w:noProof/>
        <w:sz w:val="16"/>
        <w:szCs w:val="16"/>
      </w:rPr>
      <w:pPrChange w:id="1807" w:author="Smullen, Lizz" w:date="2016-02-10T21:58:00Z">
        <w:pPr>
          <w:pStyle w:val="Header"/>
          <w:tabs>
            <w:tab w:val="clear" w:pos="5760"/>
            <w:tab w:val="clear" w:pos="7560"/>
            <w:tab w:val="center" w:pos="4680"/>
            <w:tab w:val="right" w:pos="9360"/>
          </w:tabs>
        </w:pPr>
      </w:pPrChange>
    </w:pPr>
    <w:del w:id="1808" w:author="Smullen, Lizz" w:date="2016-02-10T21:58:00Z">
      <w:r w:rsidRPr="00FB1B55" w:rsidDel="0073001D">
        <w:rPr>
          <w:rFonts w:ascii="Arial" w:hAnsi="Arial" w:cs="Arial"/>
          <w:b/>
          <w:sz w:val="16"/>
          <w:szCs w:val="16"/>
        </w:rPr>
        <w:tab/>
      </w:r>
    </w:del>
  </w:p>
  <w:p w14:paraId="176F5E4B" w14:textId="77777777" w:rsidR="00EC11AA" w:rsidRPr="00FB1B55" w:rsidRDefault="00EC11AA">
    <w:pPr>
      <w:pStyle w:val="Header"/>
      <w:tabs>
        <w:tab w:val="clear" w:pos="5760"/>
        <w:tab w:val="clear" w:pos="7560"/>
        <w:tab w:val="right" w:pos="9360"/>
      </w:tabs>
      <w:contextualSpacing/>
      <w:pPrChange w:id="1809" w:author="Smullen, Lizz" w:date="2016-02-10T21:58:00Z">
        <w:pPr>
          <w:pStyle w:val="Footer"/>
        </w:pPr>
      </w:pPrChan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6AE4E" w14:textId="1032843C" w:rsidR="00EC11AA" w:rsidRPr="00FB1B55" w:rsidRDefault="00EC11AA" w:rsidP="002573CE">
    <w:pPr>
      <w:pStyle w:val="Header"/>
      <w:pBdr>
        <w:top w:val="single" w:sz="8" w:space="1" w:color="1F497D" w:themeColor="text2"/>
      </w:pBdr>
      <w:tabs>
        <w:tab w:val="clear" w:pos="5760"/>
        <w:tab w:val="clear" w:pos="7560"/>
        <w:tab w:val="right" w:pos="12600"/>
      </w:tabs>
      <w:rPr>
        <w:rFonts w:ascii="Arial" w:hAnsi="Arial" w:cs="Arial"/>
        <w:b/>
        <w:noProof/>
        <w:sz w:val="16"/>
        <w:szCs w:val="16"/>
      </w:rPr>
    </w:pPr>
    <w:r>
      <w:rPr>
        <w:rFonts w:ascii="Arial" w:hAnsi="Arial" w:cs="Arial"/>
        <w:b/>
        <w:sz w:val="16"/>
        <w:szCs w:val="16"/>
      </w:rPr>
      <w:t>000-133-160-UM USER MANUAL, SATCOM SYSTEM, HR133/HR160 REV B</w:t>
    </w:r>
    <w:r w:rsidRPr="00FB1B55">
      <w:rPr>
        <w:rFonts w:ascii="Arial" w:hAnsi="Arial" w:cs="Arial"/>
        <w:b/>
        <w:sz w:val="16"/>
        <w:szCs w:val="16"/>
      </w:rPr>
      <w:tab/>
    </w:r>
    <w:r w:rsidRPr="00FB1B55">
      <w:rPr>
        <w:rFonts w:ascii="Arial" w:hAnsi="Arial" w:cs="Arial"/>
        <w:b/>
        <w:sz w:val="16"/>
        <w:szCs w:val="16"/>
      </w:rPr>
      <w:fldChar w:fldCharType="begin"/>
    </w:r>
    <w:r w:rsidRPr="00FB1B55">
      <w:rPr>
        <w:rFonts w:ascii="Arial" w:hAnsi="Arial" w:cs="Arial"/>
        <w:b/>
        <w:sz w:val="16"/>
        <w:szCs w:val="16"/>
      </w:rPr>
      <w:instrText xml:space="preserve"> PAGE   \* MERGEFORMAT </w:instrText>
    </w:r>
    <w:r w:rsidRPr="00FB1B55">
      <w:rPr>
        <w:rFonts w:ascii="Arial" w:hAnsi="Arial" w:cs="Arial"/>
        <w:b/>
        <w:sz w:val="16"/>
        <w:szCs w:val="16"/>
      </w:rPr>
      <w:fldChar w:fldCharType="separate"/>
    </w:r>
    <w:r>
      <w:rPr>
        <w:rFonts w:ascii="Arial" w:hAnsi="Arial" w:cs="Arial"/>
        <w:b/>
        <w:noProof/>
        <w:sz w:val="16"/>
        <w:szCs w:val="16"/>
      </w:rPr>
      <w:t>7</w:t>
    </w:r>
    <w:r w:rsidRPr="00FB1B55">
      <w:rPr>
        <w:rFonts w:ascii="Arial" w:hAnsi="Arial" w:cs="Arial"/>
        <w:b/>
        <w:noProof/>
        <w:sz w:val="16"/>
        <w:szCs w:val="16"/>
      </w:rPr>
      <w:fldChar w:fldCharType="end"/>
    </w:r>
  </w:p>
  <w:p w14:paraId="3109B131" w14:textId="5BDF69E2" w:rsidR="00EC11AA" w:rsidRPr="00FB1B55" w:rsidRDefault="00EC11AA" w:rsidP="002573CE">
    <w:pPr>
      <w:pStyle w:val="Header"/>
      <w:tabs>
        <w:tab w:val="clear" w:pos="5760"/>
        <w:tab w:val="clear" w:pos="7560"/>
        <w:tab w:val="center" w:pos="4680"/>
        <w:tab w:val="right" w:pos="9360"/>
      </w:tabs>
      <w:jc w:val="center"/>
      <w:rPr>
        <w:rFonts w:ascii="Arial" w:hAnsi="Arial" w:cs="Arial"/>
        <w:b/>
        <w:noProof/>
        <w:sz w:val="16"/>
        <w:szCs w:val="16"/>
      </w:rPr>
    </w:pPr>
    <w:r w:rsidRPr="00FB1B55">
      <w:rPr>
        <w:rFonts w:ascii="Arial" w:hAnsi="Arial" w:cs="Arial"/>
        <w:b/>
        <w:sz w:val="16"/>
        <w:szCs w:val="16"/>
      </w:rPr>
      <w:t>Competition Sensitive/Astronics AeroSat Corporation Proprietary Data</w:t>
    </w:r>
  </w:p>
  <w:p w14:paraId="18E0A2FF" w14:textId="77777777" w:rsidR="00EC11AA" w:rsidRDefault="00EC11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6B072C" w14:textId="77777777" w:rsidR="00A41C90" w:rsidRDefault="00A41C90" w:rsidP="00EF5587">
      <w:r>
        <w:separator/>
      </w:r>
    </w:p>
    <w:p w14:paraId="52FEE4EC" w14:textId="77777777" w:rsidR="00A41C90" w:rsidRDefault="00A41C90"/>
  </w:footnote>
  <w:footnote w:type="continuationSeparator" w:id="0">
    <w:p w14:paraId="175FE26C" w14:textId="77777777" w:rsidR="00A41C90" w:rsidRDefault="00A41C90" w:rsidP="00EF5587">
      <w:r>
        <w:continuationSeparator/>
      </w:r>
    </w:p>
    <w:p w14:paraId="547E130A" w14:textId="77777777" w:rsidR="00A41C90" w:rsidRDefault="00A41C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00D50" w14:textId="67B0E786" w:rsidR="00EC11AA" w:rsidRPr="00FF10A1" w:rsidRDefault="00EC11AA">
    <w:pPr>
      <w:pStyle w:val="Headertext"/>
      <w:pBdr>
        <w:bottom w:val="single" w:sz="8" w:space="1" w:color="1F497D" w:themeColor="text2"/>
      </w:pBdr>
      <w:tabs>
        <w:tab w:val="clear" w:pos="5202"/>
        <w:tab w:val="left" w:pos="4140"/>
      </w:tabs>
      <w:ind w:firstLine="4320"/>
      <w:rPr>
        <w:rFonts w:ascii="Arial" w:hAnsi="Arial" w:cs="Arial"/>
        <w:b/>
        <w:color w:val="002C4E"/>
        <w:sz w:val="16"/>
        <w:szCs w:val="16"/>
        <w:rPrChange w:id="1763" w:author="Smullen, Lizz" w:date="2016-02-10T22:18:00Z">
          <w:rPr>
            <w:rFonts w:ascii="Arial" w:hAnsi="Arial" w:cs="Arial"/>
            <w:b/>
            <w:sz w:val="16"/>
            <w:szCs w:val="16"/>
          </w:rPr>
        </w:rPrChange>
      </w:rPr>
      <w:pPrChange w:id="1764" w:author="Smullen, Lizz" w:date="2016-02-11T09:02:00Z">
        <w:pPr>
          <w:pStyle w:val="Headertext"/>
          <w:pBdr>
            <w:bottom w:val="single" w:sz="8" w:space="1" w:color="1F497D" w:themeColor="text2"/>
          </w:pBdr>
          <w:tabs>
            <w:tab w:val="clear" w:pos="5202"/>
            <w:tab w:val="left" w:pos="4140"/>
          </w:tabs>
        </w:pPr>
      </w:pPrChange>
    </w:pPr>
    <w:ins w:id="1765" w:author="Smullen, Lizz" w:date="2016-02-10T20:17:00Z">
      <w:r w:rsidRPr="00FF10A1">
        <w:rPr>
          <w:rFonts w:ascii="Arial" w:hAnsi="Arial" w:cs="Arial"/>
          <w:b/>
          <w:noProof/>
          <w:color w:val="002C4E"/>
          <w:sz w:val="16"/>
          <w:szCs w:val="16"/>
          <w:rPrChange w:id="1766" w:author="Unknown">
            <w:rPr>
              <w:rFonts w:ascii="Arial" w:hAnsi="Arial" w:cs="Arial"/>
              <w:b/>
              <w:noProof/>
              <w:sz w:val="16"/>
              <w:szCs w:val="16"/>
            </w:rPr>
          </w:rPrChange>
        </w:rPr>
        <w:drawing>
          <wp:anchor distT="0" distB="0" distL="114300" distR="114300" simplePos="0" relativeHeight="251659264" behindDoc="0" locked="0" layoutInCell="1" allowOverlap="1" wp14:anchorId="2C0F52B5" wp14:editId="03448A22">
            <wp:simplePos x="0" y="0"/>
            <wp:positionH relativeFrom="column">
              <wp:posOffset>-15875</wp:posOffset>
            </wp:positionH>
            <wp:positionV relativeFrom="paragraph">
              <wp:posOffset>57150</wp:posOffset>
            </wp:positionV>
            <wp:extent cx="641985" cy="15494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nics AeroSat Logo Pantone Solid Coated 648C (2).png"/>
                    <pic:cNvPicPr/>
                  </pic:nvPicPr>
                  <pic:blipFill>
                    <a:blip r:embed="rId1">
                      <a:extLst>
                        <a:ext uri="{28A0092B-C50C-407E-A947-70E740481C1C}">
                          <a14:useLocalDpi xmlns:a14="http://schemas.microsoft.com/office/drawing/2010/main" val="0"/>
                        </a:ext>
                      </a:extLst>
                    </a:blip>
                    <a:stretch>
                      <a:fillRect/>
                    </a:stretch>
                  </pic:blipFill>
                  <pic:spPr>
                    <a:xfrm>
                      <a:off x="0" y="0"/>
                      <a:ext cx="641985" cy="154940"/>
                    </a:xfrm>
                    <a:prstGeom prst="rect">
                      <a:avLst/>
                    </a:prstGeom>
                  </pic:spPr>
                </pic:pic>
              </a:graphicData>
            </a:graphic>
            <wp14:sizeRelV relativeFrom="margin">
              <wp14:pctHeight>0</wp14:pctHeight>
            </wp14:sizeRelV>
          </wp:anchor>
        </w:drawing>
      </w:r>
    </w:ins>
    <w:del w:id="1767" w:author="Smullen, Lizz" w:date="2016-02-10T20:15:00Z">
      <w:r w:rsidRPr="00FF10A1" w:rsidDel="003C35A2">
        <w:rPr>
          <w:rFonts w:ascii="Arial" w:hAnsi="Arial" w:cs="Arial"/>
          <w:b/>
          <w:noProof/>
          <w:color w:val="002C4E"/>
          <w:sz w:val="16"/>
          <w:szCs w:val="16"/>
          <w:rPrChange w:id="1768" w:author="Unknown">
            <w:rPr>
              <w:rFonts w:ascii="Arial" w:hAnsi="Arial" w:cs="Arial"/>
              <w:b/>
              <w:noProof/>
              <w:sz w:val="16"/>
              <w:szCs w:val="16"/>
            </w:rPr>
          </w:rPrChange>
        </w:rPr>
        <w:drawing>
          <wp:inline distT="0" distB="0" distL="0" distR="0" wp14:anchorId="0DC1B8BC" wp14:editId="452D8683">
            <wp:extent cx="640080" cy="1554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nics AeroSat Logo Pantone Solid Coated 648C (2).png"/>
                    <pic:cNvPicPr/>
                  </pic:nvPicPr>
                  <pic:blipFill>
                    <a:blip r:embed="rId1">
                      <a:extLst>
                        <a:ext uri="{28A0092B-C50C-407E-A947-70E740481C1C}">
                          <a14:useLocalDpi xmlns:a14="http://schemas.microsoft.com/office/drawing/2010/main" val="0"/>
                        </a:ext>
                      </a:extLst>
                    </a:blip>
                    <a:stretch>
                      <a:fillRect/>
                    </a:stretch>
                  </pic:blipFill>
                  <pic:spPr>
                    <a:xfrm>
                      <a:off x="0" y="0"/>
                      <a:ext cx="640080" cy="155448"/>
                    </a:xfrm>
                    <a:prstGeom prst="rect">
                      <a:avLst/>
                    </a:prstGeom>
                  </pic:spPr>
                </pic:pic>
              </a:graphicData>
            </a:graphic>
          </wp:inline>
        </w:drawing>
      </w:r>
      <w:r w:rsidRPr="00FF10A1" w:rsidDel="003C35A2">
        <w:rPr>
          <w:rFonts w:ascii="Arial" w:hAnsi="Arial" w:cs="Arial"/>
          <w:b/>
          <w:color w:val="002C4E"/>
          <w:sz w:val="16"/>
          <w:szCs w:val="16"/>
          <w:rPrChange w:id="1769" w:author="Smullen, Lizz" w:date="2016-02-10T22:18:00Z">
            <w:rPr>
              <w:rFonts w:ascii="Arial" w:hAnsi="Arial" w:cs="Arial"/>
              <w:b/>
              <w:sz w:val="16"/>
              <w:szCs w:val="16"/>
            </w:rPr>
          </w:rPrChange>
        </w:rPr>
        <w:tab/>
      </w:r>
      <w:r w:rsidRPr="00FF10A1" w:rsidDel="003C35A2">
        <w:rPr>
          <w:rFonts w:ascii="Arial" w:hAnsi="Arial" w:cs="Arial"/>
          <w:b/>
          <w:color w:val="002C4E"/>
          <w:sz w:val="16"/>
          <w:szCs w:val="16"/>
          <w:rPrChange w:id="1770" w:author="Smullen, Lizz" w:date="2016-02-10T22:18:00Z">
            <w:rPr>
              <w:rFonts w:ascii="Arial" w:hAnsi="Arial" w:cs="Arial"/>
              <w:b/>
              <w:sz w:val="16"/>
              <w:szCs w:val="16"/>
            </w:rPr>
          </w:rPrChange>
        </w:rPr>
        <w:tab/>
      </w:r>
    </w:del>
    <w:r w:rsidRPr="00FF10A1">
      <w:rPr>
        <w:rFonts w:ascii="Arial" w:hAnsi="Arial" w:cs="Arial"/>
        <w:b/>
        <w:color w:val="002C4E"/>
        <w:sz w:val="16"/>
        <w:szCs w:val="16"/>
        <w:rPrChange w:id="1771" w:author="Smullen, Lizz" w:date="2016-02-10T22:18:00Z">
          <w:rPr>
            <w:rFonts w:ascii="Arial" w:hAnsi="Arial" w:cs="Arial"/>
            <w:b/>
            <w:sz w:val="16"/>
            <w:szCs w:val="16"/>
          </w:rPr>
        </w:rPrChange>
      </w:rPr>
      <w:t>HR133/HR160 SATCOM System User and Troubleshooting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D0236" w14:textId="1CAEAA10" w:rsidR="00EC11AA" w:rsidRDefault="00EC11A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0FE1D8" w14:textId="77914FC8" w:rsidR="00EC11AA" w:rsidRDefault="00EC11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F34A1" w14:textId="0FA795F3" w:rsidR="00EC11AA" w:rsidRDefault="00EC11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A6120" w14:textId="2C24824D" w:rsidR="00EC11AA" w:rsidRDefault="00EC11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C4013E" w14:textId="21D55535" w:rsidR="00EC11AA" w:rsidRPr="002573CE" w:rsidRDefault="00EC11AA" w:rsidP="002573CE">
    <w:pPr>
      <w:pStyle w:val="Headertext"/>
      <w:pBdr>
        <w:bottom w:val="single" w:sz="8" w:space="1" w:color="1F497D" w:themeColor="text2"/>
      </w:pBdr>
      <w:tabs>
        <w:tab w:val="clear" w:pos="5202"/>
        <w:tab w:val="clear" w:pos="9360"/>
        <w:tab w:val="left" w:pos="4140"/>
        <w:tab w:val="right" w:pos="12600"/>
      </w:tabs>
      <w:rPr>
        <w:rFonts w:ascii="Arial" w:hAnsi="Arial" w:cs="Arial"/>
        <w:b/>
        <w:sz w:val="16"/>
        <w:szCs w:val="16"/>
      </w:rPr>
    </w:pPr>
    <w:r w:rsidRPr="002573CE">
      <w:rPr>
        <w:rFonts w:ascii="Arial" w:hAnsi="Arial" w:cs="Arial"/>
        <w:b/>
        <w:noProof/>
        <w:sz w:val="16"/>
        <w:szCs w:val="16"/>
      </w:rPr>
      <w:drawing>
        <wp:inline distT="0" distB="0" distL="0" distR="0" wp14:anchorId="4C8AA8BD" wp14:editId="31E22CC5">
          <wp:extent cx="731520" cy="17373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nics AeroSat Logo Pantone Solid Coated 648C (2).png"/>
                  <pic:cNvPicPr/>
                </pic:nvPicPr>
                <pic:blipFill>
                  <a:blip r:embed="rId1">
                    <a:extLst>
                      <a:ext uri="{28A0092B-C50C-407E-A947-70E740481C1C}">
                        <a14:useLocalDpi xmlns:a14="http://schemas.microsoft.com/office/drawing/2010/main" val="0"/>
                      </a:ext>
                    </a:extLst>
                  </a:blip>
                  <a:stretch>
                    <a:fillRect/>
                  </a:stretch>
                </pic:blipFill>
                <pic:spPr>
                  <a:xfrm>
                    <a:off x="0" y="0"/>
                    <a:ext cx="731520" cy="173736"/>
                  </a:xfrm>
                  <a:prstGeom prst="rect">
                    <a:avLst/>
                  </a:prstGeom>
                </pic:spPr>
              </pic:pic>
            </a:graphicData>
          </a:graphic>
        </wp:inline>
      </w:drawing>
    </w:r>
    <w:r w:rsidRPr="00FB1B55">
      <w:rPr>
        <w:rFonts w:ascii="Arial" w:hAnsi="Arial" w:cs="Arial"/>
        <w:b/>
        <w:sz w:val="16"/>
        <w:szCs w:val="16"/>
      </w:rPr>
      <w:tab/>
    </w:r>
    <w:r w:rsidRPr="00FB1B55">
      <w:rPr>
        <w:rFonts w:ascii="Arial" w:hAnsi="Arial" w:cs="Arial"/>
        <w:b/>
        <w:sz w:val="16"/>
        <w:szCs w:val="16"/>
      </w:rPr>
      <w:tab/>
    </w:r>
    <w:r>
      <w:rPr>
        <w:rFonts w:ascii="Arial" w:hAnsi="Arial" w:cs="Arial"/>
        <w:b/>
        <w:sz w:val="16"/>
        <w:szCs w:val="16"/>
      </w:rPr>
      <w:t>HR133/HR160</w:t>
    </w:r>
    <w:r w:rsidRPr="00FB1B55">
      <w:rPr>
        <w:rFonts w:ascii="Arial" w:hAnsi="Arial" w:cs="Arial"/>
        <w:b/>
        <w:sz w:val="16"/>
        <w:szCs w:val="16"/>
      </w:rPr>
      <w:t xml:space="preserve"> SATCOM System</w:t>
    </w:r>
    <w:r w:rsidRPr="005C7C39">
      <w:rPr>
        <w:rFonts w:ascii="Arial" w:hAnsi="Arial" w:cs="Arial"/>
        <w:b/>
        <w:i/>
        <w:sz w:val="16"/>
        <w:szCs w:val="16"/>
      </w:rPr>
      <w:t xml:space="preserve"> </w:t>
    </w:r>
    <w:r w:rsidRPr="002573CE">
      <w:rPr>
        <w:rFonts w:ascii="Arial" w:hAnsi="Arial" w:cs="Arial"/>
        <w:b/>
        <w:sz w:val="16"/>
        <w:szCs w:val="16"/>
      </w:rPr>
      <w:t>User and Troubleshooting Guide</w:t>
    </w:r>
  </w:p>
  <w:p w14:paraId="201AA3C1" w14:textId="77777777" w:rsidR="00EC11AA" w:rsidRDefault="00EC11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C38A97A"/>
    <w:lvl w:ilvl="0">
      <w:start w:val="1"/>
      <w:numFmt w:val="decimal"/>
      <w:lvlText w:val="%1"/>
      <w:lvlJc w:val="left"/>
      <w:pPr>
        <w:tabs>
          <w:tab w:val="num" w:pos="360"/>
        </w:tabs>
        <w:ind w:left="360" w:firstLine="0"/>
      </w:pPr>
      <w:rPr>
        <w:rFonts w:hint="default"/>
      </w:rPr>
    </w:lvl>
    <w:lvl w:ilvl="1">
      <w:start w:val="1"/>
      <w:numFmt w:val="decimal"/>
      <w:lvlText w:val="%1.%2"/>
      <w:lvlJc w:val="left"/>
      <w:pPr>
        <w:tabs>
          <w:tab w:val="num" w:pos="450"/>
        </w:tabs>
        <w:ind w:left="450" w:firstLine="0"/>
      </w:pPr>
      <w:rPr>
        <w:rFonts w:hint="default"/>
        <w:b/>
        <w:sz w:val="24"/>
        <w:szCs w:val="24"/>
      </w:rPr>
    </w:lvl>
    <w:lvl w:ilvl="2">
      <w:start w:val="1"/>
      <w:numFmt w:val="decimal"/>
      <w:lvlText w:val="%1.%2.%3"/>
      <w:lvlJc w:val="left"/>
      <w:pPr>
        <w:tabs>
          <w:tab w:val="num" w:pos="0"/>
        </w:tabs>
        <w:ind w:left="0" w:firstLine="0"/>
      </w:pPr>
      <w:rPr>
        <w:rFonts w:hint="default"/>
        <w:b/>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upperLetter"/>
      <w:lvlText w:val="Appendix %7"/>
      <w:lvlJc w:val="left"/>
      <w:pPr>
        <w:tabs>
          <w:tab w:val="num" w:pos="0"/>
        </w:tabs>
        <w:ind w:left="0" w:firstLine="0"/>
      </w:pPr>
      <w:rPr>
        <w:rFonts w:hint="default"/>
      </w:rPr>
    </w:lvl>
    <w:lvl w:ilvl="7">
      <w:start w:val="1"/>
      <w:numFmt w:val="decimal"/>
      <w:lvlText w:val="%7.%8"/>
      <w:lvlJc w:val="left"/>
      <w:pPr>
        <w:tabs>
          <w:tab w:val="num" w:pos="0"/>
        </w:tabs>
        <w:ind w:left="0" w:firstLine="0"/>
      </w:pPr>
      <w:rPr>
        <w:rFonts w:hint="default"/>
      </w:rPr>
    </w:lvl>
    <w:lvl w:ilvl="8">
      <w:start w:val="1"/>
      <w:numFmt w:val="decimal"/>
      <w:lvlText w:val="%7.%8.%9"/>
      <w:lvlJc w:val="left"/>
      <w:pPr>
        <w:tabs>
          <w:tab w:val="num" w:pos="0"/>
        </w:tabs>
        <w:ind w:left="0" w:firstLine="0"/>
      </w:pPr>
      <w:rPr>
        <w:rFonts w:hint="default"/>
      </w:rPr>
    </w:lvl>
  </w:abstractNum>
  <w:abstractNum w:abstractNumId="1">
    <w:nsid w:val="00000003"/>
    <w:multiLevelType w:val="multilevel"/>
    <w:tmpl w:val="00000003"/>
    <w:name w:val="WW8Num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4"/>
    <w:multiLevelType w:val="singleLevel"/>
    <w:tmpl w:val="00000004"/>
    <w:name w:val="WW8Num5"/>
    <w:lvl w:ilvl="0">
      <w:start w:val="1"/>
      <w:numFmt w:val="decimal"/>
      <w:lvlText w:val="%1."/>
      <w:lvlJc w:val="left"/>
      <w:pPr>
        <w:tabs>
          <w:tab w:val="num" w:pos="720"/>
        </w:tabs>
        <w:ind w:left="720" w:hanging="360"/>
      </w:pPr>
    </w:lvl>
  </w:abstractNum>
  <w:abstractNum w:abstractNumId="3">
    <w:nsid w:val="00000005"/>
    <w:multiLevelType w:val="singleLevel"/>
    <w:tmpl w:val="00000005"/>
    <w:name w:val="WW8Num6"/>
    <w:lvl w:ilvl="0">
      <w:start w:val="1"/>
      <w:numFmt w:val="decimal"/>
      <w:lvlText w:val="%1."/>
      <w:lvlJc w:val="left"/>
      <w:pPr>
        <w:tabs>
          <w:tab w:val="num" w:pos="720"/>
        </w:tabs>
        <w:ind w:left="720" w:hanging="360"/>
      </w:pPr>
    </w:lvl>
  </w:abstractNum>
  <w:abstractNum w:abstractNumId="4">
    <w:nsid w:val="00000006"/>
    <w:multiLevelType w:val="singleLevel"/>
    <w:tmpl w:val="00000006"/>
    <w:name w:val="WW8Num8"/>
    <w:lvl w:ilvl="0">
      <w:start w:val="1"/>
      <w:numFmt w:val="bullet"/>
      <w:lvlText w:val=""/>
      <w:lvlJc w:val="left"/>
      <w:pPr>
        <w:tabs>
          <w:tab w:val="num" w:pos="1800"/>
        </w:tabs>
        <w:ind w:left="1800" w:hanging="360"/>
      </w:pPr>
      <w:rPr>
        <w:rFonts w:ascii="Symbol" w:hAnsi="Symbol"/>
      </w:rPr>
    </w:lvl>
  </w:abstractNum>
  <w:abstractNum w:abstractNumId="5">
    <w:nsid w:val="00000007"/>
    <w:multiLevelType w:val="multilevel"/>
    <w:tmpl w:val="00000007"/>
    <w:name w:val="WW8Num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8"/>
    <w:multiLevelType w:val="singleLevel"/>
    <w:tmpl w:val="00000008"/>
    <w:name w:val="WW8Num14"/>
    <w:lvl w:ilvl="0">
      <w:start w:val="1"/>
      <w:numFmt w:val="bullet"/>
      <w:lvlText w:val=""/>
      <w:lvlJc w:val="left"/>
      <w:pPr>
        <w:tabs>
          <w:tab w:val="num" w:pos="994"/>
        </w:tabs>
        <w:ind w:left="994" w:hanging="360"/>
      </w:pPr>
      <w:rPr>
        <w:rFonts w:ascii="Symbol" w:hAnsi="Symbol"/>
      </w:rPr>
    </w:lvl>
  </w:abstractNum>
  <w:abstractNum w:abstractNumId="7">
    <w:nsid w:val="010F5CAC"/>
    <w:multiLevelType w:val="hybridMultilevel"/>
    <w:tmpl w:val="17D0C5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025A7296"/>
    <w:multiLevelType w:val="hybridMultilevel"/>
    <w:tmpl w:val="8EC6A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2AC29A0"/>
    <w:multiLevelType w:val="hybridMultilevel"/>
    <w:tmpl w:val="FE966DBC"/>
    <w:lvl w:ilvl="0" w:tplc="3E64EC66">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F0293"/>
    <w:multiLevelType w:val="hybridMultilevel"/>
    <w:tmpl w:val="DAE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34167D"/>
    <w:multiLevelType w:val="hybridMultilevel"/>
    <w:tmpl w:val="8DA47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1F4DA1"/>
    <w:multiLevelType w:val="hybridMultilevel"/>
    <w:tmpl w:val="7D6C1D5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8502DB"/>
    <w:multiLevelType w:val="hybridMultilevel"/>
    <w:tmpl w:val="9154B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D756C2"/>
    <w:multiLevelType w:val="hybridMultilevel"/>
    <w:tmpl w:val="46BAA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5314F7D"/>
    <w:multiLevelType w:val="hybridMultilevel"/>
    <w:tmpl w:val="7370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737760C"/>
    <w:multiLevelType w:val="multilevel"/>
    <w:tmpl w:val="0A0CE654"/>
    <w:lvl w:ilvl="0">
      <w:start w:val="1"/>
      <w:numFmt w:val="decimal"/>
      <w:lvlText w:val="%1"/>
      <w:lvlJc w:val="left"/>
      <w:pPr>
        <w:tabs>
          <w:tab w:val="num" w:pos="360"/>
        </w:tabs>
        <w:ind w:left="360" w:firstLine="0"/>
      </w:pPr>
      <w:rPr>
        <w:rFonts w:hint="default"/>
      </w:rPr>
    </w:lvl>
    <w:lvl w:ilvl="1">
      <w:start w:val="1"/>
      <w:numFmt w:val="decimal"/>
      <w:lvlText w:val="%1.%2"/>
      <w:lvlJc w:val="left"/>
      <w:pPr>
        <w:tabs>
          <w:tab w:val="num" w:pos="450"/>
        </w:tabs>
        <w:ind w:left="450" w:firstLine="0"/>
      </w:pPr>
      <w:rPr>
        <w:rFonts w:hint="default"/>
        <w:b/>
        <w:sz w:val="24"/>
        <w:szCs w:val="24"/>
      </w:rPr>
    </w:lvl>
    <w:lvl w:ilvl="2">
      <w:start w:val="1"/>
      <w:numFmt w:val="decimal"/>
      <w:lvlText w:val="%1.%2.%3"/>
      <w:lvlJc w:val="left"/>
      <w:pPr>
        <w:tabs>
          <w:tab w:val="num" w:pos="0"/>
        </w:tabs>
        <w:ind w:left="0" w:firstLine="0"/>
      </w:pPr>
      <w:rPr>
        <w:rFonts w:hint="default"/>
        <w:b/>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upperLetter"/>
      <w:lvlText w:val="Appendix %7"/>
      <w:lvlJc w:val="left"/>
      <w:pPr>
        <w:tabs>
          <w:tab w:val="num" w:pos="0"/>
        </w:tabs>
        <w:ind w:left="0" w:firstLine="0"/>
      </w:pPr>
      <w:rPr>
        <w:rFonts w:hint="default"/>
      </w:rPr>
    </w:lvl>
    <w:lvl w:ilvl="7">
      <w:start w:val="1"/>
      <w:numFmt w:val="decimal"/>
      <w:lvlText w:val="%7.%8"/>
      <w:lvlJc w:val="left"/>
      <w:pPr>
        <w:tabs>
          <w:tab w:val="num" w:pos="0"/>
        </w:tabs>
        <w:ind w:left="0" w:firstLine="0"/>
      </w:pPr>
      <w:rPr>
        <w:rFonts w:hint="default"/>
      </w:rPr>
    </w:lvl>
    <w:lvl w:ilvl="8">
      <w:start w:val="1"/>
      <w:numFmt w:val="decimal"/>
      <w:lvlText w:val="%7.%8.%9"/>
      <w:lvlJc w:val="left"/>
      <w:pPr>
        <w:tabs>
          <w:tab w:val="num" w:pos="0"/>
        </w:tabs>
        <w:ind w:left="0" w:firstLine="0"/>
      </w:pPr>
      <w:rPr>
        <w:rFonts w:hint="default"/>
      </w:rPr>
    </w:lvl>
  </w:abstractNum>
  <w:abstractNum w:abstractNumId="17">
    <w:nsid w:val="07B71CD2"/>
    <w:multiLevelType w:val="hybridMultilevel"/>
    <w:tmpl w:val="D04A2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86119CE"/>
    <w:multiLevelType w:val="hybridMultilevel"/>
    <w:tmpl w:val="5EEC1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99A1A95"/>
    <w:multiLevelType w:val="hybridMultilevel"/>
    <w:tmpl w:val="D5D4C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B49193F"/>
    <w:multiLevelType w:val="hybridMultilevel"/>
    <w:tmpl w:val="7ED88E7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BE86988"/>
    <w:multiLevelType w:val="hybridMultilevel"/>
    <w:tmpl w:val="B316F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C3503CE"/>
    <w:multiLevelType w:val="multilevel"/>
    <w:tmpl w:val="5DEA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D3F6C6E"/>
    <w:multiLevelType w:val="hybridMultilevel"/>
    <w:tmpl w:val="4646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D7C03BE"/>
    <w:multiLevelType w:val="hybridMultilevel"/>
    <w:tmpl w:val="62DE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F183F8B"/>
    <w:multiLevelType w:val="hybridMultilevel"/>
    <w:tmpl w:val="09CE9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F1D0CA2"/>
    <w:multiLevelType w:val="hybridMultilevel"/>
    <w:tmpl w:val="4EC44664"/>
    <w:lvl w:ilvl="0" w:tplc="B02C2030">
      <w:start w:val="1"/>
      <w:numFmt w:val="decimal"/>
      <w:lvlText w:val="1.%1"/>
      <w:lvlJc w:val="right"/>
      <w:pPr>
        <w:ind w:left="360" w:hanging="360"/>
      </w:pPr>
      <w:rPr>
        <w:rFonts w:ascii="Arial" w:hAnsi="Arial" w:hint="default"/>
        <w:b/>
        <w:i w:val="0"/>
        <w:color w:val="00206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nsid w:val="0F6A780D"/>
    <w:multiLevelType w:val="hybridMultilevel"/>
    <w:tmpl w:val="7A081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FA56C0D"/>
    <w:multiLevelType w:val="hybridMultilevel"/>
    <w:tmpl w:val="EBD0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20A43EC"/>
    <w:multiLevelType w:val="hybridMultilevel"/>
    <w:tmpl w:val="A99A0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23B05A3"/>
    <w:multiLevelType w:val="hybridMultilevel"/>
    <w:tmpl w:val="DC4A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2631DEF"/>
    <w:multiLevelType w:val="hybridMultilevel"/>
    <w:tmpl w:val="256A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31B338D"/>
    <w:multiLevelType w:val="hybridMultilevel"/>
    <w:tmpl w:val="0000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4373146"/>
    <w:multiLevelType w:val="hybridMultilevel"/>
    <w:tmpl w:val="077A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7B1FA0"/>
    <w:multiLevelType w:val="hybridMultilevel"/>
    <w:tmpl w:val="F6966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16C42083"/>
    <w:multiLevelType w:val="multilevel"/>
    <w:tmpl w:val="A08A76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16F01D8E"/>
    <w:multiLevelType w:val="hybridMultilevel"/>
    <w:tmpl w:val="2652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6FC64D3"/>
    <w:multiLevelType w:val="hybridMultilevel"/>
    <w:tmpl w:val="6ADCF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74565BB"/>
    <w:multiLevelType w:val="hybridMultilevel"/>
    <w:tmpl w:val="8CA6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8121E5F"/>
    <w:multiLevelType w:val="hybridMultilevel"/>
    <w:tmpl w:val="0250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86E73D1"/>
    <w:multiLevelType w:val="hybridMultilevel"/>
    <w:tmpl w:val="D956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9632B39"/>
    <w:multiLevelType w:val="hybridMultilevel"/>
    <w:tmpl w:val="D0CA8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9994A54"/>
    <w:multiLevelType w:val="hybridMultilevel"/>
    <w:tmpl w:val="197E6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9E77412"/>
    <w:multiLevelType w:val="hybridMultilevel"/>
    <w:tmpl w:val="48EC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9EE65A8"/>
    <w:multiLevelType w:val="hybridMultilevel"/>
    <w:tmpl w:val="50808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A83581F"/>
    <w:multiLevelType w:val="hybridMultilevel"/>
    <w:tmpl w:val="44168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B4F69C8"/>
    <w:multiLevelType w:val="hybridMultilevel"/>
    <w:tmpl w:val="BF860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B6F170C"/>
    <w:multiLevelType w:val="hybridMultilevel"/>
    <w:tmpl w:val="BA0C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C966A76"/>
    <w:multiLevelType w:val="hybridMultilevel"/>
    <w:tmpl w:val="68A02AF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D8E08FC"/>
    <w:multiLevelType w:val="hybridMultilevel"/>
    <w:tmpl w:val="0028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DAD2FB2"/>
    <w:multiLevelType w:val="hybridMultilevel"/>
    <w:tmpl w:val="9D72A8F4"/>
    <w:lvl w:ilvl="0" w:tplc="000504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nsid w:val="1DBF6D1B"/>
    <w:multiLevelType w:val="hybridMultilevel"/>
    <w:tmpl w:val="DA9C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DDA7C05"/>
    <w:multiLevelType w:val="hybridMultilevel"/>
    <w:tmpl w:val="42681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0116D8B"/>
    <w:multiLevelType w:val="multilevel"/>
    <w:tmpl w:val="C41AD0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3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nsid w:val="209657C1"/>
    <w:multiLevelType w:val="hybridMultilevel"/>
    <w:tmpl w:val="575E1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1BE2F1E"/>
    <w:multiLevelType w:val="multilevel"/>
    <w:tmpl w:val="A2CC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22A6065"/>
    <w:multiLevelType w:val="hybridMultilevel"/>
    <w:tmpl w:val="BAFE4E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3E1236B"/>
    <w:multiLevelType w:val="hybridMultilevel"/>
    <w:tmpl w:val="FA52C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440766F"/>
    <w:multiLevelType w:val="multilevel"/>
    <w:tmpl w:val="A354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46852A5"/>
    <w:multiLevelType w:val="hybridMultilevel"/>
    <w:tmpl w:val="70A294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249C38E2"/>
    <w:multiLevelType w:val="hybridMultilevel"/>
    <w:tmpl w:val="C41E2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4F212D6"/>
    <w:multiLevelType w:val="hybridMultilevel"/>
    <w:tmpl w:val="89BA2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72E403C"/>
    <w:multiLevelType w:val="hybridMultilevel"/>
    <w:tmpl w:val="DFA07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81906B0"/>
    <w:multiLevelType w:val="hybridMultilevel"/>
    <w:tmpl w:val="4E9E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9584E50"/>
    <w:multiLevelType w:val="multilevel"/>
    <w:tmpl w:val="C6D094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2A6A66A1"/>
    <w:multiLevelType w:val="hybridMultilevel"/>
    <w:tmpl w:val="C87823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Tahoma"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Tahoma"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D722D23"/>
    <w:multiLevelType w:val="multilevel"/>
    <w:tmpl w:val="FB8A7704"/>
    <w:lvl w:ilvl="0">
      <w:start w:val="1"/>
      <w:numFmt w:val="decimal"/>
      <w:lvlText w:val="%1"/>
      <w:lvlJc w:val="left"/>
      <w:pPr>
        <w:tabs>
          <w:tab w:val="num" w:pos="360"/>
        </w:tabs>
        <w:ind w:left="360" w:firstLine="0"/>
      </w:pPr>
      <w:rPr>
        <w:rFonts w:hint="default"/>
      </w:rPr>
    </w:lvl>
    <w:lvl w:ilvl="1">
      <w:start w:val="1"/>
      <w:numFmt w:val="decimal"/>
      <w:lvlText w:val="%1.%2"/>
      <w:lvlJc w:val="left"/>
      <w:pPr>
        <w:tabs>
          <w:tab w:val="num" w:pos="450"/>
        </w:tabs>
        <w:ind w:left="450" w:firstLine="0"/>
      </w:pPr>
      <w:rPr>
        <w:rFonts w:hint="default"/>
        <w:b/>
        <w:sz w:val="24"/>
        <w:szCs w:val="24"/>
      </w:rPr>
    </w:lvl>
    <w:lvl w:ilvl="2">
      <w:start w:val="1"/>
      <w:numFmt w:val="decimal"/>
      <w:lvlText w:val="%1.%2.%3"/>
      <w:lvlJc w:val="left"/>
      <w:pPr>
        <w:tabs>
          <w:tab w:val="num" w:pos="0"/>
        </w:tabs>
        <w:ind w:left="0" w:firstLine="0"/>
      </w:pPr>
      <w:rPr>
        <w:rFonts w:hint="default"/>
        <w:b/>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upperLetter"/>
      <w:lvlText w:val="Appendix %7"/>
      <w:lvlJc w:val="left"/>
      <w:pPr>
        <w:tabs>
          <w:tab w:val="num" w:pos="0"/>
        </w:tabs>
        <w:ind w:left="0" w:firstLine="0"/>
      </w:pPr>
      <w:rPr>
        <w:rFonts w:hint="default"/>
      </w:rPr>
    </w:lvl>
    <w:lvl w:ilvl="7">
      <w:start w:val="1"/>
      <w:numFmt w:val="decimal"/>
      <w:lvlText w:val="%7.%8"/>
      <w:lvlJc w:val="left"/>
      <w:pPr>
        <w:tabs>
          <w:tab w:val="num" w:pos="0"/>
        </w:tabs>
        <w:ind w:left="0" w:firstLine="0"/>
      </w:pPr>
      <w:rPr>
        <w:rFonts w:hint="default"/>
      </w:rPr>
    </w:lvl>
    <w:lvl w:ilvl="8">
      <w:start w:val="1"/>
      <w:numFmt w:val="decimal"/>
      <w:lvlText w:val="%7.%8.%9"/>
      <w:lvlJc w:val="left"/>
      <w:pPr>
        <w:tabs>
          <w:tab w:val="num" w:pos="0"/>
        </w:tabs>
        <w:ind w:left="0" w:firstLine="0"/>
      </w:pPr>
      <w:rPr>
        <w:rFonts w:hint="default"/>
      </w:rPr>
    </w:lvl>
  </w:abstractNum>
  <w:abstractNum w:abstractNumId="67">
    <w:nsid w:val="2E745B5D"/>
    <w:multiLevelType w:val="hybridMultilevel"/>
    <w:tmpl w:val="5A32A3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E9958D7"/>
    <w:multiLevelType w:val="hybridMultilevel"/>
    <w:tmpl w:val="FE3AC29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EAB00AD"/>
    <w:multiLevelType w:val="hybridMultilevel"/>
    <w:tmpl w:val="7E282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2F271C9D"/>
    <w:multiLevelType w:val="hybridMultilevel"/>
    <w:tmpl w:val="BF7E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F4E0DB4"/>
    <w:multiLevelType w:val="hybridMultilevel"/>
    <w:tmpl w:val="EA5C8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01A1010"/>
    <w:multiLevelType w:val="hybridMultilevel"/>
    <w:tmpl w:val="F77039A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1C35371"/>
    <w:multiLevelType w:val="hybridMultilevel"/>
    <w:tmpl w:val="A274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42940CE"/>
    <w:multiLevelType w:val="multilevel"/>
    <w:tmpl w:val="D07E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63C49DA"/>
    <w:multiLevelType w:val="hybridMultilevel"/>
    <w:tmpl w:val="8C60E50E"/>
    <w:lvl w:ilvl="0" w:tplc="E79E2748">
      <w:start w:val="1"/>
      <w:numFmt w:val="decimal"/>
      <w:lvlText w:val="3.%1"/>
      <w:lvlJc w:val="left"/>
      <w:pPr>
        <w:ind w:left="360" w:hanging="360"/>
      </w:pPr>
      <w:rPr>
        <w:rFonts w:hint="default"/>
        <w:b/>
        <w:i w:val="0"/>
        <w:sz w:val="2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6">
    <w:nsid w:val="36D124F0"/>
    <w:multiLevelType w:val="hybridMultilevel"/>
    <w:tmpl w:val="A218E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370338DD"/>
    <w:multiLevelType w:val="hybridMultilevel"/>
    <w:tmpl w:val="585E6E12"/>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74106D4"/>
    <w:multiLevelType w:val="hybridMultilevel"/>
    <w:tmpl w:val="20F0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9133BCC"/>
    <w:multiLevelType w:val="hybridMultilevel"/>
    <w:tmpl w:val="869C9D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A047005"/>
    <w:multiLevelType w:val="hybridMultilevel"/>
    <w:tmpl w:val="8E1AE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AF504B0"/>
    <w:multiLevelType w:val="hybridMultilevel"/>
    <w:tmpl w:val="2F9CCC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DC158CB"/>
    <w:multiLevelType w:val="hybridMultilevel"/>
    <w:tmpl w:val="54046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05C5165"/>
    <w:multiLevelType w:val="hybridMultilevel"/>
    <w:tmpl w:val="1F16E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1DE291A"/>
    <w:multiLevelType w:val="hybridMultilevel"/>
    <w:tmpl w:val="9D08A3B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29929B7"/>
    <w:multiLevelType w:val="hybridMultilevel"/>
    <w:tmpl w:val="3C86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3462870"/>
    <w:multiLevelType w:val="hybridMultilevel"/>
    <w:tmpl w:val="1728E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4506773"/>
    <w:multiLevelType w:val="hybridMultilevel"/>
    <w:tmpl w:val="CD6E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49833F7"/>
    <w:multiLevelType w:val="hybridMultilevel"/>
    <w:tmpl w:val="4790E0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nsid w:val="453D0989"/>
    <w:multiLevelType w:val="multilevel"/>
    <w:tmpl w:val="D0086DA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45686997"/>
    <w:multiLevelType w:val="hybridMultilevel"/>
    <w:tmpl w:val="A61E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6A26C04"/>
    <w:multiLevelType w:val="hybridMultilevel"/>
    <w:tmpl w:val="9D123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72F2186"/>
    <w:multiLevelType w:val="hybridMultilevel"/>
    <w:tmpl w:val="0F521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73A2E60"/>
    <w:multiLevelType w:val="multilevel"/>
    <w:tmpl w:val="6D6C28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nsid w:val="488B49CE"/>
    <w:multiLevelType w:val="hybridMultilevel"/>
    <w:tmpl w:val="755C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9FC034B"/>
    <w:multiLevelType w:val="hybridMultilevel"/>
    <w:tmpl w:val="25B8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A084C57"/>
    <w:multiLevelType w:val="hybridMultilevel"/>
    <w:tmpl w:val="6DBAD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A3E7317"/>
    <w:multiLevelType w:val="hybridMultilevel"/>
    <w:tmpl w:val="B56E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AA435A3"/>
    <w:multiLevelType w:val="multilevel"/>
    <w:tmpl w:val="BC0C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AEC7950"/>
    <w:multiLevelType w:val="hybridMultilevel"/>
    <w:tmpl w:val="83DA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C617CD4"/>
    <w:multiLevelType w:val="hybridMultilevel"/>
    <w:tmpl w:val="2E5043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EB2723"/>
    <w:multiLevelType w:val="hybridMultilevel"/>
    <w:tmpl w:val="2CFC1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4D711B82"/>
    <w:multiLevelType w:val="hybridMultilevel"/>
    <w:tmpl w:val="07A6A6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4DD0627F"/>
    <w:multiLevelType w:val="hybridMultilevel"/>
    <w:tmpl w:val="5A32A3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0144A10"/>
    <w:multiLevelType w:val="hybridMultilevel"/>
    <w:tmpl w:val="1A662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501F036E"/>
    <w:multiLevelType w:val="hybridMultilevel"/>
    <w:tmpl w:val="A18CF228"/>
    <w:lvl w:ilvl="0" w:tplc="000504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0C718B2"/>
    <w:multiLevelType w:val="hybridMultilevel"/>
    <w:tmpl w:val="4A343A2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07">
    <w:nsid w:val="51381DCC"/>
    <w:multiLevelType w:val="hybridMultilevel"/>
    <w:tmpl w:val="B42CAB9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16C632A"/>
    <w:multiLevelType w:val="hybridMultilevel"/>
    <w:tmpl w:val="3BBE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47F503F"/>
    <w:multiLevelType w:val="hybridMultilevel"/>
    <w:tmpl w:val="B05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501604A"/>
    <w:multiLevelType w:val="multilevel"/>
    <w:tmpl w:val="5E124E6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nsid w:val="55502328"/>
    <w:multiLevelType w:val="hybridMultilevel"/>
    <w:tmpl w:val="C476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69C5A85"/>
    <w:multiLevelType w:val="hybridMultilevel"/>
    <w:tmpl w:val="C382E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A82B5B"/>
    <w:multiLevelType w:val="hybridMultilevel"/>
    <w:tmpl w:val="1EC83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6FA0711"/>
    <w:multiLevelType w:val="multilevel"/>
    <w:tmpl w:val="21E48138"/>
    <w:lvl w:ilvl="0">
      <w:start w:val="1"/>
      <w:numFmt w:val="decimal"/>
      <w:lvlText w:val="%1"/>
      <w:lvlJc w:val="left"/>
      <w:pPr>
        <w:tabs>
          <w:tab w:val="num" w:pos="360"/>
        </w:tabs>
        <w:ind w:left="360" w:firstLine="0"/>
      </w:pPr>
      <w:rPr>
        <w:rFonts w:hint="default"/>
      </w:rPr>
    </w:lvl>
    <w:lvl w:ilvl="1">
      <w:start w:val="1"/>
      <w:numFmt w:val="decimal"/>
      <w:lvlText w:val="1.%2"/>
      <w:lvlJc w:val="right"/>
      <w:pPr>
        <w:tabs>
          <w:tab w:val="num" w:pos="270"/>
        </w:tabs>
        <w:ind w:left="270" w:firstLine="0"/>
      </w:pPr>
      <w:rPr>
        <w:rFonts w:ascii="Arial" w:hAnsi="Arial" w:hint="default"/>
        <w:b/>
        <w:i w:val="0"/>
        <w:color w:val="auto"/>
        <w:sz w:val="20"/>
        <w:szCs w:val="24"/>
      </w:rPr>
    </w:lvl>
    <w:lvl w:ilvl="2">
      <w:start w:val="1"/>
      <w:numFmt w:val="decimal"/>
      <w:lvlText w:val="%1.%2.%3"/>
      <w:lvlJc w:val="left"/>
      <w:pPr>
        <w:tabs>
          <w:tab w:val="num" w:pos="0"/>
        </w:tabs>
        <w:ind w:left="0" w:firstLine="0"/>
      </w:pPr>
      <w:rPr>
        <w:rFonts w:hint="default"/>
        <w:b/>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upperLetter"/>
      <w:lvlText w:val="Appendix %7"/>
      <w:lvlJc w:val="left"/>
      <w:pPr>
        <w:tabs>
          <w:tab w:val="num" w:pos="0"/>
        </w:tabs>
        <w:ind w:left="0" w:firstLine="0"/>
      </w:pPr>
      <w:rPr>
        <w:rFonts w:hint="default"/>
      </w:rPr>
    </w:lvl>
    <w:lvl w:ilvl="7">
      <w:start w:val="1"/>
      <w:numFmt w:val="decimal"/>
      <w:lvlText w:val="%7.%8"/>
      <w:lvlJc w:val="left"/>
      <w:pPr>
        <w:tabs>
          <w:tab w:val="num" w:pos="0"/>
        </w:tabs>
        <w:ind w:left="0" w:firstLine="0"/>
      </w:pPr>
      <w:rPr>
        <w:rFonts w:hint="default"/>
      </w:rPr>
    </w:lvl>
    <w:lvl w:ilvl="8">
      <w:start w:val="1"/>
      <w:numFmt w:val="decimal"/>
      <w:lvlText w:val="%7.%8.%9"/>
      <w:lvlJc w:val="left"/>
      <w:pPr>
        <w:tabs>
          <w:tab w:val="num" w:pos="0"/>
        </w:tabs>
        <w:ind w:left="0" w:firstLine="0"/>
      </w:pPr>
      <w:rPr>
        <w:rFonts w:hint="default"/>
      </w:rPr>
    </w:lvl>
  </w:abstractNum>
  <w:abstractNum w:abstractNumId="115">
    <w:nsid w:val="571E5F4D"/>
    <w:multiLevelType w:val="hybridMultilevel"/>
    <w:tmpl w:val="95DA4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8644829"/>
    <w:multiLevelType w:val="hybridMultilevel"/>
    <w:tmpl w:val="030647F8"/>
    <w:lvl w:ilvl="0" w:tplc="EF8C4EE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A287B27"/>
    <w:multiLevelType w:val="hybridMultilevel"/>
    <w:tmpl w:val="17BE2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AA65833"/>
    <w:multiLevelType w:val="hybridMultilevel"/>
    <w:tmpl w:val="B51A3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AE71BF0"/>
    <w:multiLevelType w:val="hybridMultilevel"/>
    <w:tmpl w:val="5666DC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B516B02"/>
    <w:multiLevelType w:val="hybridMultilevel"/>
    <w:tmpl w:val="B0BE14B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BC1328E"/>
    <w:multiLevelType w:val="hybridMultilevel"/>
    <w:tmpl w:val="72F8F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CF1535E"/>
    <w:multiLevelType w:val="hybridMultilevel"/>
    <w:tmpl w:val="1CD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5D205322"/>
    <w:multiLevelType w:val="hybridMultilevel"/>
    <w:tmpl w:val="2C3C51C8"/>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nsid w:val="5D3346DD"/>
    <w:multiLevelType w:val="hybridMultilevel"/>
    <w:tmpl w:val="6E6A5B78"/>
    <w:lvl w:ilvl="0" w:tplc="AA0C25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E8D09E4"/>
    <w:multiLevelType w:val="hybridMultilevel"/>
    <w:tmpl w:val="40B017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5FBD1547"/>
    <w:multiLevelType w:val="hybridMultilevel"/>
    <w:tmpl w:val="D786B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23E3216"/>
    <w:multiLevelType w:val="hybridMultilevel"/>
    <w:tmpl w:val="4BC07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70B5D59"/>
    <w:multiLevelType w:val="hybridMultilevel"/>
    <w:tmpl w:val="DF7C52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74767DA"/>
    <w:multiLevelType w:val="hybridMultilevel"/>
    <w:tmpl w:val="A3DA60A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8845D42"/>
    <w:multiLevelType w:val="hybridMultilevel"/>
    <w:tmpl w:val="F9CC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A080D1F"/>
    <w:multiLevelType w:val="hybridMultilevel"/>
    <w:tmpl w:val="D8749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BDB6F48"/>
    <w:multiLevelType w:val="hybridMultilevel"/>
    <w:tmpl w:val="BF72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C3029E9"/>
    <w:multiLevelType w:val="hybridMultilevel"/>
    <w:tmpl w:val="2A0C98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nsid w:val="6E213F1A"/>
    <w:multiLevelType w:val="hybridMultilevel"/>
    <w:tmpl w:val="2416B8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2C56C8"/>
    <w:multiLevelType w:val="hybridMultilevel"/>
    <w:tmpl w:val="0FD4B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E6E4D05"/>
    <w:multiLevelType w:val="multilevel"/>
    <w:tmpl w:val="12F8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EDC4734"/>
    <w:multiLevelType w:val="hybridMultilevel"/>
    <w:tmpl w:val="4CCEE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F1A09C4"/>
    <w:multiLevelType w:val="hybridMultilevel"/>
    <w:tmpl w:val="901CEF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9">
    <w:nsid w:val="6F1C55A2"/>
    <w:multiLevelType w:val="hybridMultilevel"/>
    <w:tmpl w:val="EF30A0D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F3F0B10"/>
    <w:multiLevelType w:val="hybridMultilevel"/>
    <w:tmpl w:val="2D1041A4"/>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41">
    <w:nsid w:val="70C46029"/>
    <w:multiLevelType w:val="hybridMultilevel"/>
    <w:tmpl w:val="ABD4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0DD282E"/>
    <w:multiLevelType w:val="hybridMultilevel"/>
    <w:tmpl w:val="27A44200"/>
    <w:lvl w:ilvl="0" w:tplc="000504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2880D12"/>
    <w:multiLevelType w:val="hybridMultilevel"/>
    <w:tmpl w:val="374E3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3665EE7"/>
    <w:multiLevelType w:val="hybridMultilevel"/>
    <w:tmpl w:val="1862C6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D43212F8">
      <w:start w:val="9"/>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3C050F7"/>
    <w:multiLevelType w:val="hybridMultilevel"/>
    <w:tmpl w:val="5B58D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nsid w:val="75767C06"/>
    <w:multiLevelType w:val="hybridMultilevel"/>
    <w:tmpl w:val="A10E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5CD0892"/>
    <w:multiLevelType w:val="hybridMultilevel"/>
    <w:tmpl w:val="0EC6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5E108A3"/>
    <w:multiLevelType w:val="hybridMultilevel"/>
    <w:tmpl w:val="E9062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61C5727"/>
    <w:multiLevelType w:val="hybridMultilevel"/>
    <w:tmpl w:val="546C1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6277D6E"/>
    <w:multiLevelType w:val="hybridMultilevel"/>
    <w:tmpl w:val="6D7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7123DBB"/>
    <w:multiLevelType w:val="hybridMultilevel"/>
    <w:tmpl w:val="F6E44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nsid w:val="77763656"/>
    <w:multiLevelType w:val="hybridMultilevel"/>
    <w:tmpl w:val="82A2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84551E9"/>
    <w:multiLevelType w:val="multilevel"/>
    <w:tmpl w:val="8530060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4">
    <w:nsid w:val="78594CB6"/>
    <w:multiLevelType w:val="hybridMultilevel"/>
    <w:tmpl w:val="6EE82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B124720"/>
    <w:multiLevelType w:val="hybridMultilevel"/>
    <w:tmpl w:val="C9F07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B6F15F7"/>
    <w:multiLevelType w:val="hybridMultilevel"/>
    <w:tmpl w:val="D196DE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63"/>
  </w:num>
  <w:num w:numId="4">
    <w:abstractNumId w:val="113"/>
  </w:num>
  <w:num w:numId="5">
    <w:abstractNumId w:val="69"/>
  </w:num>
  <w:num w:numId="6">
    <w:abstractNumId w:val="92"/>
  </w:num>
  <w:num w:numId="7">
    <w:abstractNumId w:val="128"/>
  </w:num>
  <w:num w:numId="8">
    <w:abstractNumId w:val="150"/>
  </w:num>
  <w:num w:numId="9">
    <w:abstractNumId w:val="54"/>
  </w:num>
  <w:num w:numId="10">
    <w:abstractNumId w:val="42"/>
  </w:num>
  <w:num w:numId="11">
    <w:abstractNumId w:val="60"/>
  </w:num>
  <w:num w:numId="12">
    <w:abstractNumId w:val="67"/>
  </w:num>
  <w:num w:numId="13">
    <w:abstractNumId w:val="103"/>
  </w:num>
  <w:num w:numId="14">
    <w:abstractNumId w:val="127"/>
  </w:num>
  <w:num w:numId="15">
    <w:abstractNumId w:val="149"/>
  </w:num>
  <w:num w:numId="16">
    <w:abstractNumId w:val="131"/>
  </w:num>
  <w:num w:numId="17">
    <w:abstractNumId w:val="134"/>
  </w:num>
  <w:num w:numId="18">
    <w:abstractNumId w:val="119"/>
  </w:num>
  <w:num w:numId="19">
    <w:abstractNumId w:val="61"/>
  </w:num>
  <w:num w:numId="20">
    <w:abstractNumId w:val="145"/>
  </w:num>
  <w:num w:numId="21">
    <w:abstractNumId w:val="34"/>
  </w:num>
  <w:num w:numId="22">
    <w:abstractNumId w:val="88"/>
  </w:num>
  <w:num w:numId="23">
    <w:abstractNumId w:val="151"/>
  </w:num>
  <w:num w:numId="24">
    <w:abstractNumId w:val="138"/>
  </w:num>
  <w:num w:numId="25">
    <w:abstractNumId w:val="100"/>
  </w:num>
  <w:num w:numId="26">
    <w:abstractNumId w:val="102"/>
  </w:num>
  <w:num w:numId="27">
    <w:abstractNumId w:val="99"/>
  </w:num>
  <w:num w:numId="28">
    <w:abstractNumId w:val="56"/>
  </w:num>
  <w:num w:numId="29">
    <w:abstractNumId w:val="96"/>
  </w:num>
  <w:num w:numId="30">
    <w:abstractNumId w:val="129"/>
  </w:num>
  <w:num w:numId="31">
    <w:abstractNumId w:val="139"/>
  </w:num>
  <w:num w:numId="32">
    <w:abstractNumId w:val="77"/>
  </w:num>
  <w:num w:numId="33">
    <w:abstractNumId w:val="72"/>
  </w:num>
  <w:num w:numId="34">
    <w:abstractNumId w:val="76"/>
  </w:num>
  <w:num w:numId="35">
    <w:abstractNumId w:val="133"/>
  </w:num>
  <w:num w:numId="36">
    <w:abstractNumId w:val="70"/>
  </w:num>
  <w:num w:numId="37">
    <w:abstractNumId w:val="141"/>
  </w:num>
  <w:num w:numId="38">
    <w:abstractNumId w:val="146"/>
  </w:num>
  <w:num w:numId="39">
    <w:abstractNumId w:val="79"/>
  </w:num>
  <w:num w:numId="40">
    <w:abstractNumId w:val="73"/>
  </w:num>
  <w:num w:numId="41">
    <w:abstractNumId w:val="137"/>
  </w:num>
  <w:num w:numId="42">
    <w:abstractNumId w:val="62"/>
  </w:num>
  <w:num w:numId="43">
    <w:abstractNumId w:val="130"/>
  </w:num>
  <w:num w:numId="44">
    <w:abstractNumId w:val="7"/>
  </w:num>
  <w:num w:numId="45">
    <w:abstractNumId w:val="40"/>
  </w:num>
  <w:num w:numId="46">
    <w:abstractNumId w:val="116"/>
  </w:num>
  <w:num w:numId="47">
    <w:abstractNumId w:val="10"/>
  </w:num>
  <w:num w:numId="48">
    <w:abstractNumId w:val="126"/>
  </w:num>
  <w:num w:numId="49">
    <w:abstractNumId w:val="30"/>
  </w:num>
  <w:num w:numId="50">
    <w:abstractNumId w:val="32"/>
  </w:num>
  <w:num w:numId="51">
    <w:abstractNumId w:val="71"/>
  </w:num>
  <w:num w:numId="52">
    <w:abstractNumId w:val="152"/>
  </w:num>
  <w:num w:numId="53">
    <w:abstractNumId w:val="41"/>
  </w:num>
  <w:num w:numId="54">
    <w:abstractNumId w:val="28"/>
  </w:num>
  <w:num w:numId="55">
    <w:abstractNumId w:val="25"/>
  </w:num>
  <w:num w:numId="56">
    <w:abstractNumId w:val="20"/>
  </w:num>
  <w:num w:numId="57">
    <w:abstractNumId w:val="81"/>
  </w:num>
  <w:num w:numId="58">
    <w:abstractNumId w:val="24"/>
  </w:num>
  <w:num w:numId="59">
    <w:abstractNumId w:val="154"/>
  </w:num>
  <w:num w:numId="60">
    <w:abstractNumId w:val="51"/>
  </w:num>
  <w:num w:numId="61">
    <w:abstractNumId w:val="95"/>
  </w:num>
  <w:num w:numId="62">
    <w:abstractNumId w:val="55"/>
  </w:num>
  <w:num w:numId="63">
    <w:abstractNumId w:val="58"/>
  </w:num>
  <w:num w:numId="64">
    <w:abstractNumId w:val="29"/>
  </w:num>
  <w:num w:numId="65">
    <w:abstractNumId w:val="143"/>
  </w:num>
  <w:num w:numId="66">
    <w:abstractNumId w:val="31"/>
  </w:num>
  <w:num w:numId="67">
    <w:abstractNumId w:val="17"/>
  </w:num>
  <w:num w:numId="68">
    <w:abstractNumId w:val="18"/>
  </w:num>
  <w:num w:numId="69">
    <w:abstractNumId w:val="98"/>
  </w:num>
  <w:num w:numId="70">
    <w:abstractNumId w:val="136"/>
  </w:num>
  <w:num w:numId="71">
    <w:abstractNumId w:val="74"/>
  </w:num>
  <w:num w:numId="72">
    <w:abstractNumId w:val="22"/>
  </w:num>
  <w:num w:numId="73">
    <w:abstractNumId w:val="38"/>
  </w:num>
  <w:num w:numId="74">
    <w:abstractNumId w:val="117"/>
  </w:num>
  <w:num w:numId="75">
    <w:abstractNumId w:val="37"/>
  </w:num>
  <w:num w:numId="76">
    <w:abstractNumId w:val="84"/>
  </w:num>
  <w:num w:numId="77">
    <w:abstractNumId w:val="0"/>
    <w:lvlOverride w:ilvl="0">
      <w:startOverride w:val="5"/>
    </w:lvlOverride>
    <w:lvlOverride w:ilvl="1">
      <w:startOverride w:val="2"/>
    </w:lvlOverride>
  </w:num>
  <w:num w:numId="78">
    <w:abstractNumId w:val="156"/>
  </w:num>
  <w:num w:numId="79">
    <w:abstractNumId w:val="85"/>
  </w:num>
  <w:num w:numId="80">
    <w:abstractNumId w:val="39"/>
  </w:num>
  <w:num w:numId="81">
    <w:abstractNumId w:val="44"/>
  </w:num>
  <w:num w:numId="82">
    <w:abstractNumId w:val="12"/>
  </w:num>
  <w:num w:numId="83">
    <w:abstractNumId w:val="48"/>
  </w:num>
  <w:num w:numId="84">
    <w:abstractNumId w:val="123"/>
  </w:num>
  <w:num w:numId="85">
    <w:abstractNumId w:val="97"/>
  </w:num>
  <w:num w:numId="86">
    <w:abstractNumId w:val="0"/>
    <w:lvlOverride w:ilvl="0">
      <w:startOverride w:val="3"/>
    </w:lvlOverride>
    <w:lvlOverride w:ilvl="1">
      <w:startOverride w:val="2"/>
    </w:lvlOverride>
  </w:num>
  <w:num w:numId="87">
    <w:abstractNumId w:val="80"/>
  </w:num>
  <w:num w:numId="88">
    <w:abstractNumId w:val="86"/>
  </w:num>
  <w:num w:numId="89">
    <w:abstractNumId w:val="104"/>
  </w:num>
  <w:num w:numId="90">
    <w:abstractNumId w:val="144"/>
  </w:num>
  <w:num w:numId="91">
    <w:abstractNumId w:val="45"/>
  </w:num>
  <w:num w:numId="92">
    <w:abstractNumId w:val="105"/>
  </w:num>
  <w:num w:numId="93">
    <w:abstractNumId w:val="50"/>
  </w:num>
  <w:num w:numId="94">
    <w:abstractNumId w:val="101"/>
  </w:num>
  <w:num w:numId="95">
    <w:abstractNumId w:val="142"/>
  </w:num>
  <w:num w:numId="96">
    <w:abstractNumId w:val="65"/>
  </w:num>
  <w:num w:numId="97">
    <w:abstractNumId w:val="125"/>
  </w:num>
  <w:num w:numId="98">
    <w:abstractNumId w:val="122"/>
  </w:num>
  <w:num w:numId="99">
    <w:abstractNumId w:val="33"/>
  </w:num>
  <w:num w:numId="100">
    <w:abstractNumId w:val="19"/>
  </w:num>
  <w:num w:numId="101">
    <w:abstractNumId w:val="59"/>
  </w:num>
  <w:num w:numId="102">
    <w:abstractNumId w:val="140"/>
  </w:num>
  <w:num w:numId="103">
    <w:abstractNumId w:val="82"/>
  </w:num>
  <w:num w:numId="104">
    <w:abstractNumId w:val="13"/>
  </w:num>
  <w:num w:numId="105">
    <w:abstractNumId w:val="106"/>
  </w:num>
  <w:num w:numId="106">
    <w:abstractNumId w:val="91"/>
  </w:num>
  <w:num w:numId="107">
    <w:abstractNumId w:val="75"/>
  </w:num>
  <w:num w:numId="108">
    <w:abstractNumId w:val="75"/>
  </w:num>
  <w:num w:numId="109">
    <w:abstractNumId w:val="26"/>
  </w:num>
  <w:num w:numId="110">
    <w:abstractNumId w:val="107"/>
  </w:num>
  <w:num w:numId="111">
    <w:abstractNumId w:val="68"/>
  </w:num>
  <w:num w:numId="112">
    <w:abstractNumId w:val="14"/>
  </w:num>
  <w:num w:numId="113">
    <w:abstractNumId w:val="132"/>
  </w:num>
  <w:num w:numId="114">
    <w:abstractNumId w:val="155"/>
  </w:num>
  <w:num w:numId="115">
    <w:abstractNumId w:val="15"/>
  </w:num>
  <w:num w:numId="116">
    <w:abstractNumId w:val="46"/>
  </w:num>
  <w:num w:numId="117">
    <w:abstractNumId w:val="118"/>
  </w:num>
  <w:num w:numId="118">
    <w:abstractNumId w:val="111"/>
  </w:num>
  <w:num w:numId="119">
    <w:abstractNumId w:val="124"/>
  </w:num>
  <w:num w:numId="120">
    <w:abstractNumId w:val="148"/>
  </w:num>
  <w:num w:numId="121">
    <w:abstractNumId w:val="109"/>
  </w:num>
  <w:num w:numId="122">
    <w:abstractNumId w:val="78"/>
  </w:num>
  <w:num w:numId="123">
    <w:abstractNumId w:val="108"/>
  </w:num>
  <w:num w:numId="124">
    <w:abstractNumId w:val="90"/>
  </w:num>
  <w:num w:numId="125">
    <w:abstractNumId w:val="110"/>
  </w:num>
  <w:num w:numId="126">
    <w:abstractNumId w:val="64"/>
  </w:num>
  <w:num w:numId="127">
    <w:abstractNumId w:val="89"/>
  </w:num>
  <w:num w:numId="128">
    <w:abstractNumId w:val="147"/>
  </w:num>
  <w:num w:numId="129">
    <w:abstractNumId w:val="16"/>
  </w:num>
  <w:num w:numId="130">
    <w:abstractNumId w:val="114"/>
  </w:num>
  <w:num w:numId="131">
    <w:abstractNumId w:val="43"/>
  </w:num>
  <w:num w:numId="132">
    <w:abstractNumId w:val="27"/>
  </w:num>
  <w:num w:numId="133">
    <w:abstractNumId w:val="153"/>
  </w:num>
  <w:num w:numId="134">
    <w:abstractNumId w:val="35"/>
  </w:num>
  <w:num w:numId="135">
    <w:abstractNumId w:val="93"/>
  </w:num>
  <w:num w:numId="136">
    <w:abstractNumId w:val="8"/>
  </w:num>
  <w:num w:numId="137">
    <w:abstractNumId w:val="120"/>
  </w:num>
  <w:num w:numId="138">
    <w:abstractNumId w:val="23"/>
  </w:num>
  <w:num w:numId="139">
    <w:abstractNumId w:val="49"/>
  </w:num>
  <w:num w:numId="140">
    <w:abstractNumId w:val="115"/>
  </w:num>
  <w:num w:numId="141">
    <w:abstractNumId w:val="94"/>
  </w:num>
  <w:num w:numId="142">
    <w:abstractNumId w:val="11"/>
  </w:num>
  <w:num w:numId="143">
    <w:abstractNumId w:val="66"/>
  </w:num>
  <w:num w:numId="144">
    <w:abstractNumId w:val="53"/>
  </w:num>
  <w:num w:numId="145">
    <w:abstractNumId w:val="5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6"/>
  </w:num>
  <w:num w:numId="147">
    <w:abstractNumId w:val="112"/>
  </w:num>
  <w:num w:numId="148">
    <w:abstractNumId w:val="52"/>
  </w:num>
  <w:num w:numId="149">
    <w:abstractNumId w:val="57"/>
  </w:num>
  <w:num w:numId="150">
    <w:abstractNumId w:val="21"/>
  </w:num>
  <w:num w:numId="151">
    <w:abstractNumId w:val="135"/>
  </w:num>
  <w:num w:numId="152">
    <w:abstractNumId w:val="47"/>
  </w:num>
  <w:num w:numId="153">
    <w:abstractNumId w:val="83"/>
  </w:num>
  <w:num w:numId="154">
    <w:abstractNumId w:val="121"/>
  </w:num>
  <w:num w:numId="155">
    <w:abstractNumId w:val="87"/>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attachedTemplate r:id="rId1"/>
  <w:stylePaneSortMethod w:val="0000"/>
  <w:trackRevisions/>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91E"/>
    <w:rsid w:val="000024EA"/>
    <w:rsid w:val="00004CEA"/>
    <w:rsid w:val="00004D26"/>
    <w:rsid w:val="000109EC"/>
    <w:rsid w:val="00011582"/>
    <w:rsid w:val="00014185"/>
    <w:rsid w:val="000143BD"/>
    <w:rsid w:val="00020250"/>
    <w:rsid w:val="00020EF1"/>
    <w:rsid w:val="00021791"/>
    <w:rsid w:val="00026BB6"/>
    <w:rsid w:val="000279A9"/>
    <w:rsid w:val="000308BD"/>
    <w:rsid w:val="00031203"/>
    <w:rsid w:val="00033B8C"/>
    <w:rsid w:val="000358C0"/>
    <w:rsid w:val="00035C6B"/>
    <w:rsid w:val="0003623E"/>
    <w:rsid w:val="0004302A"/>
    <w:rsid w:val="00044B9F"/>
    <w:rsid w:val="00045112"/>
    <w:rsid w:val="00047298"/>
    <w:rsid w:val="00047F9F"/>
    <w:rsid w:val="00050013"/>
    <w:rsid w:val="00055A73"/>
    <w:rsid w:val="00055B93"/>
    <w:rsid w:val="00056799"/>
    <w:rsid w:val="00056BE4"/>
    <w:rsid w:val="00057472"/>
    <w:rsid w:val="000609BC"/>
    <w:rsid w:val="00061EBC"/>
    <w:rsid w:val="00062471"/>
    <w:rsid w:val="0006289D"/>
    <w:rsid w:val="00063A51"/>
    <w:rsid w:val="000649F1"/>
    <w:rsid w:val="000650EB"/>
    <w:rsid w:val="00065C75"/>
    <w:rsid w:val="00066F50"/>
    <w:rsid w:val="00071140"/>
    <w:rsid w:val="000717A6"/>
    <w:rsid w:val="000725F8"/>
    <w:rsid w:val="0007377A"/>
    <w:rsid w:val="00073E2A"/>
    <w:rsid w:val="00076A0A"/>
    <w:rsid w:val="00076DC5"/>
    <w:rsid w:val="00077D13"/>
    <w:rsid w:val="000828EF"/>
    <w:rsid w:val="00082C82"/>
    <w:rsid w:val="00083386"/>
    <w:rsid w:val="000844DE"/>
    <w:rsid w:val="0008462A"/>
    <w:rsid w:val="00084CF7"/>
    <w:rsid w:val="00085A94"/>
    <w:rsid w:val="000861EE"/>
    <w:rsid w:val="0008633B"/>
    <w:rsid w:val="00086D43"/>
    <w:rsid w:val="00087F8E"/>
    <w:rsid w:val="00090BB9"/>
    <w:rsid w:val="00092917"/>
    <w:rsid w:val="00092F70"/>
    <w:rsid w:val="000942F8"/>
    <w:rsid w:val="0009656E"/>
    <w:rsid w:val="00097B93"/>
    <w:rsid w:val="000A0316"/>
    <w:rsid w:val="000A0369"/>
    <w:rsid w:val="000A0855"/>
    <w:rsid w:val="000A17C3"/>
    <w:rsid w:val="000A3D0C"/>
    <w:rsid w:val="000A42CB"/>
    <w:rsid w:val="000A5634"/>
    <w:rsid w:val="000A59AD"/>
    <w:rsid w:val="000A66A6"/>
    <w:rsid w:val="000A7E1E"/>
    <w:rsid w:val="000B15F6"/>
    <w:rsid w:val="000B1B4B"/>
    <w:rsid w:val="000B2B85"/>
    <w:rsid w:val="000B2ED3"/>
    <w:rsid w:val="000B2F54"/>
    <w:rsid w:val="000B375A"/>
    <w:rsid w:val="000B3D5D"/>
    <w:rsid w:val="000B3D5E"/>
    <w:rsid w:val="000B438A"/>
    <w:rsid w:val="000B5BFF"/>
    <w:rsid w:val="000B5D8D"/>
    <w:rsid w:val="000B67DE"/>
    <w:rsid w:val="000B7E16"/>
    <w:rsid w:val="000C095D"/>
    <w:rsid w:val="000C1D29"/>
    <w:rsid w:val="000C2121"/>
    <w:rsid w:val="000C49B1"/>
    <w:rsid w:val="000C5557"/>
    <w:rsid w:val="000C59CD"/>
    <w:rsid w:val="000C65B1"/>
    <w:rsid w:val="000C6A64"/>
    <w:rsid w:val="000C6E4C"/>
    <w:rsid w:val="000C7AD2"/>
    <w:rsid w:val="000C7C4B"/>
    <w:rsid w:val="000D0B11"/>
    <w:rsid w:val="000D0BA9"/>
    <w:rsid w:val="000D0E0F"/>
    <w:rsid w:val="000D1A20"/>
    <w:rsid w:val="000D217B"/>
    <w:rsid w:val="000D2AAB"/>
    <w:rsid w:val="000D3733"/>
    <w:rsid w:val="000D3B2F"/>
    <w:rsid w:val="000D70AE"/>
    <w:rsid w:val="000E067F"/>
    <w:rsid w:val="000E1349"/>
    <w:rsid w:val="000E194D"/>
    <w:rsid w:val="000E594B"/>
    <w:rsid w:val="000E7A2E"/>
    <w:rsid w:val="000E7DDA"/>
    <w:rsid w:val="000F0CDE"/>
    <w:rsid w:val="000F1CFA"/>
    <w:rsid w:val="000F594B"/>
    <w:rsid w:val="000F62A0"/>
    <w:rsid w:val="000F6456"/>
    <w:rsid w:val="000F64FC"/>
    <w:rsid w:val="000F73B3"/>
    <w:rsid w:val="00100624"/>
    <w:rsid w:val="00102999"/>
    <w:rsid w:val="00102C2E"/>
    <w:rsid w:val="00103D1E"/>
    <w:rsid w:val="00105752"/>
    <w:rsid w:val="001060D7"/>
    <w:rsid w:val="00106E3D"/>
    <w:rsid w:val="00112006"/>
    <w:rsid w:val="001174DF"/>
    <w:rsid w:val="00117CDE"/>
    <w:rsid w:val="0012045F"/>
    <w:rsid w:val="00121A18"/>
    <w:rsid w:val="00121F4E"/>
    <w:rsid w:val="00125D6C"/>
    <w:rsid w:val="0012689D"/>
    <w:rsid w:val="00130891"/>
    <w:rsid w:val="00132740"/>
    <w:rsid w:val="00132774"/>
    <w:rsid w:val="001350DF"/>
    <w:rsid w:val="00136C0A"/>
    <w:rsid w:val="001429C0"/>
    <w:rsid w:val="0014322F"/>
    <w:rsid w:val="001455D1"/>
    <w:rsid w:val="00150451"/>
    <w:rsid w:val="00151FCA"/>
    <w:rsid w:val="00153339"/>
    <w:rsid w:val="00153735"/>
    <w:rsid w:val="001548A4"/>
    <w:rsid w:val="00155C6D"/>
    <w:rsid w:val="001566FF"/>
    <w:rsid w:val="00156717"/>
    <w:rsid w:val="00157107"/>
    <w:rsid w:val="00157A4E"/>
    <w:rsid w:val="001610ED"/>
    <w:rsid w:val="00165EAB"/>
    <w:rsid w:val="00167758"/>
    <w:rsid w:val="001721E5"/>
    <w:rsid w:val="00174577"/>
    <w:rsid w:val="00174AE9"/>
    <w:rsid w:val="001758BE"/>
    <w:rsid w:val="0017639A"/>
    <w:rsid w:val="0017667D"/>
    <w:rsid w:val="00181E32"/>
    <w:rsid w:val="00181E82"/>
    <w:rsid w:val="0018334A"/>
    <w:rsid w:val="001861F8"/>
    <w:rsid w:val="00186A38"/>
    <w:rsid w:val="00192FD6"/>
    <w:rsid w:val="00193EA7"/>
    <w:rsid w:val="00195CC8"/>
    <w:rsid w:val="001A0259"/>
    <w:rsid w:val="001A34EA"/>
    <w:rsid w:val="001A44A8"/>
    <w:rsid w:val="001A4D4C"/>
    <w:rsid w:val="001A765C"/>
    <w:rsid w:val="001B1D12"/>
    <w:rsid w:val="001B2F6E"/>
    <w:rsid w:val="001B329D"/>
    <w:rsid w:val="001B662E"/>
    <w:rsid w:val="001C18A2"/>
    <w:rsid w:val="001C1F7A"/>
    <w:rsid w:val="001C4C44"/>
    <w:rsid w:val="001C740B"/>
    <w:rsid w:val="001C75BA"/>
    <w:rsid w:val="001C76A7"/>
    <w:rsid w:val="001D1663"/>
    <w:rsid w:val="001D3A1C"/>
    <w:rsid w:val="001D5639"/>
    <w:rsid w:val="001D6FF3"/>
    <w:rsid w:val="001E2422"/>
    <w:rsid w:val="001E2FFC"/>
    <w:rsid w:val="001E5EC0"/>
    <w:rsid w:val="001E73D6"/>
    <w:rsid w:val="001F1312"/>
    <w:rsid w:val="001F1DA6"/>
    <w:rsid w:val="001F20A6"/>
    <w:rsid w:val="001F2892"/>
    <w:rsid w:val="001F3CC4"/>
    <w:rsid w:val="001F419F"/>
    <w:rsid w:val="001F5BBE"/>
    <w:rsid w:val="001F5DD2"/>
    <w:rsid w:val="001F6E47"/>
    <w:rsid w:val="001F719D"/>
    <w:rsid w:val="001F7C41"/>
    <w:rsid w:val="001F7EC3"/>
    <w:rsid w:val="00200D52"/>
    <w:rsid w:val="00201623"/>
    <w:rsid w:val="00201F5C"/>
    <w:rsid w:val="002046A0"/>
    <w:rsid w:val="0020537D"/>
    <w:rsid w:val="0021073E"/>
    <w:rsid w:val="002139BA"/>
    <w:rsid w:val="00213D00"/>
    <w:rsid w:val="00220875"/>
    <w:rsid w:val="002210F6"/>
    <w:rsid w:val="002218D3"/>
    <w:rsid w:val="00222D0D"/>
    <w:rsid w:val="0022409A"/>
    <w:rsid w:val="00225BCC"/>
    <w:rsid w:val="00227040"/>
    <w:rsid w:val="002315CB"/>
    <w:rsid w:val="002318A8"/>
    <w:rsid w:val="00235049"/>
    <w:rsid w:val="002354A4"/>
    <w:rsid w:val="00235A2B"/>
    <w:rsid w:val="0024138F"/>
    <w:rsid w:val="002416E5"/>
    <w:rsid w:val="0024175A"/>
    <w:rsid w:val="0024598B"/>
    <w:rsid w:val="00245AF3"/>
    <w:rsid w:val="00250A49"/>
    <w:rsid w:val="00251079"/>
    <w:rsid w:val="00251E86"/>
    <w:rsid w:val="00252AC1"/>
    <w:rsid w:val="00253846"/>
    <w:rsid w:val="00253AEB"/>
    <w:rsid w:val="00254B90"/>
    <w:rsid w:val="00255D9D"/>
    <w:rsid w:val="00256A08"/>
    <w:rsid w:val="002573CE"/>
    <w:rsid w:val="002601F0"/>
    <w:rsid w:val="00261AAF"/>
    <w:rsid w:val="002622C7"/>
    <w:rsid w:val="00263915"/>
    <w:rsid w:val="00266A11"/>
    <w:rsid w:val="002720D0"/>
    <w:rsid w:val="002774C5"/>
    <w:rsid w:val="002776C4"/>
    <w:rsid w:val="002779D5"/>
    <w:rsid w:val="00280EC1"/>
    <w:rsid w:val="00282645"/>
    <w:rsid w:val="00283BAB"/>
    <w:rsid w:val="00285E18"/>
    <w:rsid w:val="002865E6"/>
    <w:rsid w:val="0028682C"/>
    <w:rsid w:val="002906EF"/>
    <w:rsid w:val="00291412"/>
    <w:rsid w:val="002924E0"/>
    <w:rsid w:val="00292EE7"/>
    <w:rsid w:val="00295AC2"/>
    <w:rsid w:val="00296B7D"/>
    <w:rsid w:val="00296BD7"/>
    <w:rsid w:val="00296D63"/>
    <w:rsid w:val="002977C9"/>
    <w:rsid w:val="002A0D0D"/>
    <w:rsid w:val="002A192F"/>
    <w:rsid w:val="002A29BE"/>
    <w:rsid w:val="002A47E4"/>
    <w:rsid w:val="002A532C"/>
    <w:rsid w:val="002A5617"/>
    <w:rsid w:val="002B1335"/>
    <w:rsid w:val="002B3380"/>
    <w:rsid w:val="002D4D79"/>
    <w:rsid w:val="002D624B"/>
    <w:rsid w:val="002D7769"/>
    <w:rsid w:val="002E07EE"/>
    <w:rsid w:val="002E1414"/>
    <w:rsid w:val="002E530D"/>
    <w:rsid w:val="002E533C"/>
    <w:rsid w:val="002E538A"/>
    <w:rsid w:val="002E5F70"/>
    <w:rsid w:val="002E68C3"/>
    <w:rsid w:val="002E6A9D"/>
    <w:rsid w:val="002F0661"/>
    <w:rsid w:val="002F115B"/>
    <w:rsid w:val="002F1283"/>
    <w:rsid w:val="002F29BF"/>
    <w:rsid w:val="002F3DB9"/>
    <w:rsid w:val="002F4AAD"/>
    <w:rsid w:val="002F4C15"/>
    <w:rsid w:val="002F5ECA"/>
    <w:rsid w:val="002F7058"/>
    <w:rsid w:val="002F751F"/>
    <w:rsid w:val="0030036B"/>
    <w:rsid w:val="00300931"/>
    <w:rsid w:val="00301ADD"/>
    <w:rsid w:val="00301E1D"/>
    <w:rsid w:val="00302A89"/>
    <w:rsid w:val="003032FA"/>
    <w:rsid w:val="00303B72"/>
    <w:rsid w:val="00304A4F"/>
    <w:rsid w:val="00305A4A"/>
    <w:rsid w:val="003070D8"/>
    <w:rsid w:val="00307754"/>
    <w:rsid w:val="0031055A"/>
    <w:rsid w:val="00311E8D"/>
    <w:rsid w:val="00311E9E"/>
    <w:rsid w:val="0031270F"/>
    <w:rsid w:val="003132BD"/>
    <w:rsid w:val="00314051"/>
    <w:rsid w:val="003149BA"/>
    <w:rsid w:val="00315FFA"/>
    <w:rsid w:val="00316D2A"/>
    <w:rsid w:val="00316FF0"/>
    <w:rsid w:val="0031724D"/>
    <w:rsid w:val="00317371"/>
    <w:rsid w:val="00321DFA"/>
    <w:rsid w:val="00322EE8"/>
    <w:rsid w:val="00323963"/>
    <w:rsid w:val="00323A2C"/>
    <w:rsid w:val="00325DCF"/>
    <w:rsid w:val="00327415"/>
    <w:rsid w:val="00333002"/>
    <w:rsid w:val="003410E1"/>
    <w:rsid w:val="00343D58"/>
    <w:rsid w:val="00351218"/>
    <w:rsid w:val="00354EAB"/>
    <w:rsid w:val="00355650"/>
    <w:rsid w:val="00356035"/>
    <w:rsid w:val="003564D0"/>
    <w:rsid w:val="00361652"/>
    <w:rsid w:val="00362F85"/>
    <w:rsid w:val="003630D0"/>
    <w:rsid w:val="00364E59"/>
    <w:rsid w:val="003657E6"/>
    <w:rsid w:val="003664A9"/>
    <w:rsid w:val="00367E2F"/>
    <w:rsid w:val="00370135"/>
    <w:rsid w:val="00371C4D"/>
    <w:rsid w:val="00372658"/>
    <w:rsid w:val="0037402D"/>
    <w:rsid w:val="003750B3"/>
    <w:rsid w:val="00375259"/>
    <w:rsid w:val="00375739"/>
    <w:rsid w:val="00377D3F"/>
    <w:rsid w:val="00381323"/>
    <w:rsid w:val="00383B02"/>
    <w:rsid w:val="003842B9"/>
    <w:rsid w:val="00384B11"/>
    <w:rsid w:val="003879E2"/>
    <w:rsid w:val="003921AB"/>
    <w:rsid w:val="0039354D"/>
    <w:rsid w:val="0039493E"/>
    <w:rsid w:val="003972D1"/>
    <w:rsid w:val="003A0250"/>
    <w:rsid w:val="003A1741"/>
    <w:rsid w:val="003B0196"/>
    <w:rsid w:val="003B0736"/>
    <w:rsid w:val="003B0CF3"/>
    <w:rsid w:val="003B2DC1"/>
    <w:rsid w:val="003B45F0"/>
    <w:rsid w:val="003B54D4"/>
    <w:rsid w:val="003B5C69"/>
    <w:rsid w:val="003B6A1F"/>
    <w:rsid w:val="003C07BC"/>
    <w:rsid w:val="003C0B81"/>
    <w:rsid w:val="003C1C8E"/>
    <w:rsid w:val="003C2E8A"/>
    <w:rsid w:val="003C35A2"/>
    <w:rsid w:val="003C4BF2"/>
    <w:rsid w:val="003C5497"/>
    <w:rsid w:val="003C5F2D"/>
    <w:rsid w:val="003D05E9"/>
    <w:rsid w:val="003D22AD"/>
    <w:rsid w:val="003D42F1"/>
    <w:rsid w:val="003D493C"/>
    <w:rsid w:val="003D5199"/>
    <w:rsid w:val="003D52D3"/>
    <w:rsid w:val="003D5C7D"/>
    <w:rsid w:val="003E0A5D"/>
    <w:rsid w:val="003E2FFD"/>
    <w:rsid w:val="003E321D"/>
    <w:rsid w:val="003E5ACA"/>
    <w:rsid w:val="003E6057"/>
    <w:rsid w:val="003E68D1"/>
    <w:rsid w:val="003E746B"/>
    <w:rsid w:val="003E7509"/>
    <w:rsid w:val="003E7ADB"/>
    <w:rsid w:val="003F171B"/>
    <w:rsid w:val="003F4EAF"/>
    <w:rsid w:val="003F5A54"/>
    <w:rsid w:val="003F7B76"/>
    <w:rsid w:val="0040145E"/>
    <w:rsid w:val="0040231A"/>
    <w:rsid w:val="0040296D"/>
    <w:rsid w:val="00402BC5"/>
    <w:rsid w:val="00407A47"/>
    <w:rsid w:val="00410D57"/>
    <w:rsid w:val="00411E78"/>
    <w:rsid w:val="00413D1B"/>
    <w:rsid w:val="00415A79"/>
    <w:rsid w:val="00422778"/>
    <w:rsid w:val="00424417"/>
    <w:rsid w:val="00425661"/>
    <w:rsid w:val="00425FC3"/>
    <w:rsid w:val="00427333"/>
    <w:rsid w:val="004274B5"/>
    <w:rsid w:val="004275F3"/>
    <w:rsid w:val="004313A6"/>
    <w:rsid w:val="00432494"/>
    <w:rsid w:val="0043491E"/>
    <w:rsid w:val="00434BAB"/>
    <w:rsid w:val="00436356"/>
    <w:rsid w:val="00436A63"/>
    <w:rsid w:val="00437E04"/>
    <w:rsid w:val="00440171"/>
    <w:rsid w:val="00440A46"/>
    <w:rsid w:val="00440A70"/>
    <w:rsid w:val="0044371C"/>
    <w:rsid w:val="004455CA"/>
    <w:rsid w:val="00445F4E"/>
    <w:rsid w:val="00450786"/>
    <w:rsid w:val="0045239A"/>
    <w:rsid w:val="00452752"/>
    <w:rsid w:val="00452A16"/>
    <w:rsid w:val="00452C40"/>
    <w:rsid w:val="00452E1B"/>
    <w:rsid w:val="00453122"/>
    <w:rsid w:val="00453733"/>
    <w:rsid w:val="00461584"/>
    <w:rsid w:val="004625BF"/>
    <w:rsid w:val="0046265C"/>
    <w:rsid w:val="00466987"/>
    <w:rsid w:val="00467D4B"/>
    <w:rsid w:val="00467D62"/>
    <w:rsid w:val="0047056E"/>
    <w:rsid w:val="00470AF3"/>
    <w:rsid w:val="00470E3B"/>
    <w:rsid w:val="00471DF6"/>
    <w:rsid w:val="00473BA3"/>
    <w:rsid w:val="00473CD0"/>
    <w:rsid w:val="00475407"/>
    <w:rsid w:val="004770F6"/>
    <w:rsid w:val="0048191E"/>
    <w:rsid w:val="00481F7B"/>
    <w:rsid w:val="00483DC1"/>
    <w:rsid w:val="00484852"/>
    <w:rsid w:val="00484E5B"/>
    <w:rsid w:val="00484FDB"/>
    <w:rsid w:val="00486EF2"/>
    <w:rsid w:val="00490391"/>
    <w:rsid w:val="00491E62"/>
    <w:rsid w:val="004923AD"/>
    <w:rsid w:val="00492A3A"/>
    <w:rsid w:val="00494657"/>
    <w:rsid w:val="00497A79"/>
    <w:rsid w:val="004A0126"/>
    <w:rsid w:val="004A4B68"/>
    <w:rsid w:val="004A5AD7"/>
    <w:rsid w:val="004A5E37"/>
    <w:rsid w:val="004A7574"/>
    <w:rsid w:val="004A7BCD"/>
    <w:rsid w:val="004B039A"/>
    <w:rsid w:val="004B07C4"/>
    <w:rsid w:val="004B1B53"/>
    <w:rsid w:val="004B612A"/>
    <w:rsid w:val="004C0532"/>
    <w:rsid w:val="004C220E"/>
    <w:rsid w:val="004C388D"/>
    <w:rsid w:val="004C49B0"/>
    <w:rsid w:val="004C5CD1"/>
    <w:rsid w:val="004C5F91"/>
    <w:rsid w:val="004C643C"/>
    <w:rsid w:val="004D03EC"/>
    <w:rsid w:val="004D047B"/>
    <w:rsid w:val="004D0FCE"/>
    <w:rsid w:val="004D193B"/>
    <w:rsid w:val="004D1DC9"/>
    <w:rsid w:val="004D29E1"/>
    <w:rsid w:val="004D328D"/>
    <w:rsid w:val="004D3D4C"/>
    <w:rsid w:val="004D4C71"/>
    <w:rsid w:val="004D5262"/>
    <w:rsid w:val="004D54A7"/>
    <w:rsid w:val="004D6D24"/>
    <w:rsid w:val="004D73D5"/>
    <w:rsid w:val="004E0BB7"/>
    <w:rsid w:val="004E3249"/>
    <w:rsid w:val="004E324A"/>
    <w:rsid w:val="004E3C82"/>
    <w:rsid w:val="004E486D"/>
    <w:rsid w:val="004E4CC3"/>
    <w:rsid w:val="004E5669"/>
    <w:rsid w:val="004F1D80"/>
    <w:rsid w:val="004F34D1"/>
    <w:rsid w:val="004F4033"/>
    <w:rsid w:val="004F45ED"/>
    <w:rsid w:val="004F4FFB"/>
    <w:rsid w:val="004F767C"/>
    <w:rsid w:val="00500B8F"/>
    <w:rsid w:val="00501AED"/>
    <w:rsid w:val="0050455F"/>
    <w:rsid w:val="0050701E"/>
    <w:rsid w:val="00507E9D"/>
    <w:rsid w:val="005100BE"/>
    <w:rsid w:val="00510C43"/>
    <w:rsid w:val="00511A91"/>
    <w:rsid w:val="00511DAD"/>
    <w:rsid w:val="00512A9D"/>
    <w:rsid w:val="0051598B"/>
    <w:rsid w:val="00515E01"/>
    <w:rsid w:val="00516000"/>
    <w:rsid w:val="00517816"/>
    <w:rsid w:val="00520AE1"/>
    <w:rsid w:val="00521B79"/>
    <w:rsid w:val="00522527"/>
    <w:rsid w:val="00524854"/>
    <w:rsid w:val="00527FCE"/>
    <w:rsid w:val="00532909"/>
    <w:rsid w:val="00533992"/>
    <w:rsid w:val="00533C2A"/>
    <w:rsid w:val="00533F8F"/>
    <w:rsid w:val="00537D90"/>
    <w:rsid w:val="00540188"/>
    <w:rsid w:val="0054190D"/>
    <w:rsid w:val="00542C32"/>
    <w:rsid w:val="00543962"/>
    <w:rsid w:val="00543C9F"/>
    <w:rsid w:val="00544EFC"/>
    <w:rsid w:val="00544F65"/>
    <w:rsid w:val="00545124"/>
    <w:rsid w:val="00546A38"/>
    <w:rsid w:val="00547D19"/>
    <w:rsid w:val="00547FFB"/>
    <w:rsid w:val="00550128"/>
    <w:rsid w:val="00550796"/>
    <w:rsid w:val="00551077"/>
    <w:rsid w:val="00555D0D"/>
    <w:rsid w:val="00557C8E"/>
    <w:rsid w:val="00557CFE"/>
    <w:rsid w:val="00560C77"/>
    <w:rsid w:val="00562A13"/>
    <w:rsid w:val="00565462"/>
    <w:rsid w:val="005666A1"/>
    <w:rsid w:val="005668AF"/>
    <w:rsid w:val="00566AFC"/>
    <w:rsid w:val="00566FF8"/>
    <w:rsid w:val="00567DE6"/>
    <w:rsid w:val="00572CDF"/>
    <w:rsid w:val="00573894"/>
    <w:rsid w:val="00574264"/>
    <w:rsid w:val="00575414"/>
    <w:rsid w:val="00575F30"/>
    <w:rsid w:val="005762AD"/>
    <w:rsid w:val="00576409"/>
    <w:rsid w:val="0057739B"/>
    <w:rsid w:val="005775C6"/>
    <w:rsid w:val="00577B93"/>
    <w:rsid w:val="00581FF1"/>
    <w:rsid w:val="00583D7C"/>
    <w:rsid w:val="00584456"/>
    <w:rsid w:val="00584634"/>
    <w:rsid w:val="00585E04"/>
    <w:rsid w:val="00586217"/>
    <w:rsid w:val="0059186C"/>
    <w:rsid w:val="00591A90"/>
    <w:rsid w:val="00591F02"/>
    <w:rsid w:val="00593464"/>
    <w:rsid w:val="00594E78"/>
    <w:rsid w:val="00596ED8"/>
    <w:rsid w:val="005A045B"/>
    <w:rsid w:val="005A0BFC"/>
    <w:rsid w:val="005A0F11"/>
    <w:rsid w:val="005A1E78"/>
    <w:rsid w:val="005A26B4"/>
    <w:rsid w:val="005A2D3D"/>
    <w:rsid w:val="005A393D"/>
    <w:rsid w:val="005A434A"/>
    <w:rsid w:val="005A5829"/>
    <w:rsid w:val="005A782A"/>
    <w:rsid w:val="005B1B68"/>
    <w:rsid w:val="005B4FC2"/>
    <w:rsid w:val="005B5662"/>
    <w:rsid w:val="005B7036"/>
    <w:rsid w:val="005B7C3A"/>
    <w:rsid w:val="005C05D8"/>
    <w:rsid w:val="005C17FD"/>
    <w:rsid w:val="005C42A5"/>
    <w:rsid w:val="005C4D1B"/>
    <w:rsid w:val="005C7A5A"/>
    <w:rsid w:val="005C7A73"/>
    <w:rsid w:val="005C7C39"/>
    <w:rsid w:val="005D21EB"/>
    <w:rsid w:val="005D31E1"/>
    <w:rsid w:val="005D620E"/>
    <w:rsid w:val="005D69FE"/>
    <w:rsid w:val="005D6EBD"/>
    <w:rsid w:val="005E0449"/>
    <w:rsid w:val="005E0806"/>
    <w:rsid w:val="005E174A"/>
    <w:rsid w:val="005E26C6"/>
    <w:rsid w:val="005E498C"/>
    <w:rsid w:val="005E4F68"/>
    <w:rsid w:val="005F0B8C"/>
    <w:rsid w:val="005F2AF1"/>
    <w:rsid w:val="005F30C7"/>
    <w:rsid w:val="00600EF8"/>
    <w:rsid w:val="00601090"/>
    <w:rsid w:val="006011F4"/>
    <w:rsid w:val="0060357A"/>
    <w:rsid w:val="0060571A"/>
    <w:rsid w:val="00606105"/>
    <w:rsid w:val="0060701F"/>
    <w:rsid w:val="00610E31"/>
    <w:rsid w:val="00615978"/>
    <w:rsid w:val="006164C9"/>
    <w:rsid w:val="00616679"/>
    <w:rsid w:val="00617097"/>
    <w:rsid w:val="00617FA9"/>
    <w:rsid w:val="00621558"/>
    <w:rsid w:val="00623E28"/>
    <w:rsid w:val="0062487F"/>
    <w:rsid w:val="00633670"/>
    <w:rsid w:val="00634F7E"/>
    <w:rsid w:val="00636576"/>
    <w:rsid w:val="006375A7"/>
    <w:rsid w:val="00637C23"/>
    <w:rsid w:val="00642118"/>
    <w:rsid w:val="006472EE"/>
    <w:rsid w:val="006524F6"/>
    <w:rsid w:val="00652B85"/>
    <w:rsid w:val="0065409E"/>
    <w:rsid w:val="00654CF5"/>
    <w:rsid w:val="006555FE"/>
    <w:rsid w:val="006558C3"/>
    <w:rsid w:val="00662580"/>
    <w:rsid w:val="00662C3C"/>
    <w:rsid w:val="00662F04"/>
    <w:rsid w:val="00665074"/>
    <w:rsid w:val="0066524D"/>
    <w:rsid w:val="00665B3A"/>
    <w:rsid w:val="00670855"/>
    <w:rsid w:val="00670AF7"/>
    <w:rsid w:val="00673006"/>
    <w:rsid w:val="00673F49"/>
    <w:rsid w:val="00676945"/>
    <w:rsid w:val="006772E5"/>
    <w:rsid w:val="00682766"/>
    <w:rsid w:val="00682CDE"/>
    <w:rsid w:val="00683C49"/>
    <w:rsid w:val="0068521C"/>
    <w:rsid w:val="006860CA"/>
    <w:rsid w:val="00690CAC"/>
    <w:rsid w:val="00691394"/>
    <w:rsid w:val="006939BC"/>
    <w:rsid w:val="0069413D"/>
    <w:rsid w:val="00695A21"/>
    <w:rsid w:val="00695E58"/>
    <w:rsid w:val="006966FF"/>
    <w:rsid w:val="006A2B5F"/>
    <w:rsid w:val="006A52CD"/>
    <w:rsid w:val="006A555E"/>
    <w:rsid w:val="006A5FCE"/>
    <w:rsid w:val="006A7082"/>
    <w:rsid w:val="006B13EA"/>
    <w:rsid w:val="006B3FDF"/>
    <w:rsid w:val="006B7145"/>
    <w:rsid w:val="006B74C2"/>
    <w:rsid w:val="006B7823"/>
    <w:rsid w:val="006C04DC"/>
    <w:rsid w:val="006C3498"/>
    <w:rsid w:val="006C39AD"/>
    <w:rsid w:val="006C6B07"/>
    <w:rsid w:val="006D0658"/>
    <w:rsid w:val="006D212B"/>
    <w:rsid w:val="006D3E44"/>
    <w:rsid w:val="006D5562"/>
    <w:rsid w:val="006D7DEC"/>
    <w:rsid w:val="006E008D"/>
    <w:rsid w:val="006E4C1C"/>
    <w:rsid w:val="006E7ECF"/>
    <w:rsid w:val="006F0B3C"/>
    <w:rsid w:val="006F38B8"/>
    <w:rsid w:val="006F3A02"/>
    <w:rsid w:val="006F425F"/>
    <w:rsid w:val="007001C7"/>
    <w:rsid w:val="00701867"/>
    <w:rsid w:val="00701970"/>
    <w:rsid w:val="00702CCF"/>
    <w:rsid w:val="00703518"/>
    <w:rsid w:val="00705FB7"/>
    <w:rsid w:val="007077B9"/>
    <w:rsid w:val="007112B7"/>
    <w:rsid w:val="00711581"/>
    <w:rsid w:val="007122D6"/>
    <w:rsid w:val="00712D08"/>
    <w:rsid w:val="0071322B"/>
    <w:rsid w:val="00713EE6"/>
    <w:rsid w:val="00715364"/>
    <w:rsid w:val="00715CD5"/>
    <w:rsid w:val="0071709D"/>
    <w:rsid w:val="007204C4"/>
    <w:rsid w:val="00720BAF"/>
    <w:rsid w:val="00720E3F"/>
    <w:rsid w:val="007261EC"/>
    <w:rsid w:val="00727755"/>
    <w:rsid w:val="00727B9C"/>
    <w:rsid w:val="0073001D"/>
    <w:rsid w:val="007307CA"/>
    <w:rsid w:val="00734612"/>
    <w:rsid w:val="00734DEB"/>
    <w:rsid w:val="00740841"/>
    <w:rsid w:val="00746D60"/>
    <w:rsid w:val="00750A74"/>
    <w:rsid w:val="00753287"/>
    <w:rsid w:val="007538BD"/>
    <w:rsid w:val="00754A2A"/>
    <w:rsid w:val="00755947"/>
    <w:rsid w:val="007563D5"/>
    <w:rsid w:val="007563FD"/>
    <w:rsid w:val="007604BE"/>
    <w:rsid w:val="00761308"/>
    <w:rsid w:val="007614E0"/>
    <w:rsid w:val="007630A3"/>
    <w:rsid w:val="007631BA"/>
    <w:rsid w:val="00763E96"/>
    <w:rsid w:val="0076434B"/>
    <w:rsid w:val="00764E49"/>
    <w:rsid w:val="00767029"/>
    <w:rsid w:val="00767ECE"/>
    <w:rsid w:val="007715BB"/>
    <w:rsid w:val="00772053"/>
    <w:rsid w:val="00772D1E"/>
    <w:rsid w:val="007739BF"/>
    <w:rsid w:val="007754ED"/>
    <w:rsid w:val="0077581D"/>
    <w:rsid w:val="00775FED"/>
    <w:rsid w:val="007764DA"/>
    <w:rsid w:val="007767BC"/>
    <w:rsid w:val="00776F86"/>
    <w:rsid w:val="00780912"/>
    <w:rsid w:val="00781A3C"/>
    <w:rsid w:val="007822E2"/>
    <w:rsid w:val="00782F4B"/>
    <w:rsid w:val="007843E4"/>
    <w:rsid w:val="0079011A"/>
    <w:rsid w:val="0079043E"/>
    <w:rsid w:val="00791A2C"/>
    <w:rsid w:val="00792083"/>
    <w:rsid w:val="0079444E"/>
    <w:rsid w:val="00797799"/>
    <w:rsid w:val="00797891"/>
    <w:rsid w:val="007A15B5"/>
    <w:rsid w:val="007A1FC9"/>
    <w:rsid w:val="007A26FD"/>
    <w:rsid w:val="007A569A"/>
    <w:rsid w:val="007A76C7"/>
    <w:rsid w:val="007B0EC9"/>
    <w:rsid w:val="007B12EC"/>
    <w:rsid w:val="007B23B4"/>
    <w:rsid w:val="007B419D"/>
    <w:rsid w:val="007B53AF"/>
    <w:rsid w:val="007B60D6"/>
    <w:rsid w:val="007B6B88"/>
    <w:rsid w:val="007C07B8"/>
    <w:rsid w:val="007C4A84"/>
    <w:rsid w:val="007D298A"/>
    <w:rsid w:val="007E06EE"/>
    <w:rsid w:val="007E17B3"/>
    <w:rsid w:val="007E1B93"/>
    <w:rsid w:val="007E24E5"/>
    <w:rsid w:val="007E2FD7"/>
    <w:rsid w:val="007E3E09"/>
    <w:rsid w:val="007E3F61"/>
    <w:rsid w:val="007E4AA4"/>
    <w:rsid w:val="007E4C04"/>
    <w:rsid w:val="007E4E0E"/>
    <w:rsid w:val="007E74DD"/>
    <w:rsid w:val="007E7B9D"/>
    <w:rsid w:val="007F08B1"/>
    <w:rsid w:val="007F0B04"/>
    <w:rsid w:val="007F175A"/>
    <w:rsid w:val="007F49C8"/>
    <w:rsid w:val="007F665A"/>
    <w:rsid w:val="007F7425"/>
    <w:rsid w:val="00800D91"/>
    <w:rsid w:val="00801D3D"/>
    <w:rsid w:val="0080232F"/>
    <w:rsid w:val="00802448"/>
    <w:rsid w:val="0080327B"/>
    <w:rsid w:val="00804B62"/>
    <w:rsid w:val="00805669"/>
    <w:rsid w:val="00805FE1"/>
    <w:rsid w:val="008071BB"/>
    <w:rsid w:val="008136A7"/>
    <w:rsid w:val="008149A6"/>
    <w:rsid w:val="00822BB0"/>
    <w:rsid w:val="00823DD3"/>
    <w:rsid w:val="0082500A"/>
    <w:rsid w:val="00825077"/>
    <w:rsid w:val="00827762"/>
    <w:rsid w:val="00830CB5"/>
    <w:rsid w:val="00830D96"/>
    <w:rsid w:val="008322FA"/>
    <w:rsid w:val="00833B77"/>
    <w:rsid w:val="00833F7B"/>
    <w:rsid w:val="00834005"/>
    <w:rsid w:val="00837C11"/>
    <w:rsid w:val="00837C49"/>
    <w:rsid w:val="008409EF"/>
    <w:rsid w:val="00841F5F"/>
    <w:rsid w:val="008444ED"/>
    <w:rsid w:val="00844530"/>
    <w:rsid w:val="00845E6B"/>
    <w:rsid w:val="00846794"/>
    <w:rsid w:val="008467F7"/>
    <w:rsid w:val="00847268"/>
    <w:rsid w:val="00847DA4"/>
    <w:rsid w:val="00850C69"/>
    <w:rsid w:val="00852DA1"/>
    <w:rsid w:val="00856690"/>
    <w:rsid w:val="00857FC3"/>
    <w:rsid w:val="008609E9"/>
    <w:rsid w:val="00862331"/>
    <w:rsid w:val="0086256F"/>
    <w:rsid w:val="00865406"/>
    <w:rsid w:val="00865DDD"/>
    <w:rsid w:val="008669B8"/>
    <w:rsid w:val="00870C7B"/>
    <w:rsid w:val="00870F3C"/>
    <w:rsid w:val="008716A7"/>
    <w:rsid w:val="00871FAC"/>
    <w:rsid w:val="008724C1"/>
    <w:rsid w:val="00873B45"/>
    <w:rsid w:val="00874EE4"/>
    <w:rsid w:val="00876A26"/>
    <w:rsid w:val="00877C5E"/>
    <w:rsid w:val="00880737"/>
    <w:rsid w:val="0088176D"/>
    <w:rsid w:val="00882063"/>
    <w:rsid w:val="0088210B"/>
    <w:rsid w:val="008844A1"/>
    <w:rsid w:val="0088531C"/>
    <w:rsid w:val="00892412"/>
    <w:rsid w:val="00893049"/>
    <w:rsid w:val="00893407"/>
    <w:rsid w:val="00895734"/>
    <w:rsid w:val="0089592A"/>
    <w:rsid w:val="00896424"/>
    <w:rsid w:val="00897B52"/>
    <w:rsid w:val="008A0A85"/>
    <w:rsid w:val="008A224A"/>
    <w:rsid w:val="008A22C5"/>
    <w:rsid w:val="008A563B"/>
    <w:rsid w:val="008A7B55"/>
    <w:rsid w:val="008B03CB"/>
    <w:rsid w:val="008B1166"/>
    <w:rsid w:val="008B1EA2"/>
    <w:rsid w:val="008B4D17"/>
    <w:rsid w:val="008C0F55"/>
    <w:rsid w:val="008C341B"/>
    <w:rsid w:val="008C3EB1"/>
    <w:rsid w:val="008C4613"/>
    <w:rsid w:val="008C51B7"/>
    <w:rsid w:val="008C6890"/>
    <w:rsid w:val="008D2131"/>
    <w:rsid w:val="008D47E2"/>
    <w:rsid w:val="008D5BE5"/>
    <w:rsid w:val="008D64AB"/>
    <w:rsid w:val="008D670D"/>
    <w:rsid w:val="008D692D"/>
    <w:rsid w:val="008D6D16"/>
    <w:rsid w:val="008E1C54"/>
    <w:rsid w:val="008E1FD7"/>
    <w:rsid w:val="008E3874"/>
    <w:rsid w:val="008E4046"/>
    <w:rsid w:val="008E51E9"/>
    <w:rsid w:val="008E6590"/>
    <w:rsid w:val="008E67BB"/>
    <w:rsid w:val="008E7D35"/>
    <w:rsid w:val="008F215D"/>
    <w:rsid w:val="008F2906"/>
    <w:rsid w:val="008F4256"/>
    <w:rsid w:val="008F5232"/>
    <w:rsid w:val="009004CB"/>
    <w:rsid w:val="00902AED"/>
    <w:rsid w:val="009048CF"/>
    <w:rsid w:val="00904D55"/>
    <w:rsid w:val="009100D3"/>
    <w:rsid w:val="009104E1"/>
    <w:rsid w:val="00910556"/>
    <w:rsid w:val="00913439"/>
    <w:rsid w:val="00915DE6"/>
    <w:rsid w:val="00916ADB"/>
    <w:rsid w:val="009179EC"/>
    <w:rsid w:val="0092138B"/>
    <w:rsid w:val="00921A59"/>
    <w:rsid w:val="00922A23"/>
    <w:rsid w:val="0092444D"/>
    <w:rsid w:val="00927A80"/>
    <w:rsid w:val="00930DEA"/>
    <w:rsid w:val="00932AA1"/>
    <w:rsid w:val="0093396E"/>
    <w:rsid w:val="0093464E"/>
    <w:rsid w:val="009351A5"/>
    <w:rsid w:val="009364C8"/>
    <w:rsid w:val="00936559"/>
    <w:rsid w:val="00940302"/>
    <w:rsid w:val="00942C20"/>
    <w:rsid w:val="00943A6E"/>
    <w:rsid w:val="0094545C"/>
    <w:rsid w:val="009479EF"/>
    <w:rsid w:val="00947CAA"/>
    <w:rsid w:val="00954A1B"/>
    <w:rsid w:val="00955722"/>
    <w:rsid w:val="009567AE"/>
    <w:rsid w:val="00956A9B"/>
    <w:rsid w:val="00960FFF"/>
    <w:rsid w:val="00961DD7"/>
    <w:rsid w:val="00961F73"/>
    <w:rsid w:val="009648DB"/>
    <w:rsid w:val="00967FAD"/>
    <w:rsid w:val="00970507"/>
    <w:rsid w:val="00971135"/>
    <w:rsid w:val="00971153"/>
    <w:rsid w:val="00971F6D"/>
    <w:rsid w:val="00972034"/>
    <w:rsid w:val="0097332F"/>
    <w:rsid w:val="00973527"/>
    <w:rsid w:val="00975485"/>
    <w:rsid w:val="00975FDD"/>
    <w:rsid w:val="009842CF"/>
    <w:rsid w:val="00986466"/>
    <w:rsid w:val="0099213F"/>
    <w:rsid w:val="00993264"/>
    <w:rsid w:val="00994F23"/>
    <w:rsid w:val="0099587A"/>
    <w:rsid w:val="00995FDB"/>
    <w:rsid w:val="0099710C"/>
    <w:rsid w:val="00997AB5"/>
    <w:rsid w:val="009A2CC2"/>
    <w:rsid w:val="009A3FE5"/>
    <w:rsid w:val="009B1461"/>
    <w:rsid w:val="009B40AA"/>
    <w:rsid w:val="009B4FAE"/>
    <w:rsid w:val="009B5290"/>
    <w:rsid w:val="009B5A81"/>
    <w:rsid w:val="009B5D36"/>
    <w:rsid w:val="009B5D48"/>
    <w:rsid w:val="009B6FCF"/>
    <w:rsid w:val="009B74C2"/>
    <w:rsid w:val="009B7ABB"/>
    <w:rsid w:val="009B7E4D"/>
    <w:rsid w:val="009C0788"/>
    <w:rsid w:val="009C0AB2"/>
    <w:rsid w:val="009C1B63"/>
    <w:rsid w:val="009C3FFD"/>
    <w:rsid w:val="009C4734"/>
    <w:rsid w:val="009C544E"/>
    <w:rsid w:val="009C60CF"/>
    <w:rsid w:val="009C7672"/>
    <w:rsid w:val="009C78C0"/>
    <w:rsid w:val="009D197E"/>
    <w:rsid w:val="009D1BEF"/>
    <w:rsid w:val="009D4D48"/>
    <w:rsid w:val="009D50BA"/>
    <w:rsid w:val="009D5E5A"/>
    <w:rsid w:val="009D5F45"/>
    <w:rsid w:val="009D6ACD"/>
    <w:rsid w:val="009E41BE"/>
    <w:rsid w:val="009E4335"/>
    <w:rsid w:val="009E4BC2"/>
    <w:rsid w:val="009E5166"/>
    <w:rsid w:val="009E526A"/>
    <w:rsid w:val="009E5D89"/>
    <w:rsid w:val="009E6732"/>
    <w:rsid w:val="009E68D9"/>
    <w:rsid w:val="009F1886"/>
    <w:rsid w:val="009F5641"/>
    <w:rsid w:val="009F5ADE"/>
    <w:rsid w:val="009F6C02"/>
    <w:rsid w:val="009F6D75"/>
    <w:rsid w:val="009F732E"/>
    <w:rsid w:val="00A00890"/>
    <w:rsid w:val="00A01E0A"/>
    <w:rsid w:val="00A046AE"/>
    <w:rsid w:val="00A0510A"/>
    <w:rsid w:val="00A060E1"/>
    <w:rsid w:val="00A06F3C"/>
    <w:rsid w:val="00A100AC"/>
    <w:rsid w:val="00A121DD"/>
    <w:rsid w:val="00A1298D"/>
    <w:rsid w:val="00A12D7C"/>
    <w:rsid w:val="00A13705"/>
    <w:rsid w:val="00A1430E"/>
    <w:rsid w:val="00A14F32"/>
    <w:rsid w:val="00A15245"/>
    <w:rsid w:val="00A15FD2"/>
    <w:rsid w:val="00A161E9"/>
    <w:rsid w:val="00A1742D"/>
    <w:rsid w:val="00A239E6"/>
    <w:rsid w:val="00A24EF3"/>
    <w:rsid w:val="00A25CEA"/>
    <w:rsid w:val="00A26974"/>
    <w:rsid w:val="00A26B8E"/>
    <w:rsid w:val="00A27C3B"/>
    <w:rsid w:val="00A323FB"/>
    <w:rsid w:val="00A341C4"/>
    <w:rsid w:val="00A362AB"/>
    <w:rsid w:val="00A37670"/>
    <w:rsid w:val="00A405A9"/>
    <w:rsid w:val="00A40731"/>
    <w:rsid w:val="00A41C90"/>
    <w:rsid w:val="00A43180"/>
    <w:rsid w:val="00A431BE"/>
    <w:rsid w:val="00A44A34"/>
    <w:rsid w:val="00A463F6"/>
    <w:rsid w:val="00A47E56"/>
    <w:rsid w:val="00A50A91"/>
    <w:rsid w:val="00A50B4D"/>
    <w:rsid w:val="00A510AE"/>
    <w:rsid w:val="00A5126D"/>
    <w:rsid w:val="00A51C07"/>
    <w:rsid w:val="00A52E79"/>
    <w:rsid w:val="00A5305E"/>
    <w:rsid w:val="00A56E4B"/>
    <w:rsid w:val="00A57A7D"/>
    <w:rsid w:val="00A63079"/>
    <w:rsid w:val="00A63223"/>
    <w:rsid w:val="00A63397"/>
    <w:rsid w:val="00A64D1F"/>
    <w:rsid w:val="00A65A6D"/>
    <w:rsid w:val="00A65F3B"/>
    <w:rsid w:val="00A70630"/>
    <w:rsid w:val="00A732A5"/>
    <w:rsid w:val="00A7466D"/>
    <w:rsid w:val="00A75151"/>
    <w:rsid w:val="00A76BDB"/>
    <w:rsid w:val="00A77014"/>
    <w:rsid w:val="00A77586"/>
    <w:rsid w:val="00A77ACB"/>
    <w:rsid w:val="00A80163"/>
    <w:rsid w:val="00A8018B"/>
    <w:rsid w:val="00A80C5E"/>
    <w:rsid w:val="00A81F74"/>
    <w:rsid w:val="00A8421F"/>
    <w:rsid w:val="00A85B1B"/>
    <w:rsid w:val="00A86E9B"/>
    <w:rsid w:val="00A93E78"/>
    <w:rsid w:val="00A951B6"/>
    <w:rsid w:val="00A95F7F"/>
    <w:rsid w:val="00A97588"/>
    <w:rsid w:val="00A97B66"/>
    <w:rsid w:val="00A97CB7"/>
    <w:rsid w:val="00AA0FB9"/>
    <w:rsid w:val="00AA2439"/>
    <w:rsid w:val="00AA2B97"/>
    <w:rsid w:val="00AB1556"/>
    <w:rsid w:val="00AB2887"/>
    <w:rsid w:val="00AB37DD"/>
    <w:rsid w:val="00AB463F"/>
    <w:rsid w:val="00AB4C12"/>
    <w:rsid w:val="00AB514C"/>
    <w:rsid w:val="00AB5BFE"/>
    <w:rsid w:val="00AB6B3E"/>
    <w:rsid w:val="00AC03C9"/>
    <w:rsid w:val="00AC139B"/>
    <w:rsid w:val="00AC336A"/>
    <w:rsid w:val="00AC7C30"/>
    <w:rsid w:val="00AD0A9C"/>
    <w:rsid w:val="00AD3084"/>
    <w:rsid w:val="00AD36B8"/>
    <w:rsid w:val="00AD3D69"/>
    <w:rsid w:val="00AE1D4E"/>
    <w:rsid w:val="00AE25C3"/>
    <w:rsid w:val="00AE2B76"/>
    <w:rsid w:val="00AE2BAC"/>
    <w:rsid w:val="00AE3500"/>
    <w:rsid w:val="00AE60A6"/>
    <w:rsid w:val="00AE626F"/>
    <w:rsid w:val="00AE62EE"/>
    <w:rsid w:val="00AE6461"/>
    <w:rsid w:val="00AE6E82"/>
    <w:rsid w:val="00AF0C4F"/>
    <w:rsid w:val="00AF292C"/>
    <w:rsid w:val="00AF3D1C"/>
    <w:rsid w:val="00AF7255"/>
    <w:rsid w:val="00AF735F"/>
    <w:rsid w:val="00AF7EB4"/>
    <w:rsid w:val="00B04FFE"/>
    <w:rsid w:val="00B07B37"/>
    <w:rsid w:val="00B07D39"/>
    <w:rsid w:val="00B1130D"/>
    <w:rsid w:val="00B11338"/>
    <w:rsid w:val="00B1234A"/>
    <w:rsid w:val="00B1323B"/>
    <w:rsid w:val="00B153F4"/>
    <w:rsid w:val="00B20178"/>
    <w:rsid w:val="00B211ED"/>
    <w:rsid w:val="00B21F54"/>
    <w:rsid w:val="00B22384"/>
    <w:rsid w:val="00B24B36"/>
    <w:rsid w:val="00B24CBA"/>
    <w:rsid w:val="00B27EF0"/>
    <w:rsid w:val="00B312D8"/>
    <w:rsid w:val="00B313BC"/>
    <w:rsid w:val="00B31C9E"/>
    <w:rsid w:val="00B35679"/>
    <w:rsid w:val="00B35ED6"/>
    <w:rsid w:val="00B360CE"/>
    <w:rsid w:val="00B362CD"/>
    <w:rsid w:val="00B36BA4"/>
    <w:rsid w:val="00B37369"/>
    <w:rsid w:val="00B37417"/>
    <w:rsid w:val="00B3766E"/>
    <w:rsid w:val="00B37EB0"/>
    <w:rsid w:val="00B40308"/>
    <w:rsid w:val="00B4171B"/>
    <w:rsid w:val="00B423DC"/>
    <w:rsid w:val="00B42780"/>
    <w:rsid w:val="00B42AC2"/>
    <w:rsid w:val="00B456F5"/>
    <w:rsid w:val="00B461A8"/>
    <w:rsid w:val="00B465F5"/>
    <w:rsid w:val="00B50445"/>
    <w:rsid w:val="00B520DD"/>
    <w:rsid w:val="00B524F0"/>
    <w:rsid w:val="00B528E8"/>
    <w:rsid w:val="00B55246"/>
    <w:rsid w:val="00B579E1"/>
    <w:rsid w:val="00B57E37"/>
    <w:rsid w:val="00B60137"/>
    <w:rsid w:val="00B61CB5"/>
    <w:rsid w:val="00B62359"/>
    <w:rsid w:val="00B63234"/>
    <w:rsid w:val="00B644EB"/>
    <w:rsid w:val="00B64B91"/>
    <w:rsid w:val="00B6546A"/>
    <w:rsid w:val="00B6576C"/>
    <w:rsid w:val="00B661AF"/>
    <w:rsid w:val="00B70135"/>
    <w:rsid w:val="00B72ADC"/>
    <w:rsid w:val="00B75365"/>
    <w:rsid w:val="00B81A4C"/>
    <w:rsid w:val="00B84643"/>
    <w:rsid w:val="00B851EE"/>
    <w:rsid w:val="00B862DB"/>
    <w:rsid w:val="00B87EAD"/>
    <w:rsid w:val="00B91378"/>
    <w:rsid w:val="00B93739"/>
    <w:rsid w:val="00B945CB"/>
    <w:rsid w:val="00B970D2"/>
    <w:rsid w:val="00B97799"/>
    <w:rsid w:val="00BA0AAC"/>
    <w:rsid w:val="00BA0C78"/>
    <w:rsid w:val="00BA17D1"/>
    <w:rsid w:val="00BA3551"/>
    <w:rsid w:val="00BA4DC2"/>
    <w:rsid w:val="00BA5792"/>
    <w:rsid w:val="00BA6F34"/>
    <w:rsid w:val="00BB1F9D"/>
    <w:rsid w:val="00BB3914"/>
    <w:rsid w:val="00BB4A9C"/>
    <w:rsid w:val="00BB5821"/>
    <w:rsid w:val="00BB5C99"/>
    <w:rsid w:val="00BB5E21"/>
    <w:rsid w:val="00BB6FD2"/>
    <w:rsid w:val="00BC0458"/>
    <w:rsid w:val="00BC1B57"/>
    <w:rsid w:val="00BC1BD6"/>
    <w:rsid w:val="00BC347D"/>
    <w:rsid w:val="00BC35AA"/>
    <w:rsid w:val="00BC443C"/>
    <w:rsid w:val="00BC59E2"/>
    <w:rsid w:val="00BC71AF"/>
    <w:rsid w:val="00BC74CE"/>
    <w:rsid w:val="00BD00A1"/>
    <w:rsid w:val="00BD0149"/>
    <w:rsid w:val="00BD024B"/>
    <w:rsid w:val="00BD1BB6"/>
    <w:rsid w:val="00BD287E"/>
    <w:rsid w:val="00BD2E4F"/>
    <w:rsid w:val="00BD459C"/>
    <w:rsid w:val="00BD5F39"/>
    <w:rsid w:val="00BD6387"/>
    <w:rsid w:val="00BD6DE6"/>
    <w:rsid w:val="00BD78AB"/>
    <w:rsid w:val="00BD7BD0"/>
    <w:rsid w:val="00BD7C95"/>
    <w:rsid w:val="00BE02B8"/>
    <w:rsid w:val="00BE052A"/>
    <w:rsid w:val="00BE2B4E"/>
    <w:rsid w:val="00BE3304"/>
    <w:rsid w:val="00BE57CF"/>
    <w:rsid w:val="00BF104F"/>
    <w:rsid w:val="00BF6652"/>
    <w:rsid w:val="00BF6C22"/>
    <w:rsid w:val="00BF6CDD"/>
    <w:rsid w:val="00C00545"/>
    <w:rsid w:val="00C01A6E"/>
    <w:rsid w:val="00C01C7E"/>
    <w:rsid w:val="00C041F1"/>
    <w:rsid w:val="00C0512E"/>
    <w:rsid w:val="00C05F50"/>
    <w:rsid w:val="00C11EEE"/>
    <w:rsid w:val="00C12E1E"/>
    <w:rsid w:val="00C15684"/>
    <w:rsid w:val="00C174DE"/>
    <w:rsid w:val="00C20A48"/>
    <w:rsid w:val="00C22951"/>
    <w:rsid w:val="00C22D68"/>
    <w:rsid w:val="00C2400D"/>
    <w:rsid w:val="00C26DF5"/>
    <w:rsid w:val="00C27263"/>
    <w:rsid w:val="00C27554"/>
    <w:rsid w:val="00C30930"/>
    <w:rsid w:val="00C316BF"/>
    <w:rsid w:val="00C337C9"/>
    <w:rsid w:val="00C3388A"/>
    <w:rsid w:val="00C34451"/>
    <w:rsid w:val="00C347CC"/>
    <w:rsid w:val="00C374AF"/>
    <w:rsid w:val="00C376F9"/>
    <w:rsid w:val="00C37ED4"/>
    <w:rsid w:val="00C4034A"/>
    <w:rsid w:val="00C40B43"/>
    <w:rsid w:val="00C413C9"/>
    <w:rsid w:val="00C41823"/>
    <w:rsid w:val="00C47303"/>
    <w:rsid w:val="00C4736F"/>
    <w:rsid w:val="00C502A2"/>
    <w:rsid w:val="00C51C89"/>
    <w:rsid w:val="00C524D9"/>
    <w:rsid w:val="00C53B11"/>
    <w:rsid w:val="00C567EB"/>
    <w:rsid w:val="00C57943"/>
    <w:rsid w:val="00C62219"/>
    <w:rsid w:val="00C7290A"/>
    <w:rsid w:val="00C75A0F"/>
    <w:rsid w:val="00C75BEC"/>
    <w:rsid w:val="00C76821"/>
    <w:rsid w:val="00C76D9A"/>
    <w:rsid w:val="00C76F2E"/>
    <w:rsid w:val="00C8023E"/>
    <w:rsid w:val="00C80D06"/>
    <w:rsid w:val="00C81FC3"/>
    <w:rsid w:val="00C85507"/>
    <w:rsid w:val="00C85BF8"/>
    <w:rsid w:val="00C86E33"/>
    <w:rsid w:val="00C903F2"/>
    <w:rsid w:val="00C919AD"/>
    <w:rsid w:val="00C93952"/>
    <w:rsid w:val="00C94FF0"/>
    <w:rsid w:val="00C9569C"/>
    <w:rsid w:val="00C964B2"/>
    <w:rsid w:val="00C966EF"/>
    <w:rsid w:val="00C97D8A"/>
    <w:rsid w:val="00CA2EAA"/>
    <w:rsid w:val="00CA2FFA"/>
    <w:rsid w:val="00CA3A87"/>
    <w:rsid w:val="00CA6940"/>
    <w:rsid w:val="00CA766D"/>
    <w:rsid w:val="00CB1C77"/>
    <w:rsid w:val="00CB2A79"/>
    <w:rsid w:val="00CB2D3C"/>
    <w:rsid w:val="00CB38D3"/>
    <w:rsid w:val="00CB4EEC"/>
    <w:rsid w:val="00CB55E8"/>
    <w:rsid w:val="00CB5DED"/>
    <w:rsid w:val="00CB6793"/>
    <w:rsid w:val="00CC0107"/>
    <w:rsid w:val="00CC1571"/>
    <w:rsid w:val="00CC2FF0"/>
    <w:rsid w:val="00CC479C"/>
    <w:rsid w:val="00CC58AE"/>
    <w:rsid w:val="00CD08DD"/>
    <w:rsid w:val="00CD1647"/>
    <w:rsid w:val="00CD2665"/>
    <w:rsid w:val="00CD3A1A"/>
    <w:rsid w:val="00CD5A2B"/>
    <w:rsid w:val="00CD7462"/>
    <w:rsid w:val="00CD79D5"/>
    <w:rsid w:val="00CD7B7A"/>
    <w:rsid w:val="00CE1964"/>
    <w:rsid w:val="00CE3AF8"/>
    <w:rsid w:val="00CE5B14"/>
    <w:rsid w:val="00CE62C9"/>
    <w:rsid w:val="00CE7D92"/>
    <w:rsid w:val="00CF0B13"/>
    <w:rsid w:val="00CF51B0"/>
    <w:rsid w:val="00CF5203"/>
    <w:rsid w:val="00CF54B0"/>
    <w:rsid w:val="00CF54F2"/>
    <w:rsid w:val="00D00A99"/>
    <w:rsid w:val="00D04005"/>
    <w:rsid w:val="00D04E04"/>
    <w:rsid w:val="00D05590"/>
    <w:rsid w:val="00D06571"/>
    <w:rsid w:val="00D06C85"/>
    <w:rsid w:val="00D07F57"/>
    <w:rsid w:val="00D10399"/>
    <w:rsid w:val="00D1048B"/>
    <w:rsid w:val="00D10DEC"/>
    <w:rsid w:val="00D124A3"/>
    <w:rsid w:val="00D128DA"/>
    <w:rsid w:val="00D12CEE"/>
    <w:rsid w:val="00D139E6"/>
    <w:rsid w:val="00D13A3F"/>
    <w:rsid w:val="00D14865"/>
    <w:rsid w:val="00D14D01"/>
    <w:rsid w:val="00D14E71"/>
    <w:rsid w:val="00D15021"/>
    <w:rsid w:val="00D166DD"/>
    <w:rsid w:val="00D16E14"/>
    <w:rsid w:val="00D17899"/>
    <w:rsid w:val="00D200A2"/>
    <w:rsid w:val="00D217F9"/>
    <w:rsid w:val="00D21ECB"/>
    <w:rsid w:val="00D2326A"/>
    <w:rsid w:val="00D250BF"/>
    <w:rsid w:val="00D2579E"/>
    <w:rsid w:val="00D261BD"/>
    <w:rsid w:val="00D26FB4"/>
    <w:rsid w:val="00D27A64"/>
    <w:rsid w:val="00D3056C"/>
    <w:rsid w:val="00D30AD0"/>
    <w:rsid w:val="00D31CD2"/>
    <w:rsid w:val="00D3256E"/>
    <w:rsid w:val="00D330F0"/>
    <w:rsid w:val="00D332AF"/>
    <w:rsid w:val="00D337F0"/>
    <w:rsid w:val="00D36CBA"/>
    <w:rsid w:val="00D36F31"/>
    <w:rsid w:val="00D403EF"/>
    <w:rsid w:val="00D40A40"/>
    <w:rsid w:val="00D41637"/>
    <w:rsid w:val="00D419D1"/>
    <w:rsid w:val="00D41F65"/>
    <w:rsid w:val="00D42C4D"/>
    <w:rsid w:val="00D50062"/>
    <w:rsid w:val="00D5022F"/>
    <w:rsid w:val="00D5117D"/>
    <w:rsid w:val="00D527F6"/>
    <w:rsid w:val="00D53B2D"/>
    <w:rsid w:val="00D552C8"/>
    <w:rsid w:val="00D55A16"/>
    <w:rsid w:val="00D560CF"/>
    <w:rsid w:val="00D5625D"/>
    <w:rsid w:val="00D5693C"/>
    <w:rsid w:val="00D5706F"/>
    <w:rsid w:val="00D57C09"/>
    <w:rsid w:val="00D57D05"/>
    <w:rsid w:val="00D612EB"/>
    <w:rsid w:val="00D618BC"/>
    <w:rsid w:val="00D61F5F"/>
    <w:rsid w:val="00D64B96"/>
    <w:rsid w:val="00D64BDE"/>
    <w:rsid w:val="00D654E7"/>
    <w:rsid w:val="00D656B0"/>
    <w:rsid w:val="00D6635A"/>
    <w:rsid w:val="00D66ACF"/>
    <w:rsid w:val="00D66D85"/>
    <w:rsid w:val="00D740E0"/>
    <w:rsid w:val="00D74878"/>
    <w:rsid w:val="00D776B8"/>
    <w:rsid w:val="00D80D3F"/>
    <w:rsid w:val="00D8160A"/>
    <w:rsid w:val="00D81FAA"/>
    <w:rsid w:val="00D8267E"/>
    <w:rsid w:val="00D84B38"/>
    <w:rsid w:val="00D86C98"/>
    <w:rsid w:val="00D90655"/>
    <w:rsid w:val="00D91321"/>
    <w:rsid w:val="00D91892"/>
    <w:rsid w:val="00D924B9"/>
    <w:rsid w:val="00D9342A"/>
    <w:rsid w:val="00D94889"/>
    <w:rsid w:val="00D95377"/>
    <w:rsid w:val="00D9617F"/>
    <w:rsid w:val="00D971C2"/>
    <w:rsid w:val="00D977CA"/>
    <w:rsid w:val="00D97C43"/>
    <w:rsid w:val="00DA0B61"/>
    <w:rsid w:val="00DA365F"/>
    <w:rsid w:val="00DA383E"/>
    <w:rsid w:val="00DA3C83"/>
    <w:rsid w:val="00DA3F7D"/>
    <w:rsid w:val="00DA599E"/>
    <w:rsid w:val="00DA5CC9"/>
    <w:rsid w:val="00DA77A5"/>
    <w:rsid w:val="00DB090B"/>
    <w:rsid w:val="00DB363B"/>
    <w:rsid w:val="00DB5112"/>
    <w:rsid w:val="00DB62AD"/>
    <w:rsid w:val="00DC09E2"/>
    <w:rsid w:val="00DC18BD"/>
    <w:rsid w:val="00DC38F7"/>
    <w:rsid w:val="00DC4E8A"/>
    <w:rsid w:val="00DC624D"/>
    <w:rsid w:val="00DD1A2E"/>
    <w:rsid w:val="00DD2564"/>
    <w:rsid w:val="00DD2C12"/>
    <w:rsid w:val="00DD3CF3"/>
    <w:rsid w:val="00DD5FD2"/>
    <w:rsid w:val="00DD7981"/>
    <w:rsid w:val="00DD7AAD"/>
    <w:rsid w:val="00DD7DEB"/>
    <w:rsid w:val="00DE0093"/>
    <w:rsid w:val="00DE218C"/>
    <w:rsid w:val="00DE42D3"/>
    <w:rsid w:val="00DE5893"/>
    <w:rsid w:val="00DE6A61"/>
    <w:rsid w:val="00DE71B2"/>
    <w:rsid w:val="00DE7EAD"/>
    <w:rsid w:val="00DF0B45"/>
    <w:rsid w:val="00DF0B63"/>
    <w:rsid w:val="00DF2BBE"/>
    <w:rsid w:val="00DF3DC2"/>
    <w:rsid w:val="00DF408A"/>
    <w:rsid w:val="00DF473D"/>
    <w:rsid w:val="00DF4BFC"/>
    <w:rsid w:val="00DF66EF"/>
    <w:rsid w:val="00DF6757"/>
    <w:rsid w:val="00E010F9"/>
    <w:rsid w:val="00E01A4E"/>
    <w:rsid w:val="00E03326"/>
    <w:rsid w:val="00E03CC0"/>
    <w:rsid w:val="00E04839"/>
    <w:rsid w:val="00E07CAE"/>
    <w:rsid w:val="00E119E5"/>
    <w:rsid w:val="00E1211E"/>
    <w:rsid w:val="00E121EA"/>
    <w:rsid w:val="00E134DF"/>
    <w:rsid w:val="00E13557"/>
    <w:rsid w:val="00E13F26"/>
    <w:rsid w:val="00E14F85"/>
    <w:rsid w:val="00E15773"/>
    <w:rsid w:val="00E15D0D"/>
    <w:rsid w:val="00E16F08"/>
    <w:rsid w:val="00E17035"/>
    <w:rsid w:val="00E244F2"/>
    <w:rsid w:val="00E2485A"/>
    <w:rsid w:val="00E2610E"/>
    <w:rsid w:val="00E2674F"/>
    <w:rsid w:val="00E26B3A"/>
    <w:rsid w:val="00E2729E"/>
    <w:rsid w:val="00E32E58"/>
    <w:rsid w:val="00E34B93"/>
    <w:rsid w:val="00E376A0"/>
    <w:rsid w:val="00E37F3D"/>
    <w:rsid w:val="00E403F5"/>
    <w:rsid w:val="00E41243"/>
    <w:rsid w:val="00E43695"/>
    <w:rsid w:val="00E43EA8"/>
    <w:rsid w:val="00E44F98"/>
    <w:rsid w:val="00E45805"/>
    <w:rsid w:val="00E459EB"/>
    <w:rsid w:val="00E45E65"/>
    <w:rsid w:val="00E4672F"/>
    <w:rsid w:val="00E501A7"/>
    <w:rsid w:val="00E53E47"/>
    <w:rsid w:val="00E55382"/>
    <w:rsid w:val="00E563F5"/>
    <w:rsid w:val="00E57763"/>
    <w:rsid w:val="00E6180C"/>
    <w:rsid w:val="00E61BB2"/>
    <w:rsid w:val="00E635B7"/>
    <w:rsid w:val="00E64AEF"/>
    <w:rsid w:val="00E66433"/>
    <w:rsid w:val="00E66845"/>
    <w:rsid w:val="00E6793B"/>
    <w:rsid w:val="00E70837"/>
    <w:rsid w:val="00E73E34"/>
    <w:rsid w:val="00E759C2"/>
    <w:rsid w:val="00E75F5D"/>
    <w:rsid w:val="00E76890"/>
    <w:rsid w:val="00E76F38"/>
    <w:rsid w:val="00E77701"/>
    <w:rsid w:val="00E80A90"/>
    <w:rsid w:val="00E8142D"/>
    <w:rsid w:val="00E820D3"/>
    <w:rsid w:val="00E82EE6"/>
    <w:rsid w:val="00E8515B"/>
    <w:rsid w:val="00E865B7"/>
    <w:rsid w:val="00E86882"/>
    <w:rsid w:val="00E86D74"/>
    <w:rsid w:val="00E877A5"/>
    <w:rsid w:val="00E8789B"/>
    <w:rsid w:val="00E90269"/>
    <w:rsid w:val="00E9239E"/>
    <w:rsid w:val="00E93A9E"/>
    <w:rsid w:val="00E93FAD"/>
    <w:rsid w:val="00E94081"/>
    <w:rsid w:val="00E94B21"/>
    <w:rsid w:val="00E94DB5"/>
    <w:rsid w:val="00E9529C"/>
    <w:rsid w:val="00EA21A1"/>
    <w:rsid w:val="00EA244A"/>
    <w:rsid w:val="00EA280D"/>
    <w:rsid w:val="00EA330B"/>
    <w:rsid w:val="00EA73CB"/>
    <w:rsid w:val="00EB033B"/>
    <w:rsid w:val="00EB04C6"/>
    <w:rsid w:val="00EB05AC"/>
    <w:rsid w:val="00EB19F6"/>
    <w:rsid w:val="00EB1CB1"/>
    <w:rsid w:val="00EB280A"/>
    <w:rsid w:val="00EB5717"/>
    <w:rsid w:val="00EB5819"/>
    <w:rsid w:val="00EB69C7"/>
    <w:rsid w:val="00EB6C11"/>
    <w:rsid w:val="00EC0060"/>
    <w:rsid w:val="00EC11AA"/>
    <w:rsid w:val="00EC3EF3"/>
    <w:rsid w:val="00EC4092"/>
    <w:rsid w:val="00EC44E6"/>
    <w:rsid w:val="00EC4E66"/>
    <w:rsid w:val="00ED0FBA"/>
    <w:rsid w:val="00ED1561"/>
    <w:rsid w:val="00ED1B3E"/>
    <w:rsid w:val="00ED7F1C"/>
    <w:rsid w:val="00EE0901"/>
    <w:rsid w:val="00EE15A6"/>
    <w:rsid w:val="00EF1E5F"/>
    <w:rsid w:val="00EF3F24"/>
    <w:rsid w:val="00EF5587"/>
    <w:rsid w:val="00EF5709"/>
    <w:rsid w:val="00EF71F5"/>
    <w:rsid w:val="00F023D2"/>
    <w:rsid w:val="00F04468"/>
    <w:rsid w:val="00F0496F"/>
    <w:rsid w:val="00F06EDF"/>
    <w:rsid w:val="00F107CB"/>
    <w:rsid w:val="00F10FA6"/>
    <w:rsid w:val="00F11C58"/>
    <w:rsid w:val="00F123F3"/>
    <w:rsid w:val="00F13E33"/>
    <w:rsid w:val="00F13FC2"/>
    <w:rsid w:val="00F142CA"/>
    <w:rsid w:val="00F14909"/>
    <w:rsid w:val="00F15776"/>
    <w:rsid w:val="00F20763"/>
    <w:rsid w:val="00F208B5"/>
    <w:rsid w:val="00F215A2"/>
    <w:rsid w:val="00F218DF"/>
    <w:rsid w:val="00F22A9F"/>
    <w:rsid w:val="00F26CDF"/>
    <w:rsid w:val="00F31476"/>
    <w:rsid w:val="00F3194A"/>
    <w:rsid w:val="00F323E4"/>
    <w:rsid w:val="00F32E3B"/>
    <w:rsid w:val="00F336E8"/>
    <w:rsid w:val="00F351F3"/>
    <w:rsid w:val="00F355E2"/>
    <w:rsid w:val="00F3691F"/>
    <w:rsid w:val="00F36EE2"/>
    <w:rsid w:val="00F40302"/>
    <w:rsid w:val="00F40311"/>
    <w:rsid w:val="00F40962"/>
    <w:rsid w:val="00F40A55"/>
    <w:rsid w:val="00F429E6"/>
    <w:rsid w:val="00F43085"/>
    <w:rsid w:val="00F43631"/>
    <w:rsid w:val="00F4456E"/>
    <w:rsid w:val="00F45C16"/>
    <w:rsid w:val="00F45E7D"/>
    <w:rsid w:val="00F46299"/>
    <w:rsid w:val="00F4702B"/>
    <w:rsid w:val="00F51BB6"/>
    <w:rsid w:val="00F55200"/>
    <w:rsid w:val="00F6065C"/>
    <w:rsid w:val="00F60B16"/>
    <w:rsid w:val="00F61235"/>
    <w:rsid w:val="00F618F4"/>
    <w:rsid w:val="00F62FC5"/>
    <w:rsid w:val="00F650FE"/>
    <w:rsid w:val="00F65157"/>
    <w:rsid w:val="00F67BA8"/>
    <w:rsid w:val="00F71285"/>
    <w:rsid w:val="00F72260"/>
    <w:rsid w:val="00F7233C"/>
    <w:rsid w:val="00F7458E"/>
    <w:rsid w:val="00F75AA8"/>
    <w:rsid w:val="00F763F5"/>
    <w:rsid w:val="00F76452"/>
    <w:rsid w:val="00F80120"/>
    <w:rsid w:val="00F815EA"/>
    <w:rsid w:val="00F81734"/>
    <w:rsid w:val="00F82FDC"/>
    <w:rsid w:val="00F836D6"/>
    <w:rsid w:val="00F84BEB"/>
    <w:rsid w:val="00F8509B"/>
    <w:rsid w:val="00F87AD1"/>
    <w:rsid w:val="00F90D71"/>
    <w:rsid w:val="00F93A9C"/>
    <w:rsid w:val="00F94B95"/>
    <w:rsid w:val="00FA1F2C"/>
    <w:rsid w:val="00FA21C3"/>
    <w:rsid w:val="00FA24FD"/>
    <w:rsid w:val="00FA53C1"/>
    <w:rsid w:val="00FA5854"/>
    <w:rsid w:val="00FA6456"/>
    <w:rsid w:val="00FB1B55"/>
    <w:rsid w:val="00FB3A6E"/>
    <w:rsid w:val="00FB3E5F"/>
    <w:rsid w:val="00FB520A"/>
    <w:rsid w:val="00FB561E"/>
    <w:rsid w:val="00FB626B"/>
    <w:rsid w:val="00FB7532"/>
    <w:rsid w:val="00FB78D8"/>
    <w:rsid w:val="00FC00A0"/>
    <w:rsid w:val="00FC1E9D"/>
    <w:rsid w:val="00FC3755"/>
    <w:rsid w:val="00FC5711"/>
    <w:rsid w:val="00FC60D9"/>
    <w:rsid w:val="00FC64D1"/>
    <w:rsid w:val="00FD01EA"/>
    <w:rsid w:val="00FD0A51"/>
    <w:rsid w:val="00FD3F55"/>
    <w:rsid w:val="00FD570A"/>
    <w:rsid w:val="00FD7EAF"/>
    <w:rsid w:val="00FE09F8"/>
    <w:rsid w:val="00FE0E1C"/>
    <w:rsid w:val="00FE2A0D"/>
    <w:rsid w:val="00FE4694"/>
    <w:rsid w:val="00FE66E1"/>
    <w:rsid w:val="00FF0578"/>
    <w:rsid w:val="00FF10A1"/>
    <w:rsid w:val="00FF1D0B"/>
    <w:rsid w:val="00FF2148"/>
    <w:rsid w:val="00FF3872"/>
    <w:rsid w:val="00FF43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7DC9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lsdException w:name="caption" w:semiHidden="0" w:uiPriority="35" w:unhideWhenUsed="0"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lsdException w:name="No Spacing" w:semiHidden="0" w:uiPriority="99" w:unhideWhenUsed="0"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99"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E14F85"/>
    <w:pPr>
      <w:spacing w:before="120" w:after="120" w:line="259" w:lineRule="auto"/>
    </w:pPr>
    <w:rPr>
      <w:rFonts w:asciiTheme="minorHAnsi" w:hAnsiTheme="minorHAnsi"/>
    </w:rPr>
  </w:style>
  <w:style w:type="paragraph" w:styleId="Heading1">
    <w:name w:val="heading 1"/>
    <w:basedOn w:val="Normal"/>
    <w:next w:val="Normal"/>
    <w:link w:val="Heading1Char4"/>
    <w:qFormat/>
    <w:rsid w:val="00155C6D"/>
    <w:pPr>
      <w:keepNext/>
      <w:keepLines/>
      <w:numPr>
        <w:numId w:val="144"/>
      </w:numPr>
      <w:spacing w:after="360"/>
      <w:outlineLvl w:val="0"/>
    </w:pPr>
    <w:rPr>
      <w:rFonts w:ascii="Arial" w:eastAsiaTheme="majorEastAsia" w:hAnsi="Arial" w:cs="Arial"/>
      <w:b/>
      <w:bCs/>
      <w:sz w:val="24"/>
      <w:szCs w:val="24"/>
    </w:rPr>
  </w:style>
  <w:style w:type="paragraph" w:styleId="Heading2">
    <w:name w:val="heading 2"/>
    <w:basedOn w:val="Normal"/>
    <w:next w:val="Normal"/>
    <w:link w:val="Heading2Char3"/>
    <w:qFormat/>
    <w:rsid w:val="00155C6D"/>
    <w:pPr>
      <w:keepNext/>
      <w:keepLines/>
      <w:numPr>
        <w:ilvl w:val="1"/>
        <w:numId w:val="144"/>
      </w:numPr>
      <w:spacing w:before="360" w:after="240"/>
      <w:ind w:left="576"/>
      <w:outlineLvl w:val="1"/>
    </w:pPr>
    <w:rPr>
      <w:rFonts w:ascii="Arial" w:eastAsiaTheme="majorEastAsia" w:hAnsi="Arial" w:cs="Arial"/>
      <w:b/>
      <w:bCs/>
    </w:rPr>
  </w:style>
  <w:style w:type="paragraph" w:styleId="Heading3">
    <w:name w:val="heading 3"/>
    <w:basedOn w:val="Normal"/>
    <w:next w:val="Normal"/>
    <w:link w:val="Heading3Char"/>
    <w:qFormat/>
    <w:rsid w:val="0088531C"/>
    <w:pPr>
      <w:keepNext/>
      <w:keepLines/>
      <w:numPr>
        <w:ilvl w:val="2"/>
        <w:numId w:val="144"/>
      </w:numPr>
      <w:spacing w:before="360"/>
      <w:outlineLvl w:val="2"/>
    </w:pPr>
    <w:rPr>
      <w:rFonts w:ascii="Arial" w:hAnsi="Arial" w:cs="Arial"/>
      <w:b/>
      <w:noProof/>
    </w:rPr>
  </w:style>
  <w:style w:type="paragraph" w:styleId="Heading4">
    <w:name w:val="heading 4"/>
    <w:basedOn w:val="Normal"/>
    <w:next w:val="Normal"/>
    <w:link w:val="Heading4Char"/>
    <w:qFormat/>
    <w:rsid w:val="0088531C"/>
    <w:pPr>
      <w:keepNext/>
      <w:numPr>
        <w:ilvl w:val="3"/>
        <w:numId w:val="144"/>
      </w:numPr>
      <w:spacing w:before="360"/>
      <w:outlineLvl w:val="3"/>
    </w:pPr>
    <w:rPr>
      <w:rFonts w:ascii="Arial" w:hAnsi="Arial" w:cs="Arial"/>
      <w:b/>
    </w:rPr>
  </w:style>
  <w:style w:type="paragraph" w:styleId="Heading5">
    <w:name w:val="heading 5"/>
    <w:basedOn w:val="Normal"/>
    <w:next w:val="Normal"/>
    <w:link w:val="Heading5Char"/>
    <w:qFormat/>
    <w:rsid w:val="00295AC2"/>
    <w:pPr>
      <w:keepNext/>
      <w:numPr>
        <w:ilvl w:val="4"/>
        <w:numId w:val="144"/>
      </w:numPr>
      <w:spacing w:before="360"/>
      <w:outlineLvl w:val="4"/>
    </w:pPr>
    <w:rPr>
      <w:rFonts w:ascii="Arial" w:hAnsi="Arial" w:cs="Arial"/>
      <w:b/>
    </w:rPr>
  </w:style>
  <w:style w:type="paragraph" w:styleId="Heading6">
    <w:name w:val="heading 6"/>
    <w:basedOn w:val="Normal"/>
    <w:next w:val="Normal"/>
    <w:link w:val="Heading6Char"/>
    <w:qFormat/>
    <w:rsid w:val="00F61235"/>
    <w:pPr>
      <w:numPr>
        <w:ilvl w:val="5"/>
        <w:numId w:val="144"/>
      </w:numPr>
      <w:spacing w:before="360"/>
      <w:outlineLvl w:val="5"/>
    </w:pPr>
    <w:rPr>
      <w:rFonts w:ascii="Arial" w:hAnsi="Arial" w:cs="Arial"/>
      <w:b/>
    </w:rPr>
  </w:style>
  <w:style w:type="paragraph" w:styleId="Heading7">
    <w:name w:val="heading 7"/>
    <w:basedOn w:val="Normal"/>
    <w:next w:val="Normal"/>
    <w:link w:val="Heading7Char"/>
    <w:qFormat/>
    <w:rsid w:val="00D10DEC"/>
    <w:pPr>
      <w:numPr>
        <w:ilvl w:val="6"/>
        <w:numId w:val="144"/>
      </w:numPr>
      <w:spacing w:before="360"/>
      <w:outlineLvl w:val="6"/>
    </w:pPr>
    <w:rPr>
      <w:rFonts w:ascii="Arial" w:hAnsi="Arial"/>
      <w:b/>
      <w:caps/>
      <w:sz w:val="28"/>
    </w:rPr>
  </w:style>
  <w:style w:type="paragraph" w:styleId="Heading8">
    <w:name w:val="heading 8"/>
    <w:basedOn w:val="Normal"/>
    <w:next w:val="Normal"/>
    <w:link w:val="Heading8Char1"/>
    <w:qFormat/>
    <w:rsid w:val="000143BD"/>
    <w:pPr>
      <w:keepNext/>
      <w:keepLines/>
      <w:numPr>
        <w:ilvl w:val="7"/>
        <w:numId w:val="144"/>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qFormat/>
    <w:rsid w:val="00F61235"/>
    <w:pPr>
      <w:numPr>
        <w:ilvl w:val="8"/>
        <w:numId w:val="144"/>
      </w:numPr>
      <w:spacing w:before="360"/>
      <w:outlineLvl w:val="8"/>
    </w:pPr>
    <w:rPr>
      <w:rFonts w:ascii="Arial" w:hAnsi="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F61235"/>
    <w:rPr>
      <w:rFonts w:ascii="Symbol" w:hAnsi="Symbol"/>
    </w:rPr>
  </w:style>
  <w:style w:type="character" w:customStyle="1" w:styleId="WW8Num3z1">
    <w:name w:val="WW8Num3z1"/>
    <w:rsid w:val="00F61235"/>
    <w:rPr>
      <w:rFonts w:ascii="Courier New" w:hAnsi="Courier New"/>
    </w:rPr>
  </w:style>
  <w:style w:type="character" w:customStyle="1" w:styleId="WW8Num3z2">
    <w:name w:val="WW8Num3z2"/>
    <w:rsid w:val="00F61235"/>
    <w:rPr>
      <w:rFonts w:ascii="Wingdings" w:hAnsi="Wingdings"/>
    </w:rPr>
  </w:style>
  <w:style w:type="character" w:customStyle="1" w:styleId="WW8Num8z0">
    <w:name w:val="WW8Num8z0"/>
    <w:rsid w:val="00F61235"/>
    <w:rPr>
      <w:rFonts w:ascii="Symbol" w:hAnsi="Symbol"/>
    </w:rPr>
  </w:style>
  <w:style w:type="character" w:customStyle="1" w:styleId="WW8Num8z1">
    <w:name w:val="WW8Num8z1"/>
    <w:rsid w:val="00F61235"/>
    <w:rPr>
      <w:rFonts w:ascii="Courier New" w:hAnsi="Courier New"/>
    </w:rPr>
  </w:style>
  <w:style w:type="character" w:customStyle="1" w:styleId="WW8Num8z2">
    <w:name w:val="WW8Num8z2"/>
    <w:rsid w:val="00F61235"/>
    <w:rPr>
      <w:rFonts w:ascii="Wingdings" w:hAnsi="Wingdings"/>
    </w:rPr>
  </w:style>
  <w:style w:type="character" w:customStyle="1" w:styleId="WW8Num14z0">
    <w:name w:val="WW8Num14z0"/>
    <w:rsid w:val="00F61235"/>
    <w:rPr>
      <w:rFonts w:ascii="Symbol" w:hAnsi="Symbol"/>
    </w:rPr>
  </w:style>
  <w:style w:type="character" w:customStyle="1" w:styleId="WW8Num14z1">
    <w:name w:val="WW8Num14z1"/>
    <w:rsid w:val="00F61235"/>
    <w:rPr>
      <w:rFonts w:ascii="Courier New" w:hAnsi="Courier New"/>
    </w:rPr>
  </w:style>
  <w:style w:type="character" w:customStyle="1" w:styleId="WW8Num14z2">
    <w:name w:val="WW8Num14z2"/>
    <w:rsid w:val="00F61235"/>
    <w:rPr>
      <w:rFonts w:ascii="Wingdings" w:hAnsi="Wingdings"/>
    </w:rPr>
  </w:style>
  <w:style w:type="character" w:customStyle="1" w:styleId="Absatz-Standardschriftart">
    <w:name w:val="Absatz-Standardschriftart"/>
    <w:rsid w:val="00F61235"/>
  </w:style>
  <w:style w:type="character" w:customStyle="1" w:styleId="WW8Num5z0">
    <w:name w:val="WW8Num5z0"/>
    <w:rsid w:val="00F61235"/>
    <w:rPr>
      <w:rFonts w:ascii="Symbol" w:hAnsi="Symbol"/>
    </w:rPr>
  </w:style>
  <w:style w:type="character" w:customStyle="1" w:styleId="WW8Num6z0">
    <w:name w:val="WW8Num6z0"/>
    <w:rsid w:val="00F61235"/>
    <w:rPr>
      <w:rFonts w:ascii="Symbol" w:hAnsi="Symbol"/>
    </w:rPr>
  </w:style>
  <w:style w:type="character" w:customStyle="1" w:styleId="WW8Num7z0">
    <w:name w:val="WW8Num7z0"/>
    <w:rsid w:val="00F61235"/>
    <w:rPr>
      <w:rFonts w:ascii="Symbol" w:hAnsi="Symbol"/>
    </w:rPr>
  </w:style>
  <w:style w:type="character" w:customStyle="1" w:styleId="WW8Num10z0">
    <w:name w:val="WW8Num10z0"/>
    <w:rsid w:val="00F61235"/>
    <w:rPr>
      <w:rFonts w:ascii="Symbol" w:hAnsi="Symbol"/>
    </w:rPr>
  </w:style>
  <w:style w:type="character" w:customStyle="1" w:styleId="WW8Num12z0">
    <w:name w:val="WW8Num12z0"/>
    <w:rsid w:val="00F61235"/>
    <w:rPr>
      <w:b/>
    </w:rPr>
  </w:style>
  <w:style w:type="character" w:customStyle="1" w:styleId="WW8Num12z1">
    <w:name w:val="WW8Num12z1"/>
    <w:rsid w:val="00F61235"/>
    <w:rPr>
      <w:b w:val="0"/>
      <w:sz w:val="24"/>
      <w:szCs w:val="24"/>
    </w:rPr>
  </w:style>
  <w:style w:type="character" w:customStyle="1" w:styleId="WW8Num17z0">
    <w:name w:val="WW8Num17z0"/>
    <w:rsid w:val="00F61235"/>
    <w:rPr>
      <w:rFonts w:ascii="Symbol" w:hAnsi="Symbol"/>
    </w:rPr>
  </w:style>
  <w:style w:type="character" w:customStyle="1" w:styleId="WW8Num17z1">
    <w:name w:val="WW8Num17z1"/>
    <w:rsid w:val="00F61235"/>
    <w:rPr>
      <w:rFonts w:ascii="Courier New" w:hAnsi="Courier New" w:cs="Arial"/>
    </w:rPr>
  </w:style>
  <w:style w:type="character" w:customStyle="1" w:styleId="WW8Num17z2">
    <w:name w:val="WW8Num17z2"/>
    <w:rsid w:val="00F61235"/>
    <w:rPr>
      <w:rFonts w:ascii="Wingdings" w:hAnsi="Wingdings"/>
    </w:rPr>
  </w:style>
  <w:style w:type="character" w:customStyle="1" w:styleId="WW8Num18z3">
    <w:name w:val="WW8Num18z3"/>
    <w:rsid w:val="00F61235"/>
    <w:rPr>
      <w:rFonts w:ascii="Symbol" w:hAnsi="Symbol"/>
    </w:rPr>
  </w:style>
  <w:style w:type="character" w:customStyle="1" w:styleId="WW8Num19z0">
    <w:name w:val="WW8Num19z0"/>
    <w:rsid w:val="00F61235"/>
    <w:rPr>
      <w:rFonts w:ascii="Symbol" w:hAnsi="Symbol"/>
    </w:rPr>
  </w:style>
  <w:style w:type="character" w:customStyle="1" w:styleId="WW8Num19z1">
    <w:name w:val="WW8Num19z1"/>
    <w:rsid w:val="00F61235"/>
    <w:rPr>
      <w:rFonts w:ascii="Courier New" w:hAnsi="Courier New"/>
    </w:rPr>
  </w:style>
  <w:style w:type="character" w:customStyle="1" w:styleId="WW8Num19z2">
    <w:name w:val="WW8Num19z2"/>
    <w:rsid w:val="00F61235"/>
    <w:rPr>
      <w:rFonts w:ascii="Wingdings" w:hAnsi="Wingdings"/>
    </w:rPr>
  </w:style>
  <w:style w:type="character" w:customStyle="1" w:styleId="WW8Num24z3">
    <w:name w:val="WW8Num24z3"/>
    <w:rsid w:val="00F61235"/>
    <w:rPr>
      <w:rFonts w:ascii="Symbol" w:hAnsi="Symbol"/>
    </w:rPr>
  </w:style>
  <w:style w:type="character" w:customStyle="1" w:styleId="WW8Num25z0">
    <w:name w:val="WW8Num25z0"/>
    <w:rsid w:val="00F61235"/>
    <w:rPr>
      <w:rFonts w:ascii="Symbol" w:hAnsi="Symbol"/>
      <w:b/>
    </w:rPr>
  </w:style>
  <w:style w:type="character" w:customStyle="1" w:styleId="WW8Num25z1">
    <w:name w:val="WW8Num25z1"/>
    <w:rsid w:val="00F61235"/>
    <w:rPr>
      <w:b w:val="0"/>
      <w:sz w:val="24"/>
      <w:szCs w:val="24"/>
    </w:rPr>
  </w:style>
  <w:style w:type="character" w:customStyle="1" w:styleId="WW8Num33z0">
    <w:name w:val="WW8Num33z0"/>
    <w:rsid w:val="00F61235"/>
    <w:rPr>
      <w:rFonts w:ascii="Symbol" w:hAnsi="Symbol"/>
    </w:rPr>
  </w:style>
  <w:style w:type="character" w:customStyle="1" w:styleId="WW8Num34z3">
    <w:name w:val="WW8Num34z3"/>
    <w:rsid w:val="00F61235"/>
    <w:rPr>
      <w:rFonts w:ascii="Symbol" w:hAnsi="Symbol"/>
    </w:rPr>
  </w:style>
  <w:style w:type="character" w:customStyle="1" w:styleId="WW8Num36z0">
    <w:name w:val="WW8Num36z0"/>
    <w:rsid w:val="00F61235"/>
    <w:rPr>
      <w:rFonts w:ascii="Symbol" w:hAnsi="Symbol"/>
    </w:rPr>
  </w:style>
  <w:style w:type="character" w:customStyle="1" w:styleId="WW8Num39z0">
    <w:name w:val="WW8Num39z0"/>
    <w:rsid w:val="00F61235"/>
    <w:rPr>
      <w:b/>
    </w:rPr>
  </w:style>
  <w:style w:type="character" w:customStyle="1" w:styleId="WW8Num39z1">
    <w:name w:val="WW8Num39z1"/>
    <w:rsid w:val="00F61235"/>
    <w:rPr>
      <w:rFonts w:ascii="Symbol" w:hAnsi="Symbol"/>
      <w:b/>
    </w:rPr>
  </w:style>
  <w:style w:type="character" w:customStyle="1" w:styleId="WW8Num40z0">
    <w:name w:val="WW8Num40z0"/>
    <w:rsid w:val="00F61235"/>
    <w:rPr>
      <w:color w:val="FF0000"/>
    </w:rPr>
  </w:style>
  <w:style w:type="character" w:customStyle="1" w:styleId="WW8Num40z1">
    <w:name w:val="WW8Num40z1"/>
    <w:rsid w:val="00F61235"/>
    <w:rPr>
      <w:rFonts w:ascii="Symbol" w:hAnsi="Symbol"/>
      <w:color w:val="FF0000"/>
    </w:rPr>
  </w:style>
  <w:style w:type="character" w:customStyle="1" w:styleId="WW8Num50z0">
    <w:name w:val="WW8Num50z0"/>
    <w:rsid w:val="00F61235"/>
    <w:rPr>
      <w:rFonts w:ascii="Symbol" w:hAnsi="Symbol"/>
      <w:b/>
    </w:rPr>
  </w:style>
  <w:style w:type="character" w:customStyle="1" w:styleId="WW8Num50z1">
    <w:name w:val="WW8Num50z1"/>
    <w:rsid w:val="00F61235"/>
    <w:rPr>
      <w:b w:val="0"/>
      <w:sz w:val="24"/>
      <w:szCs w:val="24"/>
    </w:rPr>
  </w:style>
  <w:style w:type="character" w:customStyle="1" w:styleId="DefaultParagraphFont2">
    <w:name w:val="Default Paragraph Font2"/>
    <w:rsid w:val="00F61235"/>
  </w:style>
  <w:style w:type="character" w:styleId="PageNumber">
    <w:name w:val="page number"/>
    <w:rsid w:val="00F61235"/>
    <w:rPr>
      <w:rFonts w:ascii="Times New Roman" w:hAnsi="Times New Roman"/>
      <w:noProof w:val="0"/>
      <w:sz w:val="20"/>
      <w:lang w:val="en-US"/>
    </w:rPr>
  </w:style>
  <w:style w:type="character" w:styleId="Hyperlink">
    <w:name w:val="Hyperlink"/>
    <w:uiPriority w:val="99"/>
    <w:rsid w:val="00F61235"/>
    <w:rPr>
      <w:color w:val="0000FF"/>
      <w:u w:val="single"/>
    </w:rPr>
  </w:style>
  <w:style w:type="character" w:styleId="FollowedHyperlink">
    <w:name w:val="FollowedHyperlink"/>
    <w:rsid w:val="00F61235"/>
    <w:rPr>
      <w:color w:val="800080"/>
      <w:u w:val="single"/>
    </w:rPr>
  </w:style>
  <w:style w:type="character" w:styleId="CommentReference">
    <w:name w:val="annotation reference"/>
    <w:rsid w:val="00F61235"/>
    <w:rPr>
      <w:sz w:val="18"/>
      <w:szCs w:val="18"/>
    </w:rPr>
  </w:style>
  <w:style w:type="character" w:customStyle="1" w:styleId="CommentTextChar">
    <w:name w:val="Comment Text Char"/>
    <w:basedOn w:val="DefaultParagraphFont2"/>
    <w:rsid w:val="00F61235"/>
  </w:style>
  <w:style w:type="character" w:customStyle="1" w:styleId="CommentSubjectChar">
    <w:name w:val="Comment Subject Char"/>
    <w:rsid w:val="00F61235"/>
    <w:rPr>
      <w:b/>
      <w:bCs/>
    </w:rPr>
  </w:style>
  <w:style w:type="character" w:customStyle="1" w:styleId="BalloonTextChar">
    <w:name w:val="Balloon Text Char"/>
    <w:rsid w:val="00F61235"/>
    <w:rPr>
      <w:rFonts w:ascii="Lucida Grande" w:hAnsi="Lucida Grande"/>
      <w:sz w:val="18"/>
      <w:szCs w:val="18"/>
    </w:rPr>
  </w:style>
  <w:style w:type="character" w:styleId="Strong">
    <w:name w:val="Strong"/>
    <w:qFormat/>
    <w:rsid w:val="00F61235"/>
    <w:rPr>
      <w:b/>
    </w:rPr>
  </w:style>
  <w:style w:type="paragraph" w:customStyle="1" w:styleId="Heading">
    <w:name w:val="Heading"/>
    <w:basedOn w:val="Normal"/>
    <w:next w:val="BodyText"/>
    <w:rsid w:val="00F61235"/>
    <w:pPr>
      <w:keepNext/>
      <w:spacing w:before="240"/>
    </w:pPr>
    <w:rPr>
      <w:rFonts w:ascii="Arial" w:eastAsia="DejaVu Sans Condensed" w:hAnsi="Arial" w:cs="Arial"/>
      <w:b/>
      <w:sz w:val="24"/>
      <w:szCs w:val="24"/>
    </w:rPr>
  </w:style>
  <w:style w:type="paragraph" w:styleId="BodyText">
    <w:name w:val="Body Text"/>
    <w:basedOn w:val="Normal"/>
    <w:link w:val="BodyTextChar"/>
    <w:rsid w:val="00F61235"/>
    <w:rPr>
      <w:rFonts w:ascii="Times" w:hAnsi="Times"/>
      <w:strike/>
      <w:color w:val="FF0000"/>
    </w:rPr>
  </w:style>
  <w:style w:type="paragraph" w:styleId="List">
    <w:name w:val="List"/>
    <w:basedOn w:val="Normal"/>
    <w:rsid w:val="00F61235"/>
    <w:pPr>
      <w:ind w:left="360" w:hanging="360"/>
    </w:pPr>
  </w:style>
  <w:style w:type="paragraph" w:styleId="Caption">
    <w:name w:val="caption"/>
    <w:basedOn w:val="Normal"/>
    <w:next w:val="Normal"/>
    <w:uiPriority w:val="35"/>
    <w:qFormat/>
    <w:rsid w:val="00BB4A9C"/>
    <w:pPr>
      <w:spacing w:after="0" w:line="240" w:lineRule="auto"/>
      <w:jc w:val="center"/>
    </w:pPr>
    <w:rPr>
      <w:b/>
      <w:bCs/>
      <w:sz w:val="16"/>
      <w:szCs w:val="16"/>
    </w:rPr>
  </w:style>
  <w:style w:type="paragraph" w:customStyle="1" w:styleId="Index">
    <w:name w:val="Index"/>
    <w:basedOn w:val="Normal"/>
    <w:rsid w:val="00F61235"/>
    <w:pPr>
      <w:suppressLineNumbers/>
    </w:pPr>
  </w:style>
  <w:style w:type="paragraph" w:styleId="Header">
    <w:name w:val="header"/>
    <w:aliases w:val="Cover Header"/>
    <w:basedOn w:val="Normal"/>
    <w:link w:val="HeaderChar"/>
    <w:rsid w:val="00F61235"/>
    <w:pPr>
      <w:tabs>
        <w:tab w:val="left" w:pos="0"/>
        <w:tab w:val="left" w:pos="5760"/>
        <w:tab w:val="left" w:pos="7560"/>
      </w:tabs>
    </w:pPr>
  </w:style>
  <w:style w:type="paragraph" w:styleId="Footer">
    <w:name w:val="footer"/>
    <w:basedOn w:val="Normal"/>
    <w:link w:val="FooterChar"/>
    <w:uiPriority w:val="99"/>
    <w:rsid w:val="00F61235"/>
    <w:pPr>
      <w:tabs>
        <w:tab w:val="center" w:pos="4320"/>
        <w:tab w:val="right" w:pos="8640"/>
      </w:tabs>
    </w:pPr>
  </w:style>
  <w:style w:type="paragraph" w:styleId="TableofFigures">
    <w:name w:val="table of figures"/>
    <w:basedOn w:val="Normal"/>
    <w:next w:val="Normal"/>
    <w:link w:val="TableofFiguresChar"/>
    <w:uiPriority w:val="99"/>
    <w:rsid w:val="000D0BA9"/>
    <w:pPr>
      <w:tabs>
        <w:tab w:val="right" w:leader="dot" w:pos="9360"/>
      </w:tabs>
      <w:spacing w:after="60"/>
      <w:ind w:left="403" w:hanging="403"/>
    </w:pPr>
    <w:rPr>
      <w:noProof/>
    </w:rPr>
  </w:style>
  <w:style w:type="paragraph" w:customStyle="1" w:styleId="List-1stLevel">
    <w:name w:val="List - 1st Level"/>
    <w:basedOn w:val="Normal"/>
    <w:rsid w:val="00F61235"/>
    <w:pPr>
      <w:spacing w:line="260" w:lineRule="atLeast"/>
      <w:ind w:left="1080" w:hanging="540"/>
    </w:pPr>
    <w:rPr>
      <w:rFonts w:ascii="Times" w:hAnsi="Times"/>
      <w:noProof/>
    </w:rPr>
  </w:style>
  <w:style w:type="paragraph" w:customStyle="1" w:styleId="TableTitle">
    <w:name w:val="Table Title"/>
    <w:basedOn w:val="Table"/>
    <w:rsid w:val="00F61235"/>
    <w:pPr>
      <w:spacing w:before="240" w:after="60"/>
    </w:pPr>
    <w:rPr>
      <w:b/>
      <w:sz w:val="20"/>
    </w:rPr>
  </w:style>
  <w:style w:type="paragraph" w:customStyle="1" w:styleId="Text">
    <w:name w:val="Text"/>
    <w:basedOn w:val="Normal"/>
    <w:link w:val="TextChar"/>
    <w:rsid w:val="00F61235"/>
  </w:style>
  <w:style w:type="paragraph" w:customStyle="1" w:styleId="FigureTitlies">
    <w:name w:val="Figure Titlies"/>
    <w:basedOn w:val="TableofFigures"/>
    <w:rsid w:val="00F61235"/>
    <w:pPr>
      <w:ind w:left="480" w:hanging="480"/>
      <w:jc w:val="center"/>
    </w:pPr>
    <w:rPr>
      <w:b/>
      <w:smallCaps/>
    </w:rPr>
  </w:style>
  <w:style w:type="paragraph" w:customStyle="1" w:styleId="Bulletindent">
    <w:name w:val="Bullet indent"/>
    <w:basedOn w:val="Normal"/>
    <w:rsid w:val="00F61235"/>
    <w:pPr>
      <w:ind w:left="1080" w:hanging="360"/>
    </w:pPr>
  </w:style>
  <w:style w:type="paragraph" w:styleId="BodyTextIndent">
    <w:name w:val="Body Text Indent"/>
    <w:basedOn w:val="Normal"/>
    <w:link w:val="BodyTextIndentChar"/>
    <w:rsid w:val="00F61235"/>
    <w:pPr>
      <w:ind w:left="1440" w:hanging="1440"/>
    </w:pPr>
  </w:style>
  <w:style w:type="paragraph" w:styleId="Title">
    <w:name w:val="Title"/>
    <w:basedOn w:val="Normal"/>
    <w:next w:val="Subtitle"/>
    <w:link w:val="TitleChar"/>
    <w:rsid w:val="00F61235"/>
    <w:pPr>
      <w:jc w:val="center"/>
    </w:pPr>
    <w:rPr>
      <w:rFonts w:eastAsia="Times"/>
      <w:b/>
      <w:color w:val="0000FF"/>
      <w:sz w:val="36"/>
    </w:rPr>
  </w:style>
  <w:style w:type="paragraph" w:styleId="Subtitle">
    <w:name w:val="Subtitle"/>
    <w:basedOn w:val="Normal"/>
    <w:next w:val="BodyText"/>
    <w:link w:val="SubtitleChar"/>
    <w:rsid w:val="00F61235"/>
    <w:rPr>
      <w:rFonts w:ascii="Arial" w:hAnsi="Arial" w:cs="Arial"/>
      <w:b/>
      <w:sz w:val="24"/>
      <w:szCs w:val="24"/>
    </w:rPr>
  </w:style>
  <w:style w:type="paragraph" w:styleId="BodyText2">
    <w:name w:val="Body Text 2"/>
    <w:basedOn w:val="Normal"/>
    <w:link w:val="BodyText2Char"/>
    <w:rsid w:val="00F61235"/>
    <w:pPr>
      <w:autoSpaceDE w:val="0"/>
    </w:pPr>
    <w:rPr>
      <w:color w:val="000000"/>
      <w:szCs w:val="24"/>
    </w:rPr>
  </w:style>
  <w:style w:type="paragraph" w:styleId="BodyText3">
    <w:name w:val="Body Text 3"/>
    <w:basedOn w:val="Normal"/>
    <w:link w:val="BodyText3Char"/>
    <w:rsid w:val="00F61235"/>
    <w:pPr>
      <w:autoSpaceDE w:val="0"/>
      <w:jc w:val="center"/>
    </w:pPr>
    <w:rPr>
      <w:color w:val="000000"/>
      <w:szCs w:val="24"/>
    </w:rPr>
  </w:style>
  <w:style w:type="paragraph" w:styleId="BlockText">
    <w:name w:val="Block Text"/>
    <w:basedOn w:val="Normal"/>
    <w:rsid w:val="00F61235"/>
    <w:pPr>
      <w:spacing w:before="60"/>
      <w:ind w:left="1440" w:right="1440" w:hanging="806"/>
    </w:pPr>
    <w:rPr>
      <w:rFonts w:ascii="Courier New" w:hAnsi="Courier New"/>
    </w:rPr>
  </w:style>
  <w:style w:type="paragraph" w:styleId="BodyTextFirstIndent">
    <w:name w:val="Body Text First Indent"/>
    <w:basedOn w:val="BodyText"/>
    <w:link w:val="BodyTextFirstIndentChar"/>
    <w:rsid w:val="00F61235"/>
    <w:pPr>
      <w:ind w:firstLine="210"/>
    </w:pPr>
    <w:rPr>
      <w:rFonts w:ascii="Times New Roman" w:hAnsi="Times New Roman"/>
      <w:strike w:val="0"/>
      <w:color w:val="auto"/>
    </w:rPr>
  </w:style>
  <w:style w:type="paragraph" w:styleId="BodyTextFirstIndent2">
    <w:name w:val="Body Text First Indent 2"/>
    <w:basedOn w:val="BodyTextIndent"/>
    <w:link w:val="BodyTextFirstIndent2Char"/>
    <w:rsid w:val="00F61235"/>
    <w:pPr>
      <w:ind w:left="360" w:firstLine="210"/>
    </w:pPr>
  </w:style>
  <w:style w:type="paragraph" w:styleId="BodyTextIndent2">
    <w:name w:val="Body Text Indent 2"/>
    <w:basedOn w:val="Normal"/>
    <w:link w:val="BodyTextIndent2Char"/>
    <w:rsid w:val="00F61235"/>
    <w:pPr>
      <w:spacing w:line="480" w:lineRule="auto"/>
      <w:ind w:left="360"/>
    </w:pPr>
  </w:style>
  <w:style w:type="paragraph" w:styleId="BodyTextIndent3">
    <w:name w:val="Body Text Indent 3"/>
    <w:basedOn w:val="Normal"/>
    <w:link w:val="BodyTextIndent3Char"/>
    <w:rsid w:val="00F61235"/>
    <w:pPr>
      <w:ind w:left="360"/>
    </w:pPr>
    <w:rPr>
      <w:sz w:val="16"/>
      <w:szCs w:val="16"/>
    </w:rPr>
  </w:style>
  <w:style w:type="paragraph" w:styleId="Closing">
    <w:name w:val="Closing"/>
    <w:basedOn w:val="Normal"/>
    <w:link w:val="ClosingChar"/>
    <w:rsid w:val="00F61235"/>
    <w:pPr>
      <w:ind w:left="4320"/>
    </w:pPr>
  </w:style>
  <w:style w:type="paragraph" w:styleId="CommentText">
    <w:name w:val="annotation text"/>
    <w:basedOn w:val="Normal"/>
    <w:link w:val="CommentTextChar1"/>
    <w:rsid w:val="00F61235"/>
  </w:style>
  <w:style w:type="paragraph" w:styleId="Date">
    <w:name w:val="Date"/>
    <w:basedOn w:val="Normal"/>
    <w:next w:val="Normal"/>
    <w:link w:val="DateChar"/>
    <w:rsid w:val="00F61235"/>
  </w:style>
  <w:style w:type="paragraph" w:styleId="DocumentMap">
    <w:name w:val="Document Map"/>
    <w:basedOn w:val="Normal"/>
    <w:link w:val="DocumentMapChar"/>
    <w:rsid w:val="00F61235"/>
    <w:pPr>
      <w:shd w:val="clear" w:color="auto" w:fill="000080"/>
    </w:pPr>
    <w:rPr>
      <w:rFonts w:ascii="Tahoma" w:hAnsi="Tahoma" w:cs="Tahoma"/>
    </w:rPr>
  </w:style>
  <w:style w:type="paragraph" w:styleId="E-mailSignature">
    <w:name w:val="E-mail Signature"/>
    <w:basedOn w:val="Normal"/>
    <w:link w:val="E-mailSignatureChar"/>
    <w:rsid w:val="00F61235"/>
  </w:style>
  <w:style w:type="paragraph" w:styleId="EndnoteText">
    <w:name w:val="endnote text"/>
    <w:basedOn w:val="Normal"/>
    <w:link w:val="EndnoteTextChar"/>
    <w:rsid w:val="00F61235"/>
  </w:style>
  <w:style w:type="paragraph" w:styleId="EnvelopeAddress">
    <w:name w:val="envelope address"/>
    <w:basedOn w:val="Normal"/>
    <w:rsid w:val="00F61235"/>
    <w:pPr>
      <w:ind w:left="2880"/>
    </w:pPr>
    <w:rPr>
      <w:rFonts w:ascii="Arial" w:hAnsi="Arial" w:cs="Arial"/>
      <w:szCs w:val="24"/>
    </w:rPr>
  </w:style>
  <w:style w:type="paragraph" w:styleId="EnvelopeReturn">
    <w:name w:val="envelope return"/>
    <w:basedOn w:val="Normal"/>
    <w:rsid w:val="00F61235"/>
    <w:rPr>
      <w:rFonts w:ascii="Arial" w:hAnsi="Arial" w:cs="Arial"/>
    </w:rPr>
  </w:style>
  <w:style w:type="paragraph" w:styleId="FootnoteText">
    <w:name w:val="footnote text"/>
    <w:basedOn w:val="Normal"/>
    <w:link w:val="FootnoteTextChar"/>
    <w:rsid w:val="00F61235"/>
  </w:style>
  <w:style w:type="paragraph" w:styleId="HTMLAddress">
    <w:name w:val="HTML Address"/>
    <w:basedOn w:val="Normal"/>
    <w:link w:val="HTMLAddressChar"/>
    <w:rsid w:val="00F61235"/>
    <w:rPr>
      <w:i/>
      <w:iCs/>
    </w:rPr>
  </w:style>
  <w:style w:type="paragraph" w:styleId="HTMLPreformatted">
    <w:name w:val="HTML Preformatted"/>
    <w:basedOn w:val="Normal"/>
    <w:link w:val="HTMLPreformattedChar"/>
    <w:rsid w:val="00F61235"/>
    <w:rPr>
      <w:rFonts w:ascii="Courier New" w:hAnsi="Courier New" w:cs="Courier New"/>
    </w:rPr>
  </w:style>
  <w:style w:type="paragraph" w:styleId="Index1">
    <w:name w:val="index 1"/>
    <w:basedOn w:val="Normal"/>
    <w:next w:val="Normal"/>
    <w:rsid w:val="00F61235"/>
    <w:pPr>
      <w:jc w:val="center"/>
    </w:pPr>
  </w:style>
  <w:style w:type="paragraph" w:styleId="Index2">
    <w:name w:val="index 2"/>
    <w:basedOn w:val="Normal"/>
    <w:next w:val="Normal"/>
    <w:rsid w:val="00F61235"/>
    <w:pPr>
      <w:ind w:left="480" w:hanging="240"/>
    </w:pPr>
  </w:style>
  <w:style w:type="paragraph" w:styleId="Index3">
    <w:name w:val="index 3"/>
    <w:basedOn w:val="Normal"/>
    <w:next w:val="Normal"/>
    <w:rsid w:val="00F61235"/>
    <w:pPr>
      <w:ind w:left="720" w:hanging="240"/>
    </w:pPr>
  </w:style>
  <w:style w:type="paragraph" w:styleId="Index4">
    <w:name w:val="index 4"/>
    <w:basedOn w:val="Normal"/>
    <w:next w:val="Normal"/>
    <w:rsid w:val="00F61235"/>
    <w:pPr>
      <w:ind w:left="960" w:hanging="240"/>
    </w:pPr>
  </w:style>
  <w:style w:type="paragraph" w:styleId="Index5">
    <w:name w:val="index 5"/>
    <w:basedOn w:val="Normal"/>
    <w:next w:val="Normal"/>
    <w:rsid w:val="00F61235"/>
    <w:pPr>
      <w:ind w:left="1200" w:hanging="240"/>
    </w:pPr>
  </w:style>
  <w:style w:type="paragraph" w:styleId="Index6">
    <w:name w:val="index 6"/>
    <w:basedOn w:val="Normal"/>
    <w:next w:val="Normal"/>
    <w:rsid w:val="00F61235"/>
    <w:pPr>
      <w:ind w:left="1440" w:hanging="240"/>
    </w:pPr>
  </w:style>
  <w:style w:type="paragraph" w:styleId="Index7">
    <w:name w:val="index 7"/>
    <w:basedOn w:val="Normal"/>
    <w:next w:val="Normal"/>
    <w:rsid w:val="00F61235"/>
    <w:pPr>
      <w:ind w:left="1680" w:hanging="240"/>
    </w:pPr>
  </w:style>
  <w:style w:type="paragraph" w:styleId="Index8">
    <w:name w:val="index 8"/>
    <w:basedOn w:val="Normal"/>
    <w:next w:val="Normal"/>
    <w:rsid w:val="00F61235"/>
    <w:pPr>
      <w:ind w:left="1920" w:hanging="240"/>
    </w:pPr>
  </w:style>
  <w:style w:type="paragraph" w:styleId="Index9">
    <w:name w:val="index 9"/>
    <w:basedOn w:val="Normal"/>
    <w:next w:val="Normal"/>
    <w:rsid w:val="00F61235"/>
    <w:pPr>
      <w:ind w:left="2160" w:hanging="240"/>
    </w:pPr>
  </w:style>
  <w:style w:type="paragraph" w:styleId="IndexHeading">
    <w:name w:val="index heading"/>
    <w:basedOn w:val="Normal"/>
    <w:next w:val="Index1"/>
    <w:rsid w:val="00F61235"/>
    <w:rPr>
      <w:rFonts w:ascii="Arial" w:hAnsi="Arial" w:cs="Arial"/>
      <w:b/>
      <w:bCs/>
    </w:rPr>
  </w:style>
  <w:style w:type="paragraph" w:styleId="List2">
    <w:name w:val="List 2"/>
    <w:basedOn w:val="Normal"/>
    <w:rsid w:val="00F61235"/>
    <w:pPr>
      <w:ind w:left="720" w:hanging="360"/>
    </w:pPr>
  </w:style>
  <w:style w:type="paragraph" w:styleId="List3">
    <w:name w:val="List 3"/>
    <w:basedOn w:val="Normal"/>
    <w:rsid w:val="00F61235"/>
    <w:pPr>
      <w:ind w:left="1080" w:hanging="360"/>
    </w:pPr>
  </w:style>
  <w:style w:type="paragraph" w:styleId="List4">
    <w:name w:val="List 4"/>
    <w:basedOn w:val="Normal"/>
    <w:rsid w:val="00F61235"/>
    <w:pPr>
      <w:ind w:left="1440" w:hanging="360"/>
    </w:pPr>
  </w:style>
  <w:style w:type="paragraph" w:styleId="List5">
    <w:name w:val="List 5"/>
    <w:basedOn w:val="Normal"/>
    <w:rsid w:val="00F61235"/>
    <w:pPr>
      <w:ind w:left="1800" w:hanging="360"/>
    </w:pPr>
  </w:style>
  <w:style w:type="paragraph" w:styleId="ListBullet">
    <w:name w:val="List Bullet"/>
    <w:basedOn w:val="Normal"/>
    <w:rsid w:val="00F61235"/>
  </w:style>
  <w:style w:type="paragraph" w:styleId="ListBullet2">
    <w:name w:val="List Bullet 2"/>
    <w:basedOn w:val="Normal"/>
    <w:rsid w:val="00F61235"/>
  </w:style>
  <w:style w:type="paragraph" w:styleId="ListBullet3">
    <w:name w:val="List Bullet 3"/>
    <w:basedOn w:val="Normal"/>
    <w:rsid w:val="00F61235"/>
  </w:style>
  <w:style w:type="paragraph" w:styleId="ListBullet4">
    <w:name w:val="List Bullet 4"/>
    <w:basedOn w:val="Normal"/>
    <w:rsid w:val="00F61235"/>
  </w:style>
  <w:style w:type="paragraph" w:styleId="ListBullet5">
    <w:name w:val="List Bullet 5"/>
    <w:basedOn w:val="Normal"/>
    <w:rsid w:val="00F61235"/>
  </w:style>
  <w:style w:type="paragraph" w:styleId="ListContinue">
    <w:name w:val="List Continue"/>
    <w:basedOn w:val="Normal"/>
    <w:rsid w:val="00F61235"/>
    <w:pPr>
      <w:ind w:left="360"/>
    </w:pPr>
  </w:style>
  <w:style w:type="paragraph" w:styleId="ListContinue2">
    <w:name w:val="List Continue 2"/>
    <w:basedOn w:val="Normal"/>
    <w:rsid w:val="00F61235"/>
    <w:pPr>
      <w:ind w:left="720"/>
    </w:pPr>
  </w:style>
  <w:style w:type="paragraph" w:styleId="ListContinue3">
    <w:name w:val="List Continue 3"/>
    <w:basedOn w:val="Normal"/>
    <w:link w:val="ListContinue3Char"/>
    <w:rsid w:val="00F61235"/>
    <w:pPr>
      <w:ind w:left="1080"/>
    </w:pPr>
  </w:style>
  <w:style w:type="paragraph" w:styleId="ListContinue4">
    <w:name w:val="List Continue 4"/>
    <w:basedOn w:val="Normal"/>
    <w:rsid w:val="00F61235"/>
    <w:pPr>
      <w:ind w:left="1440"/>
    </w:pPr>
  </w:style>
  <w:style w:type="paragraph" w:styleId="ListContinue5">
    <w:name w:val="List Continue 5"/>
    <w:basedOn w:val="Normal"/>
    <w:rsid w:val="00F61235"/>
    <w:pPr>
      <w:ind w:left="1800"/>
    </w:pPr>
  </w:style>
  <w:style w:type="paragraph" w:styleId="ListNumber">
    <w:name w:val="List Number"/>
    <w:basedOn w:val="Normal"/>
    <w:rsid w:val="00F61235"/>
    <w:pPr>
      <w:numPr>
        <w:numId w:val="2"/>
      </w:numPr>
      <w:spacing w:before="60"/>
    </w:pPr>
  </w:style>
  <w:style w:type="paragraph" w:styleId="ListNumber2">
    <w:name w:val="List Number 2"/>
    <w:basedOn w:val="Normal"/>
    <w:rsid w:val="00F61235"/>
  </w:style>
  <w:style w:type="paragraph" w:styleId="ListNumber3">
    <w:name w:val="List Number 3"/>
    <w:basedOn w:val="Normal"/>
    <w:rsid w:val="00F61235"/>
  </w:style>
  <w:style w:type="paragraph" w:styleId="ListNumber4">
    <w:name w:val="List Number 4"/>
    <w:basedOn w:val="Normal"/>
    <w:rsid w:val="00F61235"/>
  </w:style>
  <w:style w:type="paragraph" w:styleId="ListNumber5">
    <w:name w:val="List Number 5"/>
    <w:basedOn w:val="Normal"/>
    <w:rsid w:val="00F61235"/>
  </w:style>
  <w:style w:type="paragraph" w:styleId="MacroText">
    <w:name w:val="macro"/>
    <w:link w:val="MacroTextChar"/>
    <w:rsid w:val="00F61235"/>
    <w:pPr>
      <w:tabs>
        <w:tab w:val="left" w:pos="480"/>
        <w:tab w:val="left" w:pos="960"/>
        <w:tab w:val="left" w:pos="1440"/>
        <w:tab w:val="left" w:pos="1920"/>
        <w:tab w:val="left" w:pos="2400"/>
        <w:tab w:val="left" w:pos="2880"/>
        <w:tab w:val="left" w:pos="3360"/>
        <w:tab w:val="left" w:pos="3840"/>
        <w:tab w:val="left" w:pos="4320"/>
      </w:tabs>
      <w:suppressAutoHyphens/>
      <w:spacing w:before="120" w:after="120"/>
    </w:pPr>
    <w:rPr>
      <w:rFonts w:ascii="Courier New" w:hAnsi="Courier New" w:cs="Courier New"/>
    </w:rPr>
  </w:style>
  <w:style w:type="paragraph" w:styleId="MessageHeader">
    <w:name w:val="Message Header"/>
    <w:basedOn w:val="Normal"/>
    <w:link w:val="MessageHeaderChar"/>
    <w:rsid w:val="00F61235"/>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styleId="NormalWeb">
    <w:name w:val="Normal (Web)"/>
    <w:basedOn w:val="Normal"/>
    <w:rsid w:val="00F61235"/>
    <w:rPr>
      <w:szCs w:val="24"/>
    </w:rPr>
  </w:style>
  <w:style w:type="paragraph" w:styleId="NormalIndent">
    <w:name w:val="Normal Indent"/>
    <w:basedOn w:val="Normal"/>
    <w:rsid w:val="00F61235"/>
    <w:pPr>
      <w:ind w:left="720"/>
    </w:pPr>
  </w:style>
  <w:style w:type="paragraph" w:styleId="NoteHeading">
    <w:name w:val="Note Heading"/>
    <w:aliases w:val="Note text"/>
    <w:basedOn w:val="Normal"/>
    <w:next w:val="Normal"/>
    <w:link w:val="NoteHeadingChar"/>
    <w:rsid w:val="00F61235"/>
  </w:style>
  <w:style w:type="paragraph" w:styleId="PlainText">
    <w:name w:val="Plain Text"/>
    <w:basedOn w:val="Normal"/>
    <w:link w:val="PlainTextChar"/>
    <w:rsid w:val="00F61235"/>
    <w:rPr>
      <w:rFonts w:ascii="Courier New" w:hAnsi="Courier New" w:cs="Courier New"/>
    </w:rPr>
  </w:style>
  <w:style w:type="paragraph" w:styleId="Salutation">
    <w:name w:val="Salutation"/>
    <w:basedOn w:val="Normal"/>
    <w:next w:val="Normal"/>
    <w:link w:val="SalutationChar"/>
    <w:rsid w:val="00F61235"/>
  </w:style>
  <w:style w:type="paragraph" w:styleId="Signature">
    <w:name w:val="Signature"/>
    <w:basedOn w:val="Normal"/>
    <w:link w:val="SignatureChar"/>
    <w:rsid w:val="00F61235"/>
    <w:pPr>
      <w:ind w:left="4320"/>
    </w:pPr>
  </w:style>
  <w:style w:type="paragraph" w:styleId="TableofAuthorities">
    <w:name w:val="table of authorities"/>
    <w:basedOn w:val="Normal"/>
    <w:next w:val="Normal"/>
    <w:rsid w:val="00F61235"/>
    <w:pPr>
      <w:ind w:left="240" w:hanging="240"/>
    </w:pPr>
  </w:style>
  <w:style w:type="paragraph" w:styleId="TOAHeading">
    <w:name w:val="toa heading"/>
    <w:basedOn w:val="Normal"/>
    <w:next w:val="Normal"/>
    <w:rsid w:val="00F61235"/>
    <w:rPr>
      <w:rFonts w:ascii="Arial" w:hAnsi="Arial" w:cs="Arial"/>
      <w:b/>
      <w:bCs/>
      <w:szCs w:val="24"/>
    </w:rPr>
  </w:style>
  <w:style w:type="paragraph" w:customStyle="1" w:styleId="Table">
    <w:name w:val="Table"/>
    <w:basedOn w:val="Normal"/>
    <w:rsid w:val="00F61235"/>
    <w:pPr>
      <w:spacing w:before="40"/>
      <w:jc w:val="center"/>
    </w:pPr>
    <w:rPr>
      <w:rFonts w:ascii="Arial" w:hAnsi="Arial"/>
      <w:sz w:val="22"/>
    </w:rPr>
  </w:style>
  <w:style w:type="paragraph" w:customStyle="1" w:styleId="TableHeader">
    <w:name w:val="Table Header"/>
    <w:basedOn w:val="Table"/>
    <w:rsid w:val="00F61235"/>
    <w:pPr>
      <w:spacing w:before="240" w:after="60"/>
    </w:pPr>
    <w:rPr>
      <w:b/>
      <w:sz w:val="20"/>
    </w:rPr>
  </w:style>
  <w:style w:type="paragraph" w:customStyle="1" w:styleId="bullet2">
    <w:name w:val="bullet 2"/>
    <w:rsid w:val="00F61235"/>
    <w:pPr>
      <w:keepLines/>
      <w:tabs>
        <w:tab w:val="left" w:pos="2016"/>
      </w:tabs>
      <w:suppressAutoHyphens/>
      <w:overflowPunct w:val="0"/>
      <w:autoSpaceDE w:val="0"/>
      <w:spacing w:line="240" w:lineRule="exact"/>
      <w:ind w:left="2016" w:hanging="576"/>
      <w:textAlignment w:val="baseline"/>
    </w:pPr>
    <w:rPr>
      <w:sz w:val="24"/>
    </w:rPr>
  </w:style>
  <w:style w:type="paragraph" w:styleId="CommentSubject">
    <w:name w:val="annotation subject"/>
    <w:basedOn w:val="CommentText"/>
    <w:next w:val="CommentText"/>
    <w:link w:val="CommentSubjectChar1"/>
    <w:rsid w:val="00F61235"/>
    <w:rPr>
      <w:b/>
      <w:bCs/>
    </w:rPr>
  </w:style>
  <w:style w:type="paragraph" w:styleId="BalloonText">
    <w:name w:val="Balloon Text"/>
    <w:basedOn w:val="Normal"/>
    <w:link w:val="BalloonTextChar1"/>
    <w:rsid w:val="00F61235"/>
    <w:rPr>
      <w:rFonts w:ascii="Lucida Grande" w:hAnsi="Lucida Grande"/>
      <w:sz w:val="18"/>
      <w:szCs w:val="18"/>
    </w:rPr>
  </w:style>
  <w:style w:type="paragraph" w:customStyle="1" w:styleId="TableContents">
    <w:name w:val="Table Contents"/>
    <w:basedOn w:val="Normal"/>
    <w:rsid w:val="00F61235"/>
    <w:pPr>
      <w:suppressLineNumbers/>
    </w:pPr>
  </w:style>
  <w:style w:type="paragraph" w:customStyle="1" w:styleId="TableHeading">
    <w:name w:val="Table Heading"/>
    <w:basedOn w:val="TableContents"/>
    <w:rsid w:val="00F61235"/>
    <w:pPr>
      <w:spacing w:before="240"/>
      <w:jc w:val="center"/>
    </w:pPr>
    <w:rPr>
      <w:rFonts w:ascii="Arial" w:hAnsi="Arial" w:cs="Arial"/>
      <w:b/>
      <w:bCs/>
    </w:rPr>
  </w:style>
  <w:style w:type="paragraph" w:customStyle="1" w:styleId="Contents10">
    <w:name w:val="Contents 10"/>
    <w:basedOn w:val="Index"/>
    <w:rsid w:val="00F61235"/>
    <w:pPr>
      <w:tabs>
        <w:tab w:val="right" w:leader="dot" w:pos="9972"/>
      </w:tabs>
      <w:ind w:left="2547"/>
    </w:pPr>
  </w:style>
  <w:style w:type="paragraph" w:styleId="TOC4">
    <w:name w:val="toc 4"/>
    <w:basedOn w:val="Normal"/>
    <w:next w:val="Normal"/>
    <w:autoRedefine/>
    <w:uiPriority w:val="39"/>
    <w:rsid w:val="000D0BA9"/>
    <w:pPr>
      <w:tabs>
        <w:tab w:val="left" w:pos="1620"/>
        <w:tab w:val="right" w:leader="dot" w:pos="9350"/>
      </w:tabs>
      <w:spacing w:after="60"/>
      <w:ind w:left="720"/>
    </w:pPr>
    <w:rPr>
      <w:noProof/>
    </w:rPr>
  </w:style>
  <w:style w:type="paragraph" w:styleId="TOC5">
    <w:name w:val="toc 5"/>
    <w:basedOn w:val="Normal"/>
    <w:next w:val="Normal"/>
    <w:autoRedefine/>
    <w:uiPriority w:val="39"/>
    <w:rsid w:val="000D0BA9"/>
    <w:pPr>
      <w:tabs>
        <w:tab w:val="left" w:pos="1920"/>
        <w:tab w:val="right" w:leader="dot" w:pos="9350"/>
      </w:tabs>
      <w:spacing w:after="60"/>
      <w:ind w:left="965"/>
    </w:pPr>
    <w:rPr>
      <w:szCs w:val="24"/>
    </w:rPr>
  </w:style>
  <w:style w:type="paragraph" w:styleId="TOC6">
    <w:name w:val="toc 6"/>
    <w:basedOn w:val="Normal"/>
    <w:next w:val="Normal"/>
    <w:autoRedefine/>
    <w:uiPriority w:val="39"/>
    <w:rsid w:val="00F61235"/>
    <w:pPr>
      <w:ind w:left="1200"/>
    </w:pPr>
    <w:rPr>
      <w:szCs w:val="24"/>
    </w:rPr>
  </w:style>
  <w:style w:type="paragraph" w:styleId="TOC7">
    <w:name w:val="toc 7"/>
    <w:basedOn w:val="Normal"/>
    <w:next w:val="Normal"/>
    <w:autoRedefine/>
    <w:uiPriority w:val="39"/>
    <w:rsid w:val="000D0BA9"/>
    <w:pPr>
      <w:spacing w:after="60"/>
      <w:ind w:left="1440"/>
    </w:pPr>
    <w:rPr>
      <w:szCs w:val="24"/>
    </w:rPr>
  </w:style>
  <w:style w:type="paragraph" w:styleId="TOC8">
    <w:name w:val="toc 8"/>
    <w:basedOn w:val="Normal"/>
    <w:next w:val="Normal"/>
    <w:autoRedefine/>
    <w:uiPriority w:val="39"/>
    <w:rsid w:val="000D0BA9"/>
    <w:pPr>
      <w:spacing w:after="60"/>
      <w:ind w:left="1685"/>
    </w:pPr>
    <w:rPr>
      <w:szCs w:val="24"/>
    </w:rPr>
  </w:style>
  <w:style w:type="paragraph" w:styleId="TOC9">
    <w:name w:val="toc 9"/>
    <w:basedOn w:val="Normal"/>
    <w:next w:val="Normal"/>
    <w:autoRedefine/>
    <w:uiPriority w:val="39"/>
    <w:rsid w:val="000D0BA9"/>
    <w:pPr>
      <w:spacing w:after="60"/>
      <w:ind w:left="1915"/>
    </w:pPr>
    <w:rPr>
      <w:szCs w:val="24"/>
    </w:rPr>
  </w:style>
  <w:style w:type="paragraph" w:styleId="TOC1">
    <w:name w:val="toc 1"/>
    <w:basedOn w:val="Normal"/>
    <w:next w:val="Normal"/>
    <w:autoRedefine/>
    <w:uiPriority w:val="39"/>
    <w:unhideWhenUsed/>
    <w:qFormat/>
    <w:rsid w:val="00292EE7"/>
    <w:pPr>
      <w:tabs>
        <w:tab w:val="left" w:pos="360"/>
        <w:tab w:val="right" w:leader="dot" w:pos="9350"/>
      </w:tabs>
      <w:spacing w:after="100"/>
    </w:pPr>
  </w:style>
  <w:style w:type="paragraph" w:styleId="TOC2">
    <w:name w:val="toc 2"/>
    <w:basedOn w:val="Normal"/>
    <w:next w:val="Normal"/>
    <w:autoRedefine/>
    <w:uiPriority w:val="39"/>
    <w:rsid w:val="00871FAC"/>
    <w:pPr>
      <w:tabs>
        <w:tab w:val="left" w:pos="1530"/>
        <w:tab w:val="right" w:leader="dot" w:pos="9350"/>
      </w:tabs>
      <w:spacing w:after="60"/>
      <w:ind w:left="792" w:hanging="432"/>
    </w:pPr>
    <w:rPr>
      <w:noProof/>
    </w:rPr>
  </w:style>
  <w:style w:type="paragraph" w:styleId="TOC3">
    <w:name w:val="toc 3"/>
    <w:basedOn w:val="Normal"/>
    <w:next w:val="Normal"/>
    <w:autoRedefine/>
    <w:uiPriority w:val="39"/>
    <w:rsid w:val="000D0BA9"/>
    <w:pPr>
      <w:tabs>
        <w:tab w:val="left" w:pos="1440"/>
        <w:tab w:val="right" w:leader="dot" w:pos="9350"/>
      </w:tabs>
      <w:spacing w:after="60"/>
      <w:ind w:left="1627" w:hanging="907"/>
    </w:pPr>
    <w:rPr>
      <w:noProof/>
    </w:rPr>
  </w:style>
  <w:style w:type="paragraph" w:customStyle="1" w:styleId="CoverTitle">
    <w:name w:val="Cover Title"/>
    <w:basedOn w:val="Subtitle"/>
    <w:link w:val="CoverTitleChar"/>
    <w:rsid w:val="00EF5587"/>
    <w:pPr>
      <w:jc w:val="center"/>
    </w:pPr>
    <w:rPr>
      <w:sz w:val="36"/>
      <w:szCs w:val="36"/>
    </w:rPr>
  </w:style>
  <w:style w:type="paragraph" w:customStyle="1" w:styleId="TableCellHead">
    <w:name w:val="Table Cell Head"/>
    <w:basedOn w:val="Normal"/>
    <w:rsid w:val="00500B8F"/>
    <w:pPr>
      <w:spacing w:before="60"/>
    </w:pPr>
    <w:rPr>
      <w:rFonts w:ascii="Arial" w:hAnsi="Arial"/>
      <w:b/>
    </w:rPr>
  </w:style>
  <w:style w:type="paragraph" w:customStyle="1" w:styleId="TableCellText">
    <w:name w:val="Table Cell Text"/>
    <w:basedOn w:val="Normal"/>
    <w:rsid w:val="00500B8F"/>
    <w:pPr>
      <w:spacing w:before="60"/>
    </w:pPr>
  </w:style>
  <w:style w:type="paragraph" w:customStyle="1" w:styleId="CoverFooter">
    <w:name w:val="Cover Footer"/>
    <w:basedOn w:val="Normal"/>
    <w:qFormat/>
    <w:rsid w:val="00F61235"/>
  </w:style>
  <w:style w:type="paragraph" w:customStyle="1" w:styleId="Figure">
    <w:name w:val="Figure"/>
    <w:basedOn w:val="Header"/>
    <w:qFormat/>
    <w:rsid w:val="00F61235"/>
    <w:pPr>
      <w:jc w:val="center"/>
    </w:pPr>
  </w:style>
  <w:style w:type="table" w:styleId="TableGrid">
    <w:name w:val="Table Grid"/>
    <w:basedOn w:val="TableNormal"/>
    <w:rsid w:val="00F612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Header">
    <w:name w:val="Note Header"/>
    <w:basedOn w:val="Normal"/>
    <w:next w:val="NoteText"/>
    <w:qFormat/>
    <w:rsid w:val="00705FB7"/>
    <w:pPr>
      <w:keepLines/>
      <w:pBdr>
        <w:top w:val="single" w:sz="4" w:space="6" w:color="auto"/>
      </w:pBdr>
      <w:spacing w:before="60" w:after="60"/>
      <w:ind w:left="1440" w:right="1440"/>
      <w:jc w:val="center"/>
    </w:pPr>
    <w:rPr>
      <w:rFonts w:cs="Arial"/>
      <w:b/>
      <w:caps/>
    </w:rPr>
  </w:style>
  <w:style w:type="character" w:customStyle="1" w:styleId="FooterChar">
    <w:name w:val="Footer Char"/>
    <w:link w:val="Footer"/>
    <w:uiPriority w:val="99"/>
    <w:rsid w:val="00F61235"/>
    <w:rPr>
      <w:rFonts w:ascii="Calibri" w:hAnsi="Calibri"/>
      <w:lang w:eastAsia="ar-SA"/>
    </w:rPr>
  </w:style>
  <w:style w:type="paragraph" w:styleId="TOCHeading">
    <w:name w:val="TOC Heading"/>
    <w:basedOn w:val="Normal"/>
    <w:next w:val="Normal"/>
    <w:uiPriority w:val="39"/>
    <w:unhideWhenUsed/>
    <w:qFormat/>
    <w:rsid w:val="00F61235"/>
    <w:pPr>
      <w:keepLines/>
      <w:spacing w:before="480" w:line="276" w:lineRule="auto"/>
    </w:pPr>
    <w:rPr>
      <w:rFonts w:ascii="Cambria" w:eastAsia="MS Gothic" w:hAnsi="Cambria"/>
      <w:bCs/>
      <w:caps/>
      <w:color w:val="365F91"/>
      <w:szCs w:val="28"/>
      <w:lang w:eastAsia="ja-JP"/>
    </w:rPr>
  </w:style>
  <w:style w:type="paragraph" w:customStyle="1" w:styleId="FigureTitle">
    <w:name w:val="Figure Title"/>
    <w:basedOn w:val="Normal"/>
    <w:rsid w:val="00F61235"/>
    <w:pPr>
      <w:spacing w:before="60" w:after="240"/>
    </w:pPr>
    <w:rPr>
      <w:b/>
    </w:rPr>
  </w:style>
  <w:style w:type="paragraph" w:customStyle="1" w:styleId="NoteText">
    <w:name w:val="Note Text"/>
    <w:basedOn w:val="Normal"/>
    <w:qFormat/>
    <w:rsid w:val="00410D57"/>
    <w:pPr>
      <w:keepLines/>
      <w:pBdr>
        <w:bottom w:val="single" w:sz="4" w:space="6" w:color="auto"/>
      </w:pBdr>
      <w:spacing w:before="60"/>
      <w:ind w:left="1440" w:right="1440"/>
    </w:pPr>
  </w:style>
  <w:style w:type="character" w:customStyle="1" w:styleId="HeaderChar">
    <w:name w:val="Header Char"/>
    <w:aliases w:val="Cover Header Char"/>
    <w:link w:val="Header"/>
    <w:rsid w:val="00F61235"/>
    <w:rPr>
      <w:rFonts w:ascii="Calibri" w:hAnsi="Calibri"/>
      <w:lang w:eastAsia="ar-SA"/>
    </w:rPr>
  </w:style>
  <w:style w:type="paragraph" w:customStyle="1" w:styleId="NonTOC">
    <w:name w:val="Non TOC"/>
    <w:basedOn w:val="Normal"/>
    <w:rsid w:val="0092138B"/>
    <w:rPr>
      <w:caps/>
      <w:kern w:val="24"/>
    </w:rPr>
  </w:style>
  <w:style w:type="character" w:customStyle="1" w:styleId="TextChar">
    <w:name w:val="Text Char"/>
    <w:link w:val="Text"/>
    <w:rsid w:val="00D5693C"/>
    <w:rPr>
      <w:rFonts w:ascii="Calibri" w:hAnsi="Calibri"/>
      <w:lang w:eastAsia="ar-SA"/>
    </w:rPr>
  </w:style>
  <w:style w:type="paragraph" w:customStyle="1" w:styleId="paraChar">
    <w:name w:val="para Char"/>
    <w:rsid w:val="00F61235"/>
    <w:pPr>
      <w:tabs>
        <w:tab w:val="left" w:pos="720"/>
        <w:tab w:val="left" w:pos="2160"/>
        <w:tab w:val="left" w:pos="3600"/>
        <w:tab w:val="left" w:pos="5040"/>
      </w:tabs>
      <w:spacing w:before="89" w:line="255" w:lineRule="atLeast"/>
      <w:ind w:left="720"/>
    </w:pPr>
    <w:rPr>
      <w:snapToGrid w:val="0"/>
      <w:sz w:val="22"/>
    </w:rPr>
  </w:style>
  <w:style w:type="character" w:customStyle="1" w:styleId="Heading2Char">
    <w:name w:val="Heading 2 Char"/>
    <w:rsid w:val="007614E0"/>
    <w:rPr>
      <w:rFonts w:ascii="Arial" w:hAnsi="Arial" w:cs="Arial"/>
      <w:b/>
      <w:noProof/>
      <w:sz w:val="24"/>
      <w:szCs w:val="24"/>
      <w:lang w:eastAsia="ar-SA"/>
    </w:rPr>
  </w:style>
  <w:style w:type="character" w:customStyle="1" w:styleId="Heading3Char">
    <w:name w:val="Heading 3 Char"/>
    <w:link w:val="Heading3"/>
    <w:rsid w:val="0088531C"/>
    <w:rPr>
      <w:rFonts w:ascii="Arial" w:hAnsi="Arial" w:cs="Arial"/>
      <w:b/>
      <w:noProof/>
    </w:rPr>
  </w:style>
  <w:style w:type="character" w:customStyle="1" w:styleId="Heading4Char">
    <w:name w:val="Heading 4 Char"/>
    <w:link w:val="Heading4"/>
    <w:rsid w:val="0088531C"/>
    <w:rPr>
      <w:rFonts w:ascii="Arial" w:hAnsi="Arial" w:cs="Arial"/>
      <w:b/>
    </w:rPr>
  </w:style>
  <w:style w:type="character" w:customStyle="1" w:styleId="Heading6Char">
    <w:name w:val="Heading 6 Char"/>
    <w:link w:val="Heading6"/>
    <w:rsid w:val="00FE0E1C"/>
    <w:rPr>
      <w:rFonts w:ascii="Arial" w:hAnsi="Arial" w:cs="Arial"/>
      <w:b/>
    </w:rPr>
  </w:style>
  <w:style w:type="paragraph" w:customStyle="1" w:styleId="TableFooterNote">
    <w:name w:val="Table Footer Note"/>
    <w:basedOn w:val="TableContents"/>
    <w:qFormat/>
    <w:rsid w:val="00E635B7"/>
  </w:style>
  <w:style w:type="paragraph" w:customStyle="1" w:styleId="indent1">
    <w:name w:val="indent 1"/>
    <w:rsid w:val="0017667D"/>
    <w:pPr>
      <w:keepNext/>
      <w:keepLines/>
      <w:spacing w:line="200" w:lineRule="exact"/>
      <w:ind w:left="720"/>
    </w:pPr>
  </w:style>
  <w:style w:type="paragraph" w:customStyle="1" w:styleId="xl24">
    <w:name w:val="xl24"/>
    <w:basedOn w:val="Normal"/>
    <w:rsid w:val="0017667D"/>
    <w:pPr>
      <w:spacing w:before="100" w:beforeAutospacing="1" w:after="100" w:afterAutospacing="1"/>
    </w:pPr>
    <w:rPr>
      <w:rFonts w:eastAsia="Times"/>
    </w:rPr>
  </w:style>
  <w:style w:type="paragraph" w:customStyle="1" w:styleId="xl25">
    <w:name w:val="xl25"/>
    <w:basedOn w:val="Normal"/>
    <w:rsid w:val="0017667D"/>
    <w:pPr>
      <w:spacing w:before="100" w:beforeAutospacing="1" w:after="100" w:afterAutospacing="1"/>
    </w:pPr>
    <w:rPr>
      <w:rFonts w:eastAsia="Times"/>
      <w:sz w:val="18"/>
    </w:rPr>
  </w:style>
  <w:style w:type="paragraph" w:customStyle="1" w:styleId="paraCharChar">
    <w:name w:val="para Char Char"/>
    <w:link w:val="paraCharCharChar"/>
    <w:rsid w:val="0017667D"/>
    <w:pPr>
      <w:tabs>
        <w:tab w:val="left" w:pos="720"/>
        <w:tab w:val="left" w:pos="2160"/>
        <w:tab w:val="left" w:pos="3600"/>
        <w:tab w:val="left" w:pos="5040"/>
      </w:tabs>
      <w:spacing w:before="89" w:line="255" w:lineRule="atLeast"/>
      <w:ind w:left="720"/>
    </w:pPr>
    <w:rPr>
      <w:snapToGrid w:val="0"/>
      <w:sz w:val="22"/>
    </w:rPr>
  </w:style>
  <w:style w:type="character" w:customStyle="1" w:styleId="paraCharCharChar">
    <w:name w:val="para Char Char Char"/>
    <w:link w:val="paraCharChar"/>
    <w:rsid w:val="0017667D"/>
    <w:rPr>
      <w:snapToGrid w:val="0"/>
      <w:sz w:val="22"/>
    </w:rPr>
  </w:style>
  <w:style w:type="character" w:customStyle="1" w:styleId="paraCharCharCharChar">
    <w:name w:val="para Char Char Char Char"/>
    <w:rsid w:val="0017667D"/>
    <w:rPr>
      <w:color w:val="000000"/>
      <w:sz w:val="24"/>
      <w:lang w:val="en-US" w:eastAsia="en-US" w:bidi="ar-SA"/>
    </w:rPr>
  </w:style>
  <w:style w:type="paragraph" w:customStyle="1" w:styleId="para">
    <w:name w:val="para"/>
    <w:basedOn w:val="Normal"/>
    <w:rsid w:val="0017667D"/>
    <w:rPr>
      <w:color w:val="000000"/>
      <w:sz w:val="24"/>
    </w:rPr>
  </w:style>
  <w:style w:type="character" w:styleId="FootnoteReference">
    <w:name w:val="footnote reference"/>
    <w:semiHidden/>
    <w:rsid w:val="0017667D"/>
    <w:rPr>
      <w:vertAlign w:val="superscript"/>
    </w:rPr>
  </w:style>
  <w:style w:type="paragraph" w:customStyle="1" w:styleId="table0">
    <w:name w:val="table"/>
    <w:basedOn w:val="Normal"/>
    <w:rsid w:val="0017667D"/>
    <w:pPr>
      <w:spacing w:before="40" w:after="40"/>
    </w:pPr>
    <w:rPr>
      <w:rFonts w:ascii="Times" w:hAnsi="Times"/>
      <w:sz w:val="24"/>
    </w:rPr>
  </w:style>
  <w:style w:type="paragraph" w:customStyle="1" w:styleId="figurehead">
    <w:name w:val="figure head"/>
    <w:basedOn w:val="Normal"/>
    <w:rsid w:val="0017667D"/>
    <w:pPr>
      <w:spacing w:before="360" w:after="240"/>
      <w:jc w:val="center"/>
    </w:pPr>
    <w:rPr>
      <w:rFonts w:ascii="Helvetica" w:hAnsi="Helvetica"/>
      <w:sz w:val="18"/>
    </w:rPr>
  </w:style>
  <w:style w:type="paragraph" w:customStyle="1" w:styleId="Paragraph">
    <w:name w:val="Paragraph"/>
    <w:basedOn w:val="Normal"/>
    <w:rsid w:val="0017667D"/>
    <w:pPr>
      <w:ind w:left="720"/>
    </w:pPr>
    <w:rPr>
      <w:rFonts w:ascii="Arial" w:hAnsi="Arial" w:cs="Arial"/>
      <w:lang w:eastAsia="zh-CN"/>
    </w:rPr>
  </w:style>
  <w:style w:type="paragraph" w:customStyle="1" w:styleId="listlevel1">
    <w:name w:val="list level 1"/>
    <w:basedOn w:val="Normal"/>
    <w:rsid w:val="0017667D"/>
    <w:pPr>
      <w:keepLines/>
      <w:spacing w:before="80" w:line="360" w:lineRule="atLeast"/>
      <w:ind w:left="1080" w:hanging="360"/>
    </w:pPr>
    <w:rPr>
      <w:sz w:val="24"/>
      <w:lang w:val="en-CA"/>
    </w:rPr>
  </w:style>
  <w:style w:type="paragraph" w:customStyle="1" w:styleId="Normal11pt">
    <w:name w:val="Normal + 11 pt"/>
    <w:aliases w:val="C head,Normal + 11 pt Char Char Char"/>
    <w:next w:val="Normal"/>
    <w:link w:val="Normal11ptChar"/>
    <w:rsid w:val="0017667D"/>
    <w:pPr>
      <w:keepNext/>
      <w:tabs>
        <w:tab w:val="left" w:pos="720"/>
        <w:tab w:val="left" w:pos="1620"/>
      </w:tabs>
      <w:ind w:left="720"/>
    </w:pPr>
    <w:rPr>
      <w:rFonts w:ascii="Helvetica" w:hAnsi="Helvetica" w:cs="Helvetica"/>
      <w:b/>
      <w:bCs/>
      <w:noProof/>
      <w:sz w:val="24"/>
      <w:szCs w:val="24"/>
    </w:rPr>
  </w:style>
  <w:style w:type="character" w:customStyle="1" w:styleId="Normal11ptChar">
    <w:name w:val="Normal + 11 pt Char"/>
    <w:aliases w:val="C head Char,Normal + 11 pt Char Char Char Char"/>
    <w:link w:val="Normal11pt"/>
    <w:rsid w:val="0017667D"/>
    <w:rPr>
      <w:rFonts w:ascii="Helvetica" w:hAnsi="Helvetica" w:cs="Helvetica"/>
      <w:b/>
      <w:bCs/>
      <w:noProof/>
      <w:sz w:val="24"/>
      <w:szCs w:val="24"/>
    </w:rPr>
  </w:style>
  <w:style w:type="paragraph" w:customStyle="1" w:styleId="BHead">
    <w:name w:val="B Head"/>
    <w:basedOn w:val="Normal"/>
    <w:next w:val="Normal"/>
    <w:rsid w:val="0017667D"/>
    <w:pPr>
      <w:keepNext/>
      <w:tabs>
        <w:tab w:val="left" w:pos="720"/>
        <w:tab w:val="left" w:pos="1080"/>
        <w:tab w:val="left" w:pos="1440"/>
        <w:tab w:val="left" w:pos="1800"/>
      </w:tabs>
      <w:spacing w:before="240"/>
    </w:pPr>
    <w:rPr>
      <w:rFonts w:ascii="Helvetica" w:hAnsi="Helvetica"/>
      <w:b/>
      <w:sz w:val="24"/>
    </w:rPr>
  </w:style>
  <w:style w:type="paragraph" w:customStyle="1" w:styleId="CHead">
    <w:name w:val="C Head"/>
    <w:basedOn w:val="Normal"/>
    <w:next w:val="Normal"/>
    <w:rsid w:val="0017667D"/>
    <w:pPr>
      <w:keepNext/>
      <w:tabs>
        <w:tab w:val="left" w:pos="1620"/>
      </w:tabs>
      <w:spacing w:before="240"/>
      <w:ind w:left="1800" w:hanging="1080"/>
    </w:pPr>
    <w:rPr>
      <w:rFonts w:ascii="Helvetica" w:hAnsi="Helvetica"/>
      <w:b/>
      <w:sz w:val="24"/>
    </w:rPr>
  </w:style>
  <w:style w:type="paragraph" w:customStyle="1" w:styleId="AHead">
    <w:name w:val="A Head"/>
    <w:basedOn w:val="Normal"/>
    <w:next w:val="Normal"/>
    <w:rsid w:val="0017667D"/>
    <w:pPr>
      <w:keepNext/>
      <w:spacing w:before="240"/>
    </w:pPr>
    <w:rPr>
      <w:rFonts w:ascii="Helvetica" w:hAnsi="Helvetica"/>
      <w:b/>
      <w:caps/>
      <w:sz w:val="24"/>
    </w:rPr>
  </w:style>
  <w:style w:type="paragraph" w:customStyle="1" w:styleId="tablehead">
    <w:name w:val="table head"/>
    <w:basedOn w:val="Normal"/>
    <w:rsid w:val="0017667D"/>
    <w:pPr>
      <w:keepNext/>
      <w:spacing w:before="360" w:after="240"/>
      <w:jc w:val="center"/>
    </w:pPr>
    <w:rPr>
      <w:rFonts w:ascii="Helvetica" w:hAnsi="Helvetica"/>
      <w:sz w:val="18"/>
    </w:rPr>
  </w:style>
  <w:style w:type="paragraph" w:customStyle="1" w:styleId="list1">
    <w:name w:val="list 1"/>
    <w:basedOn w:val="List"/>
    <w:rsid w:val="0017667D"/>
    <w:pPr>
      <w:tabs>
        <w:tab w:val="left" w:pos="1440"/>
      </w:tabs>
      <w:ind w:left="1620" w:hanging="900"/>
    </w:pPr>
    <w:rPr>
      <w:rFonts w:ascii="Times" w:hAnsi="Times"/>
      <w:sz w:val="24"/>
    </w:rPr>
  </w:style>
  <w:style w:type="paragraph" w:customStyle="1" w:styleId="OnlineDiagnostic">
    <w:name w:val="Online Diagnostic"/>
    <w:basedOn w:val="paraChar"/>
    <w:qFormat/>
    <w:rsid w:val="00537D90"/>
    <w:pPr>
      <w:shd w:val="clear" w:color="auto" w:fill="F2F2F2"/>
      <w:tabs>
        <w:tab w:val="clear" w:pos="720"/>
        <w:tab w:val="clear" w:pos="2160"/>
        <w:tab w:val="clear" w:pos="3600"/>
        <w:tab w:val="clear" w:pos="5040"/>
      </w:tabs>
      <w:spacing w:before="60" w:after="60" w:line="240" w:lineRule="auto"/>
      <w:ind w:left="0"/>
    </w:pPr>
    <w:rPr>
      <w:rFonts w:ascii="Arial" w:hAnsi="Arial" w:cs="Arial"/>
      <w:sz w:val="20"/>
    </w:rPr>
  </w:style>
  <w:style w:type="paragraph" w:customStyle="1" w:styleId="Specs">
    <w:name w:val="Specs"/>
    <w:autoRedefine/>
    <w:rsid w:val="0017667D"/>
    <w:pPr>
      <w:tabs>
        <w:tab w:val="left" w:pos="4680"/>
      </w:tabs>
      <w:ind w:left="4680" w:hanging="3960"/>
    </w:pPr>
    <w:rPr>
      <w:rFonts w:ascii="Arial" w:hAnsi="Arial"/>
      <w:snapToGrid w:val="0"/>
      <w:sz w:val="22"/>
    </w:rPr>
  </w:style>
  <w:style w:type="paragraph" w:customStyle="1" w:styleId="TableCell">
    <w:name w:val="Table_Cell"/>
    <w:autoRedefine/>
    <w:rsid w:val="00D5625D"/>
    <w:pPr>
      <w:tabs>
        <w:tab w:val="left" w:pos="720"/>
      </w:tabs>
      <w:spacing w:before="60" w:after="60"/>
    </w:pPr>
    <w:rPr>
      <w:rFonts w:ascii="Arial" w:hAnsi="Arial" w:cs="Arial"/>
      <w:kern w:val="32"/>
    </w:rPr>
  </w:style>
  <w:style w:type="paragraph" w:customStyle="1" w:styleId="Normal12pt">
    <w:name w:val="Normal + 12 pt"/>
    <w:aliases w:val="Bfigure"/>
    <w:basedOn w:val="Normal"/>
    <w:rsid w:val="0017667D"/>
    <w:pPr>
      <w:jc w:val="center"/>
    </w:pPr>
    <w:rPr>
      <w:b/>
      <w:bCs/>
      <w:sz w:val="24"/>
      <w:szCs w:val="24"/>
      <w:lang w:eastAsia="zh-CN"/>
    </w:rPr>
  </w:style>
  <w:style w:type="character" w:customStyle="1" w:styleId="CharChar4">
    <w:name w:val="Char Char4"/>
    <w:rsid w:val="0017667D"/>
    <w:rPr>
      <w:rFonts w:ascii="Arial" w:hAnsi="Arial" w:cs="Arial"/>
      <w:b/>
      <w:bCs/>
      <w:i/>
      <w:iCs/>
      <w:sz w:val="24"/>
      <w:szCs w:val="24"/>
      <w:lang w:eastAsia="zh-CN"/>
    </w:rPr>
  </w:style>
  <w:style w:type="character" w:customStyle="1" w:styleId="CharChar1">
    <w:name w:val="Char Char1"/>
    <w:rsid w:val="0017667D"/>
    <w:rPr>
      <w:rFonts w:ascii="Arial" w:hAnsi="Arial"/>
      <w:b/>
      <w:sz w:val="26"/>
      <w:szCs w:val="26"/>
      <w:lang w:val="en-US" w:eastAsia="zh-CN" w:bidi="ar-SA"/>
    </w:rPr>
  </w:style>
  <w:style w:type="character" w:customStyle="1" w:styleId="CharChar">
    <w:name w:val="Char Char"/>
    <w:rsid w:val="0017667D"/>
    <w:rPr>
      <w:b/>
      <w:bCs/>
      <w:color w:val="000000"/>
      <w:sz w:val="22"/>
      <w:szCs w:val="22"/>
      <w:lang w:val="en-US" w:eastAsia="en-US" w:bidi="ar-SA"/>
    </w:rPr>
  </w:style>
  <w:style w:type="character" w:customStyle="1" w:styleId="CharChar2">
    <w:name w:val="Char Char2"/>
    <w:rsid w:val="0017667D"/>
    <w:rPr>
      <w:rFonts w:ascii="Arial" w:hAnsi="Arial"/>
      <w:b/>
      <w:sz w:val="26"/>
      <w:szCs w:val="26"/>
      <w:lang w:val="en-US" w:eastAsia="zh-CN" w:bidi="ar-SA"/>
    </w:rPr>
  </w:style>
  <w:style w:type="character" w:customStyle="1" w:styleId="ListContinue3Char">
    <w:name w:val="List Continue 3 Char"/>
    <w:link w:val="ListContinue3"/>
    <w:rsid w:val="0017667D"/>
    <w:rPr>
      <w:rFonts w:ascii="Calibri" w:hAnsi="Calibri"/>
      <w:lang w:eastAsia="ar-SA"/>
    </w:rPr>
  </w:style>
  <w:style w:type="character" w:customStyle="1" w:styleId="Heading5Char">
    <w:name w:val="Heading 5 Char"/>
    <w:link w:val="Heading5"/>
    <w:rsid w:val="00295AC2"/>
    <w:rPr>
      <w:rFonts w:ascii="Arial" w:hAnsi="Arial" w:cs="Arial"/>
      <w:b/>
    </w:rPr>
  </w:style>
  <w:style w:type="character" w:customStyle="1" w:styleId="Heading1Char">
    <w:name w:val="Heading 1 Char"/>
    <w:rsid w:val="00E82EE6"/>
    <w:rPr>
      <w:rFonts w:ascii="Arial" w:hAnsi="Arial" w:cs="Arial"/>
      <w:b/>
      <w:caps/>
      <w:noProof/>
      <w:kern w:val="1"/>
      <w:sz w:val="28"/>
      <w:lang w:eastAsia="ar-SA"/>
    </w:rPr>
  </w:style>
  <w:style w:type="character" w:customStyle="1" w:styleId="TitleChar">
    <w:name w:val="Title Char"/>
    <w:link w:val="Title"/>
    <w:rsid w:val="003D5C7D"/>
    <w:rPr>
      <w:rFonts w:ascii="Calibri" w:eastAsia="Times" w:hAnsi="Calibri"/>
      <w:b/>
      <w:color w:val="0000FF"/>
      <w:sz w:val="36"/>
      <w:lang w:eastAsia="ar-SA"/>
    </w:rPr>
  </w:style>
  <w:style w:type="character" w:customStyle="1" w:styleId="st1">
    <w:name w:val="st1"/>
    <w:rsid w:val="00830D96"/>
  </w:style>
  <w:style w:type="paragraph" w:customStyle="1" w:styleId="figure0">
    <w:name w:val="figure"/>
    <w:basedOn w:val="Normal"/>
    <w:rsid w:val="00250A49"/>
    <w:pPr>
      <w:keepNext/>
      <w:spacing w:before="360"/>
      <w:ind w:left="-720" w:right="-720"/>
      <w:jc w:val="center"/>
    </w:pPr>
    <w:rPr>
      <w:rFonts w:ascii="Times" w:hAnsi="Times"/>
      <w:sz w:val="24"/>
    </w:rPr>
  </w:style>
  <w:style w:type="character" w:styleId="Emphasis">
    <w:name w:val="Emphasis"/>
    <w:qFormat/>
    <w:rsid w:val="004C0532"/>
    <w:rPr>
      <w:i/>
      <w:iCs/>
    </w:rPr>
  </w:style>
  <w:style w:type="paragraph" w:styleId="Revision">
    <w:name w:val="Revision"/>
    <w:hidden/>
    <w:uiPriority w:val="99"/>
    <w:rsid w:val="004C0532"/>
    <w:rPr>
      <w:sz w:val="24"/>
    </w:rPr>
  </w:style>
  <w:style w:type="paragraph" w:styleId="ListParagraph">
    <w:name w:val="List Paragraph"/>
    <w:basedOn w:val="Normal"/>
    <w:uiPriority w:val="72"/>
    <w:qFormat/>
    <w:rsid w:val="00544EFC"/>
    <w:pPr>
      <w:numPr>
        <w:numId w:val="119"/>
      </w:numPr>
    </w:pPr>
  </w:style>
  <w:style w:type="paragraph" w:customStyle="1" w:styleId="CoverTitle1">
    <w:name w:val="Cover Title 1"/>
    <w:basedOn w:val="Subtitle"/>
    <w:link w:val="CoverTitle1Char"/>
    <w:qFormat/>
    <w:rsid w:val="00F61235"/>
    <w:pPr>
      <w:jc w:val="center"/>
    </w:pPr>
    <w:rPr>
      <w:sz w:val="36"/>
      <w:szCs w:val="36"/>
    </w:rPr>
  </w:style>
  <w:style w:type="paragraph" w:customStyle="1" w:styleId="TableHead1">
    <w:name w:val="Table Head 1"/>
    <w:basedOn w:val="Normal"/>
    <w:link w:val="TableHead1Char"/>
    <w:qFormat/>
    <w:rsid w:val="00BD7C95"/>
    <w:rPr>
      <w:rFonts w:ascii="Arial" w:hAnsi="Arial"/>
      <w:b/>
      <w:color w:val="FFFFFF" w:themeColor="background1"/>
    </w:rPr>
  </w:style>
  <w:style w:type="paragraph" w:customStyle="1" w:styleId="TOCTitle">
    <w:name w:val="TOC Title"/>
    <w:basedOn w:val="Normal"/>
    <w:qFormat/>
    <w:rsid w:val="00F61235"/>
    <w:rPr>
      <w:caps/>
      <w:kern w:val="24"/>
    </w:rPr>
  </w:style>
  <w:style w:type="paragraph" w:customStyle="1" w:styleId="Preface1">
    <w:name w:val="Preface 1"/>
    <w:basedOn w:val="Normal"/>
    <w:next w:val="Normal"/>
    <w:link w:val="Preface1Char"/>
    <w:qFormat/>
    <w:rsid w:val="00F61235"/>
    <w:pPr>
      <w:tabs>
        <w:tab w:val="left" w:pos="432"/>
      </w:tabs>
    </w:pPr>
    <w:rPr>
      <w:bCs/>
      <w:kern w:val="32"/>
      <w:szCs w:val="32"/>
    </w:rPr>
  </w:style>
  <w:style w:type="character" w:customStyle="1" w:styleId="Preface1Char">
    <w:name w:val="Preface 1 Char"/>
    <w:basedOn w:val="DefaultParagraphFont"/>
    <w:link w:val="Preface1"/>
    <w:rsid w:val="00F61235"/>
    <w:rPr>
      <w:rFonts w:ascii="Arial" w:hAnsi="Arial" w:cs="Arial"/>
      <w:b/>
      <w:bCs/>
      <w:caps/>
      <w:kern w:val="32"/>
      <w:sz w:val="24"/>
      <w:szCs w:val="32"/>
    </w:rPr>
  </w:style>
  <w:style w:type="paragraph" w:customStyle="1" w:styleId="Preface2">
    <w:name w:val="Preface 2"/>
    <w:basedOn w:val="Normal"/>
    <w:next w:val="Normal"/>
    <w:link w:val="Preface2Char"/>
    <w:qFormat/>
    <w:rsid w:val="00F61235"/>
    <w:pPr>
      <w:tabs>
        <w:tab w:val="left" w:pos="720"/>
      </w:tabs>
    </w:pPr>
    <w:rPr>
      <w:bCs/>
      <w:iCs/>
      <w:szCs w:val="28"/>
    </w:rPr>
  </w:style>
  <w:style w:type="character" w:customStyle="1" w:styleId="Preface2Char">
    <w:name w:val="Preface 2 Char"/>
    <w:basedOn w:val="DefaultParagraphFont"/>
    <w:link w:val="Preface2"/>
    <w:rsid w:val="00F61235"/>
    <w:rPr>
      <w:rFonts w:ascii="Arial" w:hAnsi="Arial" w:cs="Arial"/>
      <w:b/>
      <w:bCs/>
      <w:iCs/>
      <w:szCs w:val="28"/>
    </w:rPr>
  </w:style>
  <w:style w:type="paragraph" w:customStyle="1" w:styleId="CoverTitle2">
    <w:name w:val="Cover Title 2"/>
    <w:basedOn w:val="CoverTitle1"/>
    <w:link w:val="CoverTitle2Char"/>
    <w:qFormat/>
    <w:rsid w:val="00F61235"/>
    <w:rPr>
      <w:sz w:val="44"/>
      <w:szCs w:val="44"/>
    </w:rPr>
  </w:style>
  <w:style w:type="paragraph" w:customStyle="1" w:styleId="NumRevDate">
    <w:name w:val="NumRevDate"/>
    <w:basedOn w:val="Normal"/>
    <w:link w:val="NumRevDateChar"/>
    <w:qFormat/>
    <w:rsid w:val="00F61235"/>
    <w:pPr>
      <w:tabs>
        <w:tab w:val="left" w:pos="0"/>
        <w:tab w:val="right" w:pos="7380"/>
        <w:tab w:val="left" w:pos="7560"/>
        <w:tab w:val="right" w:pos="9360"/>
      </w:tabs>
    </w:pPr>
  </w:style>
  <w:style w:type="character" w:customStyle="1" w:styleId="SubtitleChar">
    <w:name w:val="Subtitle Char"/>
    <w:basedOn w:val="DefaultParagraphFont"/>
    <w:link w:val="Subtitle"/>
    <w:rsid w:val="00F61235"/>
    <w:rPr>
      <w:rFonts w:ascii="Arial" w:hAnsi="Arial" w:cs="Arial"/>
      <w:b/>
      <w:sz w:val="24"/>
      <w:szCs w:val="24"/>
      <w:lang w:eastAsia="ar-SA"/>
    </w:rPr>
  </w:style>
  <w:style w:type="character" w:customStyle="1" w:styleId="CoverTitle1Char">
    <w:name w:val="Cover Title 1 Char"/>
    <w:basedOn w:val="SubtitleChar"/>
    <w:link w:val="CoverTitle1"/>
    <w:rsid w:val="00F61235"/>
    <w:rPr>
      <w:rFonts w:ascii="Arial" w:hAnsi="Arial" w:cs="Arial"/>
      <w:b/>
      <w:sz w:val="36"/>
      <w:szCs w:val="36"/>
      <w:lang w:eastAsia="ar-SA"/>
    </w:rPr>
  </w:style>
  <w:style w:type="character" w:customStyle="1" w:styleId="CoverTitle2Char">
    <w:name w:val="Cover Title 2 Char"/>
    <w:basedOn w:val="CoverTitle1Char"/>
    <w:link w:val="CoverTitle2"/>
    <w:rsid w:val="00F61235"/>
    <w:rPr>
      <w:rFonts w:ascii="Arial" w:hAnsi="Arial" w:cs="Arial"/>
      <w:b/>
      <w:sz w:val="44"/>
      <w:szCs w:val="44"/>
      <w:lang w:eastAsia="ar-SA"/>
    </w:rPr>
  </w:style>
  <w:style w:type="paragraph" w:customStyle="1" w:styleId="TableHead2">
    <w:name w:val="Table Head 2"/>
    <w:basedOn w:val="TableHead1"/>
    <w:link w:val="TableHead2Char"/>
    <w:qFormat/>
    <w:rsid w:val="00F61235"/>
    <w:rPr>
      <w:sz w:val="18"/>
    </w:rPr>
  </w:style>
  <w:style w:type="character" w:customStyle="1" w:styleId="NumRevDateChar">
    <w:name w:val="NumRevDate Char"/>
    <w:basedOn w:val="DefaultParagraphFont"/>
    <w:link w:val="NumRevDate"/>
    <w:rsid w:val="00F61235"/>
    <w:rPr>
      <w:rFonts w:asciiTheme="minorHAnsi" w:hAnsiTheme="minorHAnsi"/>
      <w:lang w:eastAsia="ar-SA"/>
    </w:rPr>
  </w:style>
  <w:style w:type="paragraph" w:customStyle="1" w:styleId="TableFootnotes">
    <w:name w:val="Table Footnotes"/>
    <w:basedOn w:val="Normal"/>
    <w:link w:val="TableFootnotesChar"/>
    <w:qFormat/>
    <w:rsid w:val="00F61235"/>
    <w:rPr>
      <w:sz w:val="18"/>
    </w:rPr>
  </w:style>
  <w:style w:type="character" w:customStyle="1" w:styleId="TableHead1Char">
    <w:name w:val="Table Head 1 Char"/>
    <w:basedOn w:val="DefaultParagraphFont"/>
    <w:link w:val="TableHead1"/>
    <w:rsid w:val="00BD7C95"/>
    <w:rPr>
      <w:rFonts w:ascii="Arial" w:hAnsi="Arial"/>
      <w:b/>
      <w:color w:val="FFFFFF" w:themeColor="background1"/>
    </w:rPr>
  </w:style>
  <w:style w:type="character" w:customStyle="1" w:styleId="TableHead2Char">
    <w:name w:val="Table Head 2 Char"/>
    <w:basedOn w:val="TableHead1Char"/>
    <w:link w:val="TableHead2"/>
    <w:rsid w:val="00F61235"/>
    <w:rPr>
      <w:rFonts w:ascii="Arial" w:hAnsi="Arial"/>
      <w:b/>
      <w:color w:val="FFFFFF" w:themeColor="background1"/>
      <w:sz w:val="18"/>
      <w:lang w:eastAsia="ar-SA"/>
    </w:rPr>
  </w:style>
  <w:style w:type="character" w:customStyle="1" w:styleId="TableTextChar">
    <w:name w:val="Table Text Char"/>
    <w:basedOn w:val="DefaultParagraphFont"/>
    <w:rsid w:val="002720D0"/>
    <w:rPr>
      <w:rFonts w:asciiTheme="minorHAnsi" w:hAnsiTheme="minorHAnsi"/>
    </w:rPr>
  </w:style>
  <w:style w:type="character" w:customStyle="1" w:styleId="TableFootnotesChar">
    <w:name w:val="Table Footnotes Char"/>
    <w:basedOn w:val="TableTextChar"/>
    <w:link w:val="TableFootnotes"/>
    <w:rsid w:val="00F61235"/>
    <w:rPr>
      <w:rFonts w:ascii="Calibri" w:hAnsi="Calibri"/>
      <w:sz w:val="18"/>
      <w:lang w:eastAsia="ar-SA"/>
    </w:rPr>
  </w:style>
  <w:style w:type="paragraph" w:customStyle="1" w:styleId="Headertext">
    <w:name w:val="Header text"/>
    <w:basedOn w:val="CoverTitle"/>
    <w:link w:val="HeadertextChar"/>
    <w:rsid w:val="00F61235"/>
    <w:pPr>
      <w:tabs>
        <w:tab w:val="left" w:pos="5202"/>
        <w:tab w:val="right" w:pos="9360"/>
      </w:tabs>
      <w:jc w:val="left"/>
    </w:pPr>
    <w:rPr>
      <w:rFonts w:asciiTheme="minorHAnsi" w:hAnsiTheme="minorHAnsi" w:cs="Times New Roman"/>
      <w:b w:val="0"/>
      <w:sz w:val="20"/>
      <w:szCs w:val="20"/>
    </w:rPr>
  </w:style>
  <w:style w:type="character" w:customStyle="1" w:styleId="CoverTitleChar">
    <w:name w:val="Cover Title Char"/>
    <w:basedOn w:val="SubtitleChar"/>
    <w:link w:val="CoverTitle"/>
    <w:rsid w:val="00F61235"/>
    <w:rPr>
      <w:rFonts w:ascii="Arial" w:hAnsi="Arial" w:cs="Arial"/>
      <w:b/>
      <w:sz w:val="36"/>
      <w:szCs w:val="36"/>
      <w:lang w:eastAsia="ar-SA"/>
    </w:rPr>
  </w:style>
  <w:style w:type="character" w:customStyle="1" w:styleId="HeadertextChar">
    <w:name w:val="Header text Char"/>
    <w:basedOn w:val="CoverTitleChar"/>
    <w:link w:val="Headertext"/>
    <w:rsid w:val="00F61235"/>
    <w:rPr>
      <w:rFonts w:asciiTheme="minorHAnsi" w:hAnsiTheme="minorHAnsi" w:cs="Arial"/>
      <w:b w:val="0"/>
      <w:sz w:val="36"/>
      <w:szCs w:val="36"/>
      <w:lang w:eastAsia="ar-SA"/>
    </w:rPr>
  </w:style>
  <w:style w:type="paragraph" w:customStyle="1" w:styleId="LOF">
    <w:name w:val="LOF"/>
    <w:basedOn w:val="TableofFigures"/>
    <w:link w:val="LOFChar"/>
    <w:qFormat/>
    <w:rsid w:val="000D0BA9"/>
  </w:style>
  <w:style w:type="character" w:customStyle="1" w:styleId="TableofFiguresChar">
    <w:name w:val="Table of Figures Char"/>
    <w:basedOn w:val="DefaultParagraphFont"/>
    <w:link w:val="TableofFigures"/>
    <w:uiPriority w:val="99"/>
    <w:rsid w:val="000D0BA9"/>
    <w:rPr>
      <w:rFonts w:ascii="Calibri" w:hAnsi="Calibri"/>
      <w:noProof/>
      <w:lang w:eastAsia="ar-SA"/>
    </w:rPr>
  </w:style>
  <w:style w:type="character" w:customStyle="1" w:styleId="LOFChar">
    <w:name w:val="LOF Char"/>
    <w:basedOn w:val="TableofFiguresChar"/>
    <w:link w:val="LOF"/>
    <w:rsid w:val="000D0BA9"/>
    <w:rPr>
      <w:rFonts w:ascii="Calibri" w:hAnsi="Calibri"/>
      <w:noProof/>
      <w:lang w:eastAsia="ar-SA"/>
    </w:rPr>
  </w:style>
  <w:style w:type="character" w:styleId="HTMLCode">
    <w:name w:val="HTML Code"/>
    <w:basedOn w:val="DefaultParagraphFont"/>
    <w:uiPriority w:val="99"/>
    <w:semiHidden/>
    <w:unhideWhenUsed/>
    <w:rsid w:val="001350DF"/>
    <w:rPr>
      <w:rFonts w:ascii="Courier New" w:eastAsia="Times New Roman" w:hAnsi="Courier New" w:cs="Courier New"/>
      <w:sz w:val="20"/>
      <w:szCs w:val="20"/>
    </w:rPr>
  </w:style>
  <w:style w:type="character" w:customStyle="1" w:styleId="mw-headline">
    <w:name w:val="mw-headline"/>
    <w:basedOn w:val="DefaultParagraphFont"/>
    <w:rsid w:val="001350DF"/>
  </w:style>
  <w:style w:type="character" w:customStyle="1" w:styleId="Heading7Char">
    <w:name w:val="Heading 7 Char"/>
    <w:basedOn w:val="DefaultParagraphFont"/>
    <w:link w:val="Heading7"/>
    <w:rsid w:val="00D10DEC"/>
    <w:rPr>
      <w:rFonts w:ascii="Arial" w:hAnsi="Arial"/>
      <w:b/>
      <w:caps/>
      <w:sz w:val="28"/>
    </w:rPr>
  </w:style>
  <w:style w:type="character" w:customStyle="1" w:styleId="Heading8Char">
    <w:name w:val="Heading 8 Char"/>
    <w:basedOn w:val="DefaultParagraphFont"/>
    <w:rsid w:val="00D10DEC"/>
    <w:rPr>
      <w:rFonts w:ascii="Arial" w:hAnsi="Arial"/>
      <w:b/>
      <w:sz w:val="24"/>
      <w:lang w:eastAsia="ar-SA"/>
    </w:rPr>
  </w:style>
  <w:style w:type="character" w:customStyle="1" w:styleId="Heading9Char">
    <w:name w:val="Heading 9 Char"/>
    <w:basedOn w:val="DefaultParagraphFont"/>
    <w:link w:val="Heading9"/>
    <w:rsid w:val="00E376A0"/>
    <w:rPr>
      <w:rFonts w:ascii="Arial" w:hAnsi="Arial"/>
      <w:b/>
    </w:rPr>
  </w:style>
  <w:style w:type="character" w:customStyle="1" w:styleId="BodyTextChar">
    <w:name w:val="Body Text Char"/>
    <w:basedOn w:val="DefaultParagraphFont"/>
    <w:link w:val="BodyText"/>
    <w:rsid w:val="00E376A0"/>
    <w:rPr>
      <w:rFonts w:ascii="Times" w:hAnsi="Times"/>
      <w:strike/>
      <w:color w:val="FF0000"/>
      <w:lang w:eastAsia="ar-SA"/>
    </w:rPr>
  </w:style>
  <w:style w:type="character" w:customStyle="1" w:styleId="BodyTextIndentChar">
    <w:name w:val="Body Text Indent Char"/>
    <w:basedOn w:val="DefaultParagraphFont"/>
    <w:link w:val="BodyTextIndent"/>
    <w:rsid w:val="00E376A0"/>
    <w:rPr>
      <w:rFonts w:ascii="Calibri" w:hAnsi="Calibri"/>
      <w:lang w:eastAsia="ar-SA"/>
    </w:rPr>
  </w:style>
  <w:style w:type="character" w:customStyle="1" w:styleId="BodyText2Char">
    <w:name w:val="Body Text 2 Char"/>
    <w:basedOn w:val="DefaultParagraphFont"/>
    <w:link w:val="BodyText2"/>
    <w:rsid w:val="00E376A0"/>
    <w:rPr>
      <w:rFonts w:ascii="Calibri" w:hAnsi="Calibri"/>
      <w:color w:val="000000"/>
      <w:szCs w:val="24"/>
      <w:lang w:eastAsia="ar-SA"/>
    </w:rPr>
  </w:style>
  <w:style w:type="character" w:customStyle="1" w:styleId="BodyText3Char">
    <w:name w:val="Body Text 3 Char"/>
    <w:basedOn w:val="DefaultParagraphFont"/>
    <w:link w:val="BodyText3"/>
    <w:rsid w:val="00E376A0"/>
    <w:rPr>
      <w:rFonts w:ascii="Calibri" w:hAnsi="Calibri"/>
      <w:color w:val="000000"/>
      <w:szCs w:val="24"/>
      <w:lang w:eastAsia="ar-SA"/>
    </w:rPr>
  </w:style>
  <w:style w:type="character" w:customStyle="1" w:styleId="BodyTextFirstIndentChar">
    <w:name w:val="Body Text First Indent Char"/>
    <w:basedOn w:val="BodyTextChar"/>
    <w:link w:val="BodyTextFirstIndent"/>
    <w:rsid w:val="00E376A0"/>
    <w:rPr>
      <w:rFonts w:ascii="Times" w:hAnsi="Times"/>
      <w:strike w:val="0"/>
      <w:color w:val="FF0000"/>
      <w:lang w:eastAsia="ar-SA"/>
    </w:rPr>
  </w:style>
  <w:style w:type="character" w:customStyle="1" w:styleId="BodyTextFirstIndent2Char">
    <w:name w:val="Body Text First Indent 2 Char"/>
    <w:basedOn w:val="BodyTextIndentChar"/>
    <w:link w:val="BodyTextFirstIndent2"/>
    <w:rsid w:val="00E376A0"/>
    <w:rPr>
      <w:rFonts w:ascii="Calibri" w:hAnsi="Calibri"/>
      <w:lang w:eastAsia="ar-SA"/>
    </w:rPr>
  </w:style>
  <w:style w:type="character" w:customStyle="1" w:styleId="BodyTextIndent2Char">
    <w:name w:val="Body Text Indent 2 Char"/>
    <w:basedOn w:val="DefaultParagraphFont"/>
    <w:link w:val="BodyTextIndent2"/>
    <w:rsid w:val="00E376A0"/>
    <w:rPr>
      <w:rFonts w:ascii="Calibri" w:hAnsi="Calibri"/>
      <w:lang w:eastAsia="ar-SA"/>
    </w:rPr>
  </w:style>
  <w:style w:type="character" w:customStyle="1" w:styleId="BodyTextIndent3Char">
    <w:name w:val="Body Text Indent 3 Char"/>
    <w:basedOn w:val="DefaultParagraphFont"/>
    <w:link w:val="BodyTextIndent3"/>
    <w:rsid w:val="00E376A0"/>
    <w:rPr>
      <w:rFonts w:ascii="Calibri" w:hAnsi="Calibri"/>
      <w:sz w:val="16"/>
      <w:szCs w:val="16"/>
      <w:lang w:eastAsia="ar-SA"/>
    </w:rPr>
  </w:style>
  <w:style w:type="character" w:customStyle="1" w:styleId="ClosingChar">
    <w:name w:val="Closing Char"/>
    <w:basedOn w:val="DefaultParagraphFont"/>
    <w:link w:val="Closing"/>
    <w:rsid w:val="00E376A0"/>
    <w:rPr>
      <w:rFonts w:ascii="Calibri" w:hAnsi="Calibri"/>
      <w:lang w:eastAsia="ar-SA"/>
    </w:rPr>
  </w:style>
  <w:style w:type="character" w:customStyle="1" w:styleId="CommentTextChar1">
    <w:name w:val="Comment Text Char1"/>
    <w:basedOn w:val="DefaultParagraphFont"/>
    <w:link w:val="CommentText"/>
    <w:rsid w:val="00E376A0"/>
    <w:rPr>
      <w:rFonts w:ascii="Calibri" w:hAnsi="Calibri"/>
      <w:lang w:eastAsia="ar-SA"/>
    </w:rPr>
  </w:style>
  <w:style w:type="character" w:customStyle="1" w:styleId="DateChar">
    <w:name w:val="Date Char"/>
    <w:basedOn w:val="DefaultParagraphFont"/>
    <w:link w:val="Date"/>
    <w:rsid w:val="00E376A0"/>
    <w:rPr>
      <w:rFonts w:ascii="Calibri" w:hAnsi="Calibri"/>
      <w:lang w:eastAsia="ar-SA"/>
    </w:rPr>
  </w:style>
  <w:style w:type="character" w:customStyle="1" w:styleId="DocumentMapChar">
    <w:name w:val="Document Map Char"/>
    <w:basedOn w:val="DefaultParagraphFont"/>
    <w:link w:val="DocumentMap"/>
    <w:rsid w:val="00E376A0"/>
    <w:rPr>
      <w:rFonts w:ascii="Tahoma" w:hAnsi="Tahoma" w:cs="Tahoma"/>
      <w:shd w:val="clear" w:color="auto" w:fill="000080"/>
      <w:lang w:eastAsia="ar-SA"/>
    </w:rPr>
  </w:style>
  <w:style w:type="character" w:customStyle="1" w:styleId="E-mailSignatureChar">
    <w:name w:val="E-mail Signature Char"/>
    <w:basedOn w:val="DefaultParagraphFont"/>
    <w:link w:val="E-mailSignature"/>
    <w:rsid w:val="00E376A0"/>
    <w:rPr>
      <w:rFonts w:ascii="Calibri" w:hAnsi="Calibri"/>
      <w:lang w:eastAsia="ar-SA"/>
    </w:rPr>
  </w:style>
  <w:style w:type="character" w:customStyle="1" w:styleId="EndnoteTextChar">
    <w:name w:val="Endnote Text Char"/>
    <w:basedOn w:val="DefaultParagraphFont"/>
    <w:link w:val="EndnoteText"/>
    <w:rsid w:val="00E376A0"/>
    <w:rPr>
      <w:rFonts w:ascii="Calibri" w:hAnsi="Calibri"/>
      <w:lang w:eastAsia="ar-SA"/>
    </w:rPr>
  </w:style>
  <w:style w:type="character" w:customStyle="1" w:styleId="FootnoteTextChar">
    <w:name w:val="Footnote Text Char"/>
    <w:basedOn w:val="DefaultParagraphFont"/>
    <w:link w:val="FootnoteText"/>
    <w:rsid w:val="00E376A0"/>
    <w:rPr>
      <w:rFonts w:ascii="Calibri" w:hAnsi="Calibri"/>
      <w:lang w:eastAsia="ar-SA"/>
    </w:rPr>
  </w:style>
  <w:style w:type="character" w:customStyle="1" w:styleId="HTMLAddressChar">
    <w:name w:val="HTML Address Char"/>
    <w:basedOn w:val="DefaultParagraphFont"/>
    <w:link w:val="HTMLAddress"/>
    <w:rsid w:val="00E376A0"/>
    <w:rPr>
      <w:rFonts w:ascii="Calibri" w:hAnsi="Calibri"/>
      <w:i/>
      <w:iCs/>
      <w:lang w:eastAsia="ar-SA"/>
    </w:rPr>
  </w:style>
  <w:style w:type="character" w:customStyle="1" w:styleId="HTMLPreformattedChar">
    <w:name w:val="HTML Preformatted Char"/>
    <w:basedOn w:val="DefaultParagraphFont"/>
    <w:link w:val="HTMLPreformatted"/>
    <w:rsid w:val="00E376A0"/>
    <w:rPr>
      <w:rFonts w:ascii="Courier New" w:hAnsi="Courier New" w:cs="Courier New"/>
      <w:lang w:eastAsia="ar-SA"/>
    </w:rPr>
  </w:style>
  <w:style w:type="character" w:customStyle="1" w:styleId="MacroTextChar">
    <w:name w:val="Macro Text Char"/>
    <w:basedOn w:val="DefaultParagraphFont"/>
    <w:link w:val="MacroText"/>
    <w:rsid w:val="00E376A0"/>
    <w:rPr>
      <w:rFonts w:ascii="Courier New" w:hAnsi="Courier New" w:cs="Courier New"/>
    </w:rPr>
  </w:style>
  <w:style w:type="character" w:customStyle="1" w:styleId="MessageHeaderChar">
    <w:name w:val="Message Header Char"/>
    <w:basedOn w:val="DefaultParagraphFont"/>
    <w:link w:val="MessageHeader"/>
    <w:rsid w:val="00E376A0"/>
    <w:rPr>
      <w:rFonts w:ascii="Arial" w:hAnsi="Arial" w:cs="Arial"/>
      <w:szCs w:val="24"/>
      <w:shd w:val="clear" w:color="auto" w:fill="CCCCCC"/>
      <w:lang w:eastAsia="ar-SA"/>
    </w:rPr>
  </w:style>
  <w:style w:type="character" w:customStyle="1" w:styleId="NoteHeadingChar">
    <w:name w:val="Note Heading Char"/>
    <w:aliases w:val="Note text Char"/>
    <w:basedOn w:val="DefaultParagraphFont"/>
    <w:link w:val="NoteHeading"/>
    <w:rsid w:val="00E376A0"/>
    <w:rPr>
      <w:rFonts w:ascii="Calibri" w:hAnsi="Calibri"/>
      <w:lang w:eastAsia="ar-SA"/>
    </w:rPr>
  </w:style>
  <w:style w:type="character" w:customStyle="1" w:styleId="PlainTextChar">
    <w:name w:val="Plain Text Char"/>
    <w:basedOn w:val="DefaultParagraphFont"/>
    <w:link w:val="PlainText"/>
    <w:rsid w:val="00E376A0"/>
    <w:rPr>
      <w:rFonts w:ascii="Courier New" w:hAnsi="Courier New" w:cs="Courier New"/>
      <w:lang w:eastAsia="ar-SA"/>
    </w:rPr>
  </w:style>
  <w:style w:type="character" w:customStyle="1" w:styleId="SalutationChar">
    <w:name w:val="Salutation Char"/>
    <w:basedOn w:val="DefaultParagraphFont"/>
    <w:link w:val="Salutation"/>
    <w:rsid w:val="00E376A0"/>
    <w:rPr>
      <w:rFonts w:ascii="Calibri" w:hAnsi="Calibri"/>
      <w:lang w:eastAsia="ar-SA"/>
    </w:rPr>
  </w:style>
  <w:style w:type="character" w:customStyle="1" w:styleId="SignatureChar">
    <w:name w:val="Signature Char"/>
    <w:basedOn w:val="DefaultParagraphFont"/>
    <w:link w:val="Signature"/>
    <w:rsid w:val="00E376A0"/>
    <w:rPr>
      <w:rFonts w:ascii="Calibri" w:hAnsi="Calibri"/>
      <w:lang w:eastAsia="ar-SA"/>
    </w:rPr>
  </w:style>
  <w:style w:type="character" w:customStyle="1" w:styleId="CommentSubjectChar1">
    <w:name w:val="Comment Subject Char1"/>
    <w:basedOn w:val="CommentTextChar1"/>
    <w:link w:val="CommentSubject"/>
    <w:rsid w:val="00E376A0"/>
    <w:rPr>
      <w:rFonts w:ascii="Calibri" w:hAnsi="Calibri"/>
      <w:b/>
      <w:bCs/>
      <w:lang w:eastAsia="ar-SA"/>
    </w:rPr>
  </w:style>
  <w:style w:type="character" w:customStyle="1" w:styleId="BalloonTextChar1">
    <w:name w:val="Balloon Text Char1"/>
    <w:basedOn w:val="DefaultParagraphFont"/>
    <w:link w:val="BalloonText"/>
    <w:rsid w:val="00E376A0"/>
    <w:rPr>
      <w:rFonts w:ascii="Lucida Grande" w:hAnsi="Lucida Grande"/>
      <w:sz w:val="18"/>
      <w:szCs w:val="18"/>
      <w:lang w:eastAsia="ar-SA"/>
    </w:rPr>
  </w:style>
  <w:style w:type="character" w:customStyle="1" w:styleId="Heading1Char1">
    <w:name w:val="Heading 1 Char1"/>
    <w:basedOn w:val="DefaultParagraphFont"/>
    <w:rsid w:val="00A77586"/>
    <w:rPr>
      <w:rFonts w:ascii="Arial" w:hAnsi="Arial"/>
      <w:b/>
      <w:sz w:val="24"/>
      <w:lang w:eastAsia="ar-SA"/>
    </w:rPr>
  </w:style>
  <w:style w:type="character" w:customStyle="1" w:styleId="Heading2Char1">
    <w:name w:val="Heading 2 Char1"/>
    <w:basedOn w:val="DefaultParagraphFont"/>
    <w:rsid w:val="00A77586"/>
    <w:rPr>
      <w:rFonts w:ascii="Arial" w:eastAsiaTheme="majorEastAsia" w:hAnsi="Arial" w:cs="Arial"/>
      <w:b/>
      <w:bCs/>
      <w:lang w:eastAsia="ar-SA"/>
    </w:rPr>
  </w:style>
  <w:style w:type="character" w:customStyle="1" w:styleId="Heading1Char2">
    <w:name w:val="Heading 1 Char2"/>
    <w:basedOn w:val="DefaultParagraphFont"/>
    <w:rsid w:val="008724C1"/>
    <w:rPr>
      <w:rFonts w:ascii="Arial" w:eastAsiaTheme="majorEastAsia" w:hAnsi="Arial" w:cs="Arial"/>
      <w:b/>
      <w:bCs/>
      <w:sz w:val="24"/>
      <w:szCs w:val="24"/>
    </w:rPr>
  </w:style>
  <w:style w:type="character" w:customStyle="1" w:styleId="Heading2Char2">
    <w:name w:val="Heading 2 Char2"/>
    <w:basedOn w:val="DefaultParagraphFont"/>
    <w:rsid w:val="00AF3D1C"/>
    <w:rPr>
      <w:rFonts w:ascii="Arial" w:eastAsiaTheme="majorEastAsia" w:hAnsi="Arial" w:cs="Arial"/>
      <w:b/>
      <w:bCs/>
    </w:rPr>
  </w:style>
  <w:style w:type="character" w:customStyle="1" w:styleId="Heading2Char3">
    <w:name w:val="Heading 2 Char3"/>
    <w:basedOn w:val="DefaultParagraphFont"/>
    <w:link w:val="Heading2"/>
    <w:rsid w:val="00155C6D"/>
    <w:rPr>
      <w:rFonts w:ascii="Arial" w:eastAsiaTheme="majorEastAsia" w:hAnsi="Arial" w:cs="Arial"/>
      <w:b/>
      <w:bCs/>
    </w:rPr>
  </w:style>
  <w:style w:type="character" w:customStyle="1" w:styleId="Heading1Char3">
    <w:name w:val="Heading 1 Char3"/>
    <w:basedOn w:val="DefaultParagraphFont"/>
    <w:rsid w:val="000B375A"/>
    <w:rPr>
      <w:rFonts w:ascii="Arial" w:eastAsiaTheme="majorEastAsia" w:hAnsi="Arial" w:cs="Arial"/>
      <w:b/>
      <w:bCs/>
      <w:sz w:val="24"/>
      <w:szCs w:val="24"/>
    </w:rPr>
  </w:style>
  <w:style w:type="character" w:customStyle="1" w:styleId="Heading8Char1">
    <w:name w:val="Heading 8 Char1"/>
    <w:basedOn w:val="DefaultParagraphFont"/>
    <w:link w:val="Heading8"/>
    <w:rsid w:val="000143BD"/>
    <w:rPr>
      <w:rFonts w:asciiTheme="majorHAnsi" w:eastAsiaTheme="majorEastAsia" w:hAnsiTheme="majorHAnsi" w:cstheme="majorBidi"/>
      <w:color w:val="404040" w:themeColor="text1" w:themeTint="BF"/>
    </w:rPr>
  </w:style>
  <w:style w:type="character" w:customStyle="1" w:styleId="Heading1Char4">
    <w:name w:val="Heading 1 Char4"/>
    <w:basedOn w:val="DefaultParagraphFont"/>
    <w:link w:val="Heading1"/>
    <w:rsid w:val="00155C6D"/>
    <w:rPr>
      <w:rFonts w:ascii="Arial" w:eastAsiaTheme="majorEastAsia" w:hAnsi="Arial" w:cs="Arial"/>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lsdException w:name="caption" w:semiHidden="0" w:uiPriority="35" w:unhideWhenUsed="0"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lsdException w:name="No Spacing" w:semiHidden="0" w:uiPriority="99" w:unhideWhenUsed="0"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99"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E14F85"/>
    <w:pPr>
      <w:spacing w:before="120" w:after="120" w:line="259" w:lineRule="auto"/>
    </w:pPr>
    <w:rPr>
      <w:rFonts w:asciiTheme="minorHAnsi" w:hAnsiTheme="minorHAnsi"/>
    </w:rPr>
  </w:style>
  <w:style w:type="paragraph" w:styleId="Heading1">
    <w:name w:val="heading 1"/>
    <w:basedOn w:val="Normal"/>
    <w:next w:val="Normal"/>
    <w:link w:val="Heading1Char4"/>
    <w:qFormat/>
    <w:rsid w:val="00155C6D"/>
    <w:pPr>
      <w:keepNext/>
      <w:keepLines/>
      <w:numPr>
        <w:numId w:val="144"/>
      </w:numPr>
      <w:spacing w:after="360"/>
      <w:outlineLvl w:val="0"/>
    </w:pPr>
    <w:rPr>
      <w:rFonts w:ascii="Arial" w:eastAsiaTheme="majorEastAsia" w:hAnsi="Arial" w:cs="Arial"/>
      <w:b/>
      <w:bCs/>
      <w:sz w:val="24"/>
      <w:szCs w:val="24"/>
    </w:rPr>
  </w:style>
  <w:style w:type="paragraph" w:styleId="Heading2">
    <w:name w:val="heading 2"/>
    <w:basedOn w:val="Normal"/>
    <w:next w:val="Normal"/>
    <w:link w:val="Heading2Char3"/>
    <w:qFormat/>
    <w:rsid w:val="00155C6D"/>
    <w:pPr>
      <w:keepNext/>
      <w:keepLines/>
      <w:numPr>
        <w:ilvl w:val="1"/>
        <w:numId w:val="144"/>
      </w:numPr>
      <w:spacing w:before="360" w:after="240"/>
      <w:ind w:left="576"/>
      <w:outlineLvl w:val="1"/>
    </w:pPr>
    <w:rPr>
      <w:rFonts w:ascii="Arial" w:eastAsiaTheme="majorEastAsia" w:hAnsi="Arial" w:cs="Arial"/>
      <w:b/>
      <w:bCs/>
    </w:rPr>
  </w:style>
  <w:style w:type="paragraph" w:styleId="Heading3">
    <w:name w:val="heading 3"/>
    <w:basedOn w:val="Normal"/>
    <w:next w:val="Normal"/>
    <w:link w:val="Heading3Char"/>
    <w:qFormat/>
    <w:rsid w:val="0088531C"/>
    <w:pPr>
      <w:keepNext/>
      <w:keepLines/>
      <w:numPr>
        <w:ilvl w:val="2"/>
        <w:numId w:val="144"/>
      </w:numPr>
      <w:spacing w:before="360"/>
      <w:outlineLvl w:val="2"/>
    </w:pPr>
    <w:rPr>
      <w:rFonts w:ascii="Arial" w:hAnsi="Arial" w:cs="Arial"/>
      <w:b/>
      <w:noProof/>
    </w:rPr>
  </w:style>
  <w:style w:type="paragraph" w:styleId="Heading4">
    <w:name w:val="heading 4"/>
    <w:basedOn w:val="Normal"/>
    <w:next w:val="Normal"/>
    <w:link w:val="Heading4Char"/>
    <w:qFormat/>
    <w:rsid w:val="0088531C"/>
    <w:pPr>
      <w:keepNext/>
      <w:numPr>
        <w:ilvl w:val="3"/>
        <w:numId w:val="144"/>
      </w:numPr>
      <w:spacing w:before="360"/>
      <w:outlineLvl w:val="3"/>
    </w:pPr>
    <w:rPr>
      <w:rFonts w:ascii="Arial" w:hAnsi="Arial" w:cs="Arial"/>
      <w:b/>
    </w:rPr>
  </w:style>
  <w:style w:type="paragraph" w:styleId="Heading5">
    <w:name w:val="heading 5"/>
    <w:basedOn w:val="Normal"/>
    <w:next w:val="Normal"/>
    <w:link w:val="Heading5Char"/>
    <w:qFormat/>
    <w:rsid w:val="00295AC2"/>
    <w:pPr>
      <w:keepNext/>
      <w:numPr>
        <w:ilvl w:val="4"/>
        <w:numId w:val="144"/>
      </w:numPr>
      <w:spacing w:before="360"/>
      <w:outlineLvl w:val="4"/>
    </w:pPr>
    <w:rPr>
      <w:rFonts w:ascii="Arial" w:hAnsi="Arial" w:cs="Arial"/>
      <w:b/>
    </w:rPr>
  </w:style>
  <w:style w:type="paragraph" w:styleId="Heading6">
    <w:name w:val="heading 6"/>
    <w:basedOn w:val="Normal"/>
    <w:next w:val="Normal"/>
    <w:link w:val="Heading6Char"/>
    <w:qFormat/>
    <w:rsid w:val="00F61235"/>
    <w:pPr>
      <w:numPr>
        <w:ilvl w:val="5"/>
        <w:numId w:val="144"/>
      </w:numPr>
      <w:spacing w:before="360"/>
      <w:outlineLvl w:val="5"/>
    </w:pPr>
    <w:rPr>
      <w:rFonts w:ascii="Arial" w:hAnsi="Arial" w:cs="Arial"/>
      <w:b/>
    </w:rPr>
  </w:style>
  <w:style w:type="paragraph" w:styleId="Heading7">
    <w:name w:val="heading 7"/>
    <w:basedOn w:val="Normal"/>
    <w:next w:val="Normal"/>
    <w:link w:val="Heading7Char"/>
    <w:qFormat/>
    <w:rsid w:val="00D10DEC"/>
    <w:pPr>
      <w:numPr>
        <w:ilvl w:val="6"/>
        <w:numId w:val="144"/>
      </w:numPr>
      <w:spacing w:before="360"/>
      <w:outlineLvl w:val="6"/>
    </w:pPr>
    <w:rPr>
      <w:rFonts w:ascii="Arial" w:hAnsi="Arial"/>
      <w:b/>
      <w:caps/>
      <w:sz w:val="28"/>
    </w:rPr>
  </w:style>
  <w:style w:type="paragraph" w:styleId="Heading8">
    <w:name w:val="heading 8"/>
    <w:basedOn w:val="Normal"/>
    <w:next w:val="Normal"/>
    <w:link w:val="Heading8Char1"/>
    <w:qFormat/>
    <w:rsid w:val="000143BD"/>
    <w:pPr>
      <w:keepNext/>
      <w:keepLines/>
      <w:numPr>
        <w:ilvl w:val="7"/>
        <w:numId w:val="144"/>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qFormat/>
    <w:rsid w:val="00F61235"/>
    <w:pPr>
      <w:numPr>
        <w:ilvl w:val="8"/>
        <w:numId w:val="144"/>
      </w:numPr>
      <w:spacing w:before="360"/>
      <w:outlineLvl w:val="8"/>
    </w:pPr>
    <w:rPr>
      <w:rFonts w:ascii="Arial" w:hAnsi="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F61235"/>
    <w:rPr>
      <w:rFonts w:ascii="Symbol" w:hAnsi="Symbol"/>
    </w:rPr>
  </w:style>
  <w:style w:type="character" w:customStyle="1" w:styleId="WW8Num3z1">
    <w:name w:val="WW8Num3z1"/>
    <w:rsid w:val="00F61235"/>
    <w:rPr>
      <w:rFonts w:ascii="Courier New" w:hAnsi="Courier New"/>
    </w:rPr>
  </w:style>
  <w:style w:type="character" w:customStyle="1" w:styleId="WW8Num3z2">
    <w:name w:val="WW8Num3z2"/>
    <w:rsid w:val="00F61235"/>
    <w:rPr>
      <w:rFonts w:ascii="Wingdings" w:hAnsi="Wingdings"/>
    </w:rPr>
  </w:style>
  <w:style w:type="character" w:customStyle="1" w:styleId="WW8Num8z0">
    <w:name w:val="WW8Num8z0"/>
    <w:rsid w:val="00F61235"/>
    <w:rPr>
      <w:rFonts w:ascii="Symbol" w:hAnsi="Symbol"/>
    </w:rPr>
  </w:style>
  <w:style w:type="character" w:customStyle="1" w:styleId="WW8Num8z1">
    <w:name w:val="WW8Num8z1"/>
    <w:rsid w:val="00F61235"/>
    <w:rPr>
      <w:rFonts w:ascii="Courier New" w:hAnsi="Courier New"/>
    </w:rPr>
  </w:style>
  <w:style w:type="character" w:customStyle="1" w:styleId="WW8Num8z2">
    <w:name w:val="WW8Num8z2"/>
    <w:rsid w:val="00F61235"/>
    <w:rPr>
      <w:rFonts w:ascii="Wingdings" w:hAnsi="Wingdings"/>
    </w:rPr>
  </w:style>
  <w:style w:type="character" w:customStyle="1" w:styleId="WW8Num14z0">
    <w:name w:val="WW8Num14z0"/>
    <w:rsid w:val="00F61235"/>
    <w:rPr>
      <w:rFonts w:ascii="Symbol" w:hAnsi="Symbol"/>
    </w:rPr>
  </w:style>
  <w:style w:type="character" w:customStyle="1" w:styleId="WW8Num14z1">
    <w:name w:val="WW8Num14z1"/>
    <w:rsid w:val="00F61235"/>
    <w:rPr>
      <w:rFonts w:ascii="Courier New" w:hAnsi="Courier New"/>
    </w:rPr>
  </w:style>
  <w:style w:type="character" w:customStyle="1" w:styleId="WW8Num14z2">
    <w:name w:val="WW8Num14z2"/>
    <w:rsid w:val="00F61235"/>
    <w:rPr>
      <w:rFonts w:ascii="Wingdings" w:hAnsi="Wingdings"/>
    </w:rPr>
  </w:style>
  <w:style w:type="character" w:customStyle="1" w:styleId="Absatz-Standardschriftart">
    <w:name w:val="Absatz-Standardschriftart"/>
    <w:rsid w:val="00F61235"/>
  </w:style>
  <w:style w:type="character" w:customStyle="1" w:styleId="WW8Num5z0">
    <w:name w:val="WW8Num5z0"/>
    <w:rsid w:val="00F61235"/>
    <w:rPr>
      <w:rFonts w:ascii="Symbol" w:hAnsi="Symbol"/>
    </w:rPr>
  </w:style>
  <w:style w:type="character" w:customStyle="1" w:styleId="WW8Num6z0">
    <w:name w:val="WW8Num6z0"/>
    <w:rsid w:val="00F61235"/>
    <w:rPr>
      <w:rFonts w:ascii="Symbol" w:hAnsi="Symbol"/>
    </w:rPr>
  </w:style>
  <w:style w:type="character" w:customStyle="1" w:styleId="WW8Num7z0">
    <w:name w:val="WW8Num7z0"/>
    <w:rsid w:val="00F61235"/>
    <w:rPr>
      <w:rFonts w:ascii="Symbol" w:hAnsi="Symbol"/>
    </w:rPr>
  </w:style>
  <w:style w:type="character" w:customStyle="1" w:styleId="WW8Num10z0">
    <w:name w:val="WW8Num10z0"/>
    <w:rsid w:val="00F61235"/>
    <w:rPr>
      <w:rFonts w:ascii="Symbol" w:hAnsi="Symbol"/>
    </w:rPr>
  </w:style>
  <w:style w:type="character" w:customStyle="1" w:styleId="WW8Num12z0">
    <w:name w:val="WW8Num12z0"/>
    <w:rsid w:val="00F61235"/>
    <w:rPr>
      <w:b/>
    </w:rPr>
  </w:style>
  <w:style w:type="character" w:customStyle="1" w:styleId="WW8Num12z1">
    <w:name w:val="WW8Num12z1"/>
    <w:rsid w:val="00F61235"/>
    <w:rPr>
      <w:b w:val="0"/>
      <w:sz w:val="24"/>
      <w:szCs w:val="24"/>
    </w:rPr>
  </w:style>
  <w:style w:type="character" w:customStyle="1" w:styleId="WW8Num17z0">
    <w:name w:val="WW8Num17z0"/>
    <w:rsid w:val="00F61235"/>
    <w:rPr>
      <w:rFonts w:ascii="Symbol" w:hAnsi="Symbol"/>
    </w:rPr>
  </w:style>
  <w:style w:type="character" w:customStyle="1" w:styleId="WW8Num17z1">
    <w:name w:val="WW8Num17z1"/>
    <w:rsid w:val="00F61235"/>
    <w:rPr>
      <w:rFonts w:ascii="Courier New" w:hAnsi="Courier New" w:cs="Arial"/>
    </w:rPr>
  </w:style>
  <w:style w:type="character" w:customStyle="1" w:styleId="WW8Num17z2">
    <w:name w:val="WW8Num17z2"/>
    <w:rsid w:val="00F61235"/>
    <w:rPr>
      <w:rFonts w:ascii="Wingdings" w:hAnsi="Wingdings"/>
    </w:rPr>
  </w:style>
  <w:style w:type="character" w:customStyle="1" w:styleId="WW8Num18z3">
    <w:name w:val="WW8Num18z3"/>
    <w:rsid w:val="00F61235"/>
    <w:rPr>
      <w:rFonts w:ascii="Symbol" w:hAnsi="Symbol"/>
    </w:rPr>
  </w:style>
  <w:style w:type="character" w:customStyle="1" w:styleId="WW8Num19z0">
    <w:name w:val="WW8Num19z0"/>
    <w:rsid w:val="00F61235"/>
    <w:rPr>
      <w:rFonts w:ascii="Symbol" w:hAnsi="Symbol"/>
    </w:rPr>
  </w:style>
  <w:style w:type="character" w:customStyle="1" w:styleId="WW8Num19z1">
    <w:name w:val="WW8Num19z1"/>
    <w:rsid w:val="00F61235"/>
    <w:rPr>
      <w:rFonts w:ascii="Courier New" w:hAnsi="Courier New"/>
    </w:rPr>
  </w:style>
  <w:style w:type="character" w:customStyle="1" w:styleId="WW8Num19z2">
    <w:name w:val="WW8Num19z2"/>
    <w:rsid w:val="00F61235"/>
    <w:rPr>
      <w:rFonts w:ascii="Wingdings" w:hAnsi="Wingdings"/>
    </w:rPr>
  </w:style>
  <w:style w:type="character" w:customStyle="1" w:styleId="WW8Num24z3">
    <w:name w:val="WW8Num24z3"/>
    <w:rsid w:val="00F61235"/>
    <w:rPr>
      <w:rFonts w:ascii="Symbol" w:hAnsi="Symbol"/>
    </w:rPr>
  </w:style>
  <w:style w:type="character" w:customStyle="1" w:styleId="WW8Num25z0">
    <w:name w:val="WW8Num25z0"/>
    <w:rsid w:val="00F61235"/>
    <w:rPr>
      <w:rFonts w:ascii="Symbol" w:hAnsi="Symbol"/>
      <w:b/>
    </w:rPr>
  </w:style>
  <w:style w:type="character" w:customStyle="1" w:styleId="WW8Num25z1">
    <w:name w:val="WW8Num25z1"/>
    <w:rsid w:val="00F61235"/>
    <w:rPr>
      <w:b w:val="0"/>
      <w:sz w:val="24"/>
      <w:szCs w:val="24"/>
    </w:rPr>
  </w:style>
  <w:style w:type="character" w:customStyle="1" w:styleId="WW8Num33z0">
    <w:name w:val="WW8Num33z0"/>
    <w:rsid w:val="00F61235"/>
    <w:rPr>
      <w:rFonts w:ascii="Symbol" w:hAnsi="Symbol"/>
    </w:rPr>
  </w:style>
  <w:style w:type="character" w:customStyle="1" w:styleId="WW8Num34z3">
    <w:name w:val="WW8Num34z3"/>
    <w:rsid w:val="00F61235"/>
    <w:rPr>
      <w:rFonts w:ascii="Symbol" w:hAnsi="Symbol"/>
    </w:rPr>
  </w:style>
  <w:style w:type="character" w:customStyle="1" w:styleId="WW8Num36z0">
    <w:name w:val="WW8Num36z0"/>
    <w:rsid w:val="00F61235"/>
    <w:rPr>
      <w:rFonts w:ascii="Symbol" w:hAnsi="Symbol"/>
    </w:rPr>
  </w:style>
  <w:style w:type="character" w:customStyle="1" w:styleId="WW8Num39z0">
    <w:name w:val="WW8Num39z0"/>
    <w:rsid w:val="00F61235"/>
    <w:rPr>
      <w:b/>
    </w:rPr>
  </w:style>
  <w:style w:type="character" w:customStyle="1" w:styleId="WW8Num39z1">
    <w:name w:val="WW8Num39z1"/>
    <w:rsid w:val="00F61235"/>
    <w:rPr>
      <w:rFonts w:ascii="Symbol" w:hAnsi="Symbol"/>
      <w:b/>
    </w:rPr>
  </w:style>
  <w:style w:type="character" w:customStyle="1" w:styleId="WW8Num40z0">
    <w:name w:val="WW8Num40z0"/>
    <w:rsid w:val="00F61235"/>
    <w:rPr>
      <w:color w:val="FF0000"/>
    </w:rPr>
  </w:style>
  <w:style w:type="character" w:customStyle="1" w:styleId="WW8Num40z1">
    <w:name w:val="WW8Num40z1"/>
    <w:rsid w:val="00F61235"/>
    <w:rPr>
      <w:rFonts w:ascii="Symbol" w:hAnsi="Symbol"/>
      <w:color w:val="FF0000"/>
    </w:rPr>
  </w:style>
  <w:style w:type="character" w:customStyle="1" w:styleId="WW8Num50z0">
    <w:name w:val="WW8Num50z0"/>
    <w:rsid w:val="00F61235"/>
    <w:rPr>
      <w:rFonts w:ascii="Symbol" w:hAnsi="Symbol"/>
      <w:b/>
    </w:rPr>
  </w:style>
  <w:style w:type="character" w:customStyle="1" w:styleId="WW8Num50z1">
    <w:name w:val="WW8Num50z1"/>
    <w:rsid w:val="00F61235"/>
    <w:rPr>
      <w:b w:val="0"/>
      <w:sz w:val="24"/>
      <w:szCs w:val="24"/>
    </w:rPr>
  </w:style>
  <w:style w:type="character" w:customStyle="1" w:styleId="DefaultParagraphFont2">
    <w:name w:val="Default Paragraph Font2"/>
    <w:rsid w:val="00F61235"/>
  </w:style>
  <w:style w:type="character" w:styleId="PageNumber">
    <w:name w:val="page number"/>
    <w:rsid w:val="00F61235"/>
    <w:rPr>
      <w:rFonts w:ascii="Times New Roman" w:hAnsi="Times New Roman"/>
      <w:noProof w:val="0"/>
      <w:sz w:val="20"/>
      <w:lang w:val="en-US"/>
    </w:rPr>
  </w:style>
  <w:style w:type="character" w:styleId="Hyperlink">
    <w:name w:val="Hyperlink"/>
    <w:uiPriority w:val="99"/>
    <w:rsid w:val="00F61235"/>
    <w:rPr>
      <w:color w:val="0000FF"/>
      <w:u w:val="single"/>
    </w:rPr>
  </w:style>
  <w:style w:type="character" w:styleId="FollowedHyperlink">
    <w:name w:val="FollowedHyperlink"/>
    <w:rsid w:val="00F61235"/>
    <w:rPr>
      <w:color w:val="800080"/>
      <w:u w:val="single"/>
    </w:rPr>
  </w:style>
  <w:style w:type="character" w:styleId="CommentReference">
    <w:name w:val="annotation reference"/>
    <w:rsid w:val="00F61235"/>
    <w:rPr>
      <w:sz w:val="18"/>
      <w:szCs w:val="18"/>
    </w:rPr>
  </w:style>
  <w:style w:type="character" w:customStyle="1" w:styleId="CommentTextChar">
    <w:name w:val="Comment Text Char"/>
    <w:basedOn w:val="DefaultParagraphFont2"/>
    <w:rsid w:val="00F61235"/>
  </w:style>
  <w:style w:type="character" w:customStyle="1" w:styleId="CommentSubjectChar">
    <w:name w:val="Comment Subject Char"/>
    <w:rsid w:val="00F61235"/>
    <w:rPr>
      <w:b/>
      <w:bCs/>
    </w:rPr>
  </w:style>
  <w:style w:type="character" w:customStyle="1" w:styleId="BalloonTextChar">
    <w:name w:val="Balloon Text Char"/>
    <w:rsid w:val="00F61235"/>
    <w:rPr>
      <w:rFonts w:ascii="Lucida Grande" w:hAnsi="Lucida Grande"/>
      <w:sz w:val="18"/>
      <w:szCs w:val="18"/>
    </w:rPr>
  </w:style>
  <w:style w:type="character" w:styleId="Strong">
    <w:name w:val="Strong"/>
    <w:qFormat/>
    <w:rsid w:val="00F61235"/>
    <w:rPr>
      <w:b/>
    </w:rPr>
  </w:style>
  <w:style w:type="paragraph" w:customStyle="1" w:styleId="Heading">
    <w:name w:val="Heading"/>
    <w:basedOn w:val="Normal"/>
    <w:next w:val="BodyText"/>
    <w:rsid w:val="00F61235"/>
    <w:pPr>
      <w:keepNext/>
      <w:spacing w:before="240"/>
    </w:pPr>
    <w:rPr>
      <w:rFonts w:ascii="Arial" w:eastAsia="DejaVu Sans Condensed" w:hAnsi="Arial" w:cs="Arial"/>
      <w:b/>
      <w:sz w:val="24"/>
      <w:szCs w:val="24"/>
    </w:rPr>
  </w:style>
  <w:style w:type="paragraph" w:styleId="BodyText">
    <w:name w:val="Body Text"/>
    <w:basedOn w:val="Normal"/>
    <w:link w:val="BodyTextChar"/>
    <w:rsid w:val="00F61235"/>
    <w:rPr>
      <w:rFonts w:ascii="Times" w:hAnsi="Times"/>
      <w:strike/>
      <w:color w:val="FF0000"/>
    </w:rPr>
  </w:style>
  <w:style w:type="paragraph" w:styleId="List">
    <w:name w:val="List"/>
    <w:basedOn w:val="Normal"/>
    <w:rsid w:val="00F61235"/>
    <w:pPr>
      <w:ind w:left="360" w:hanging="360"/>
    </w:pPr>
  </w:style>
  <w:style w:type="paragraph" w:styleId="Caption">
    <w:name w:val="caption"/>
    <w:basedOn w:val="Normal"/>
    <w:next w:val="Normal"/>
    <w:uiPriority w:val="35"/>
    <w:qFormat/>
    <w:rsid w:val="00BB4A9C"/>
    <w:pPr>
      <w:spacing w:after="0" w:line="240" w:lineRule="auto"/>
      <w:jc w:val="center"/>
    </w:pPr>
    <w:rPr>
      <w:b/>
      <w:bCs/>
      <w:sz w:val="16"/>
      <w:szCs w:val="16"/>
    </w:rPr>
  </w:style>
  <w:style w:type="paragraph" w:customStyle="1" w:styleId="Index">
    <w:name w:val="Index"/>
    <w:basedOn w:val="Normal"/>
    <w:rsid w:val="00F61235"/>
    <w:pPr>
      <w:suppressLineNumbers/>
    </w:pPr>
  </w:style>
  <w:style w:type="paragraph" w:styleId="Header">
    <w:name w:val="header"/>
    <w:aliases w:val="Cover Header"/>
    <w:basedOn w:val="Normal"/>
    <w:link w:val="HeaderChar"/>
    <w:rsid w:val="00F61235"/>
    <w:pPr>
      <w:tabs>
        <w:tab w:val="left" w:pos="0"/>
        <w:tab w:val="left" w:pos="5760"/>
        <w:tab w:val="left" w:pos="7560"/>
      </w:tabs>
    </w:pPr>
  </w:style>
  <w:style w:type="paragraph" w:styleId="Footer">
    <w:name w:val="footer"/>
    <w:basedOn w:val="Normal"/>
    <w:link w:val="FooterChar"/>
    <w:uiPriority w:val="99"/>
    <w:rsid w:val="00F61235"/>
    <w:pPr>
      <w:tabs>
        <w:tab w:val="center" w:pos="4320"/>
        <w:tab w:val="right" w:pos="8640"/>
      </w:tabs>
    </w:pPr>
  </w:style>
  <w:style w:type="paragraph" w:styleId="TableofFigures">
    <w:name w:val="table of figures"/>
    <w:basedOn w:val="Normal"/>
    <w:next w:val="Normal"/>
    <w:link w:val="TableofFiguresChar"/>
    <w:uiPriority w:val="99"/>
    <w:rsid w:val="000D0BA9"/>
    <w:pPr>
      <w:tabs>
        <w:tab w:val="right" w:leader="dot" w:pos="9360"/>
      </w:tabs>
      <w:spacing w:after="60"/>
      <w:ind w:left="403" w:hanging="403"/>
    </w:pPr>
    <w:rPr>
      <w:noProof/>
    </w:rPr>
  </w:style>
  <w:style w:type="paragraph" w:customStyle="1" w:styleId="List-1stLevel">
    <w:name w:val="List - 1st Level"/>
    <w:basedOn w:val="Normal"/>
    <w:rsid w:val="00F61235"/>
    <w:pPr>
      <w:spacing w:line="260" w:lineRule="atLeast"/>
      <w:ind w:left="1080" w:hanging="540"/>
    </w:pPr>
    <w:rPr>
      <w:rFonts w:ascii="Times" w:hAnsi="Times"/>
      <w:noProof/>
    </w:rPr>
  </w:style>
  <w:style w:type="paragraph" w:customStyle="1" w:styleId="TableTitle">
    <w:name w:val="Table Title"/>
    <w:basedOn w:val="Table"/>
    <w:rsid w:val="00F61235"/>
    <w:pPr>
      <w:spacing w:before="240" w:after="60"/>
    </w:pPr>
    <w:rPr>
      <w:b/>
      <w:sz w:val="20"/>
    </w:rPr>
  </w:style>
  <w:style w:type="paragraph" w:customStyle="1" w:styleId="Text">
    <w:name w:val="Text"/>
    <w:basedOn w:val="Normal"/>
    <w:link w:val="TextChar"/>
    <w:rsid w:val="00F61235"/>
  </w:style>
  <w:style w:type="paragraph" w:customStyle="1" w:styleId="FigureTitlies">
    <w:name w:val="Figure Titlies"/>
    <w:basedOn w:val="TableofFigures"/>
    <w:rsid w:val="00F61235"/>
    <w:pPr>
      <w:ind w:left="480" w:hanging="480"/>
      <w:jc w:val="center"/>
    </w:pPr>
    <w:rPr>
      <w:b/>
      <w:smallCaps/>
    </w:rPr>
  </w:style>
  <w:style w:type="paragraph" w:customStyle="1" w:styleId="Bulletindent">
    <w:name w:val="Bullet indent"/>
    <w:basedOn w:val="Normal"/>
    <w:rsid w:val="00F61235"/>
    <w:pPr>
      <w:ind w:left="1080" w:hanging="360"/>
    </w:pPr>
  </w:style>
  <w:style w:type="paragraph" w:styleId="BodyTextIndent">
    <w:name w:val="Body Text Indent"/>
    <w:basedOn w:val="Normal"/>
    <w:link w:val="BodyTextIndentChar"/>
    <w:rsid w:val="00F61235"/>
    <w:pPr>
      <w:ind w:left="1440" w:hanging="1440"/>
    </w:pPr>
  </w:style>
  <w:style w:type="paragraph" w:styleId="Title">
    <w:name w:val="Title"/>
    <w:basedOn w:val="Normal"/>
    <w:next w:val="Subtitle"/>
    <w:link w:val="TitleChar"/>
    <w:rsid w:val="00F61235"/>
    <w:pPr>
      <w:jc w:val="center"/>
    </w:pPr>
    <w:rPr>
      <w:rFonts w:eastAsia="Times"/>
      <w:b/>
      <w:color w:val="0000FF"/>
      <w:sz w:val="36"/>
    </w:rPr>
  </w:style>
  <w:style w:type="paragraph" w:styleId="Subtitle">
    <w:name w:val="Subtitle"/>
    <w:basedOn w:val="Normal"/>
    <w:next w:val="BodyText"/>
    <w:link w:val="SubtitleChar"/>
    <w:rsid w:val="00F61235"/>
    <w:rPr>
      <w:rFonts w:ascii="Arial" w:hAnsi="Arial" w:cs="Arial"/>
      <w:b/>
      <w:sz w:val="24"/>
      <w:szCs w:val="24"/>
    </w:rPr>
  </w:style>
  <w:style w:type="paragraph" w:styleId="BodyText2">
    <w:name w:val="Body Text 2"/>
    <w:basedOn w:val="Normal"/>
    <w:link w:val="BodyText2Char"/>
    <w:rsid w:val="00F61235"/>
    <w:pPr>
      <w:autoSpaceDE w:val="0"/>
    </w:pPr>
    <w:rPr>
      <w:color w:val="000000"/>
      <w:szCs w:val="24"/>
    </w:rPr>
  </w:style>
  <w:style w:type="paragraph" w:styleId="BodyText3">
    <w:name w:val="Body Text 3"/>
    <w:basedOn w:val="Normal"/>
    <w:link w:val="BodyText3Char"/>
    <w:rsid w:val="00F61235"/>
    <w:pPr>
      <w:autoSpaceDE w:val="0"/>
      <w:jc w:val="center"/>
    </w:pPr>
    <w:rPr>
      <w:color w:val="000000"/>
      <w:szCs w:val="24"/>
    </w:rPr>
  </w:style>
  <w:style w:type="paragraph" w:styleId="BlockText">
    <w:name w:val="Block Text"/>
    <w:basedOn w:val="Normal"/>
    <w:rsid w:val="00F61235"/>
    <w:pPr>
      <w:spacing w:before="60"/>
      <w:ind w:left="1440" w:right="1440" w:hanging="806"/>
    </w:pPr>
    <w:rPr>
      <w:rFonts w:ascii="Courier New" w:hAnsi="Courier New"/>
    </w:rPr>
  </w:style>
  <w:style w:type="paragraph" w:styleId="BodyTextFirstIndent">
    <w:name w:val="Body Text First Indent"/>
    <w:basedOn w:val="BodyText"/>
    <w:link w:val="BodyTextFirstIndentChar"/>
    <w:rsid w:val="00F61235"/>
    <w:pPr>
      <w:ind w:firstLine="210"/>
    </w:pPr>
    <w:rPr>
      <w:rFonts w:ascii="Times New Roman" w:hAnsi="Times New Roman"/>
      <w:strike w:val="0"/>
      <w:color w:val="auto"/>
    </w:rPr>
  </w:style>
  <w:style w:type="paragraph" w:styleId="BodyTextFirstIndent2">
    <w:name w:val="Body Text First Indent 2"/>
    <w:basedOn w:val="BodyTextIndent"/>
    <w:link w:val="BodyTextFirstIndent2Char"/>
    <w:rsid w:val="00F61235"/>
    <w:pPr>
      <w:ind w:left="360" w:firstLine="210"/>
    </w:pPr>
  </w:style>
  <w:style w:type="paragraph" w:styleId="BodyTextIndent2">
    <w:name w:val="Body Text Indent 2"/>
    <w:basedOn w:val="Normal"/>
    <w:link w:val="BodyTextIndent2Char"/>
    <w:rsid w:val="00F61235"/>
    <w:pPr>
      <w:spacing w:line="480" w:lineRule="auto"/>
      <w:ind w:left="360"/>
    </w:pPr>
  </w:style>
  <w:style w:type="paragraph" w:styleId="BodyTextIndent3">
    <w:name w:val="Body Text Indent 3"/>
    <w:basedOn w:val="Normal"/>
    <w:link w:val="BodyTextIndent3Char"/>
    <w:rsid w:val="00F61235"/>
    <w:pPr>
      <w:ind w:left="360"/>
    </w:pPr>
    <w:rPr>
      <w:sz w:val="16"/>
      <w:szCs w:val="16"/>
    </w:rPr>
  </w:style>
  <w:style w:type="paragraph" w:styleId="Closing">
    <w:name w:val="Closing"/>
    <w:basedOn w:val="Normal"/>
    <w:link w:val="ClosingChar"/>
    <w:rsid w:val="00F61235"/>
    <w:pPr>
      <w:ind w:left="4320"/>
    </w:pPr>
  </w:style>
  <w:style w:type="paragraph" w:styleId="CommentText">
    <w:name w:val="annotation text"/>
    <w:basedOn w:val="Normal"/>
    <w:link w:val="CommentTextChar1"/>
    <w:rsid w:val="00F61235"/>
  </w:style>
  <w:style w:type="paragraph" w:styleId="Date">
    <w:name w:val="Date"/>
    <w:basedOn w:val="Normal"/>
    <w:next w:val="Normal"/>
    <w:link w:val="DateChar"/>
    <w:rsid w:val="00F61235"/>
  </w:style>
  <w:style w:type="paragraph" w:styleId="DocumentMap">
    <w:name w:val="Document Map"/>
    <w:basedOn w:val="Normal"/>
    <w:link w:val="DocumentMapChar"/>
    <w:rsid w:val="00F61235"/>
    <w:pPr>
      <w:shd w:val="clear" w:color="auto" w:fill="000080"/>
    </w:pPr>
    <w:rPr>
      <w:rFonts w:ascii="Tahoma" w:hAnsi="Tahoma" w:cs="Tahoma"/>
    </w:rPr>
  </w:style>
  <w:style w:type="paragraph" w:styleId="E-mailSignature">
    <w:name w:val="E-mail Signature"/>
    <w:basedOn w:val="Normal"/>
    <w:link w:val="E-mailSignatureChar"/>
    <w:rsid w:val="00F61235"/>
  </w:style>
  <w:style w:type="paragraph" w:styleId="EndnoteText">
    <w:name w:val="endnote text"/>
    <w:basedOn w:val="Normal"/>
    <w:link w:val="EndnoteTextChar"/>
    <w:rsid w:val="00F61235"/>
  </w:style>
  <w:style w:type="paragraph" w:styleId="EnvelopeAddress">
    <w:name w:val="envelope address"/>
    <w:basedOn w:val="Normal"/>
    <w:rsid w:val="00F61235"/>
    <w:pPr>
      <w:ind w:left="2880"/>
    </w:pPr>
    <w:rPr>
      <w:rFonts w:ascii="Arial" w:hAnsi="Arial" w:cs="Arial"/>
      <w:szCs w:val="24"/>
    </w:rPr>
  </w:style>
  <w:style w:type="paragraph" w:styleId="EnvelopeReturn">
    <w:name w:val="envelope return"/>
    <w:basedOn w:val="Normal"/>
    <w:rsid w:val="00F61235"/>
    <w:rPr>
      <w:rFonts w:ascii="Arial" w:hAnsi="Arial" w:cs="Arial"/>
    </w:rPr>
  </w:style>
  <w:style w:type="paragraph" w:styleId="FootnoteText">
    <w:name w:val="footnote text"/>
    <w:basedOn w:val="Normal"/>
    <w:link w:val="FootnoteTextChar"/>
    <w:rsid w:val="00F61235"/>
  </w:style>
  <w:style w:type="paragraph" w:styleId="HTMLAddress">
    <w:name w:val="HTML Address"/>
    <w:basedOn w:val="Normal"/>
    <w:link w:val="HTMLAddressChar"/>
    <w:rsid w:val="00F61235"/>
    <w:rPr>
      <w:i/>
      <w:iCs/>
    </w:rPr>
  </w:style>
  <w:style w:type="paragraph" w:styleId="HTMLPreformatted">
    <w:name w:val="HTML Preformatted"/>
    <w:basedOn w:val="Normal"/>
    <w:link w:val="HTMLPreformattedChar"/>
    <w:rsid w:val="00F61235"/>
    <w:rPr>
      <w:rFonts w:ascii="Courier New" w:hAnsi="Courier New" w:cs="Courier New"/>
    </w:rPr>
  </w:style>
  <w:style w:type="paragraph" w:styleId="Index1">
    <w:name w:val="index 1"/>
    <w:basedOn w:val="Normal"/>
    <w:next w:val="Normal"/>
    <w:rsid w:val="00F61235"/>
    <w:pPr>
      <w:jc w:val="center"/>
    </w:pPr>
  </w:style>
  <w:style w:type="paragraph" w:styleId="Index2">
    <w:name w:val="index 2"/>
    <w:basedOn w:val="Normal"/>
    <w:next w:val="Normal"/>
    <w:rsid w:val="00F61235"/>
    <w:pPr>
      <w:ind w:left="480" w:hanging="240"/>
    </w:pPr>
  </w:style>
  <w:style w:type="paragraph" w:styleId="Index3">
    <w:name w:val="index 3"/>
    <w:basedOn w:val="Normal"/>
    <w:next w:val="Normal"/>
    <w:rsid w:val="00F61235"/>
    <w:pPr>
      <w:ind w:left="720" w:hanging="240"/>
    </w:pPr>
  </w:style>
  <w:style w:type="paragraph" w:styleId="Index4">
    <w:name w:val="index 4"/>
    <w:basedOn w:val="Normal"/>
    <w:next w:val="Normal"/>
    <w:rsid w:val="00F61235"/>
    <w:pPr>
      <w:ind w:left="960" w:hanging="240"/>
    </w:pPr>
  </w:style>
  <w:style w:type="paragraph" w:styleId="Index5">
    <w:name w:val="index 5"/>
    <w:basedOn w:val="Normal"/>
    <w:next w:val="Normal"/>
    <w:rsid w:val="00F61235"/>
    <w:pPr>
      <w:ind w:left="1200" w:hanging="240"/>
    </w:pPr>
  </w:style>
  <w:style w:type="paragraph" w:styleId="Index6">
    <w:name w:val="index 6"/>
    <w:basedOn w:val="Normal"/>
    <w:next w:val="Normal"/>
    <w:rsid w:val="00F61235"/>
    <w:pPr>
      <w:ind w:left="1440" w:hanging="240"/>
    </w:pPr>
  </w:style>
  <w:style w:type="paragraph" w:styleId="Index7">
    <w:name w:val="index 7"/>
    <w:basedOn w:val="Normal"/>
    <w:next w:val="Normal"/>
    <w:rsid w:val="00F61235"/>
    <w:pPr>
      <w:ind w:left="1680" w:hanging="240"/>
    </w:pPr>
  </w:style>
  <w:style w:type="paragraph" w:styleId="Index8">
    <w:name w:val="index 8"/>
    <w:basedOn w:val="Normal"/>
    <w:next w:val="Normal"/>
    <w:rsid w:val="00F61235"/>
    <w:pPr>
      <w:ind w:left="1920" w:hanging="240"/>
    </w:pPr>
  </w:style>
  <w:style w:type="paragraph" w:styleId="Index9">
    <w:name w:val="index 9"/>
    <w:basedOn w:val="Normal"/>
    <w:next w:val="Normal"/>
    <w:rsid w:val="00F61235"/>
    <w:pPr>
      <w:ind w:left="2160" w:hanging="240"/>
    </w:pPr>
  </w:style>
  <w:style w:type="paragraph" w:styleId="IndexHeading">
    <w:name w:val="index heading"/>
    <w:basedOn w:val="Normal"/>
    <w:next w:val="Index1"/>
    <w:rsid w:val="00F61235"/>
    <w:rPr>
      <w:rFonts w:ascii="Arial" w:hAnsi="Arial" w:cs="Arial"/>
      <w:b/>
      <w:bCs/>
    </w:rPr>
  </w:style>
  <w:style w:type="paragraph" w:styleId="List2">
    <w:name w:val="List 2"/>
    <w:basedOn w:val="Normal"/>
    <w:rsid w:val="00F61235"/>
    <w:pPr>
      <w:ind w:left="720" w:hanging="360"/>
    </w:pPr>
  </w:style>
  <w:style w:type="paragraph" w:styleId="List3">
    <w:name w:val="List 3"/>
    <w:basedOn w:val="Normal"/>
    <w:rsid w:val="00F61235"/>
    <w:pPr>
      <w:ind w:left="1080" w:hanging="360"/>
    </w:pPr>
  </w:style>
  <w:style w:type="paragraph" w:styleId="List4">
    <w:name w:val="List 4"/>
    <w:basedOn w:val="Normal"/>
    <w:rsid w:val="00F61235"/>
    <w:pPr>
      <w:ind w:left="1440" w:hanging="360"/>
    </w:pPr>
  </w:style>
  <w:style w:type="paragraph" w:styleId="List5">
    <w:name w:val="List 5"/>
    <w:basedOn w:val="Normal"/>
    <w:rsid w:val="00F61235"/>
    <w:pPr>
      <w:ind w:left="1800" w:hanging="360"/>
    </w:pPr>
  </w:style>
  <w:style w:type="paragraph" w:styleId="ListBullet">
    <w:name w:val="List Bullet"/>
    <w:basedOn w:val="Normal"/>
    <w:rsid w:val="00F61235"/>
  </w:style>
  <w:style w:type="paragraph" w:styleId="ListBullet2">
    <w:name w:val="List Bullet 2"/>
    <w:basedOn w:val="Normal"/>
    <w:rsid w:val="00F61235"/>
  </w:style>
  <w:style w:type="paragraph" w:styleId="ListBullet3">
    <w:name w:val="List Bullet 3"/>
    <w:basedOn w:val="Normal"/>
    <w:rsid w:val="00F61235"/>
  </w:style>
  <w:style w:type="paragraph" w:styleId="ListBullet4">
    <w:name w:val="List Bullet 4"/>
    <w:basedOn w:val="Normal"/>
    <w:rsid w:val="00F61235"/>
  </w:style>
  <w:style w:type="paragraph" w:styleId="ListBullet5">
    <w:name w:val="List Bullet 5"/>
    <w:basedOn w:val="Normal"/>
    <w:rsid w:val="00F61235"/>
  </w:style>
  <w:style w:type="paragraph" w:styleId="ListContinue">
    <w:name w:val="List Continue"/>
    <w:basedOn w:val="Normal"/>
    <w:rsid w:val="00F61235"/>
    <w:pPr>
      <w:ind w:left="360"/>
    </w:pPr>
  </w:style>
  <w:style w:type="paragraph" w:styleId="ListContinue2">
    <w:name w:val="List Continue 2"/>
    <w:basedOn w:val="Normal"/>
    <w:rsid w:val="00F61235"/>
    <w:pPr>
      <w:ind w:left="720"/>
    </w:pPr>
  </w:style>
  <w:style w:type="paragraph" w:styleId="ListContinue3">
    <w:name w:val="List Continue 3"/>
    <w:basedOn w:val="Normal"/>
    <w:link w:val="ListContinue3Char"/>
    <w:rsid w:val="00F61235"/>
    <w:pPr>
      <w:ind w:left="1080"/>
    </w:pPr>
  </w:style>
  <w:style w:type="paragraph" w:styleId="ListContinue4">
    <w:name w:val="List Continue 4"/>
    <w:basedOn w:val="Normal"/>
    <w:rsid w:val="00F61235"/>
    <w:pPr>
      <w:ind w:left="1440"/>
    </w:pPr>
  </w:style>
  <w:style w:type="paragraph" w:styleId="ListContinue5">
    <w:name w:val="List Continue 5"/>
    <w:basedOn w:val="Normal"/>
    <w:rsid w:val="00F61235"/>
    <w:pPr>
      <w:ind w:left="1800"/>
    </w:pPr>
  </w:style>
  <w:style w:type="paragraph" w:styleId="ListNumber">
    <w:name w:val="List Number"/>
    <w:basedOn w:val="Normal"/>
    <w:rsid w:val="00F61235"/>
    <w:pPr>
      <w:numPr>
        <w:numId w:val="2"/>
      </w:numPr>
      <w:spacing w:before="60"/>
    </w:pPr>
  </w:style>
  <w:style w:type="paragraph" w:styleId="ListNumber2">
    <w:name w:val="List Number 2"/>
    <w:basedOn w:val="Normal"/>
    <w:rsid w:val="00F61235"/>
  </w:style>
  <w:style w:type="paragraph" w:styleId="ListNumber3">
    <w:name w:val="List Number 3"/>
    <w:basedOn w:val="Normal"/>
    <w:rsid w:val="00F61235"/>
  </w:style>
  <w:style w:type="paragraph" w:styleId="ListNumber4">
    <w:name w:val="List Number 4"/>
    <w:basedOn w:val="Normal"/>
    <w:rsid w:val="00F61235"/>
  </w:style>
  <w:style w:type="paragraph" w:styleId="ListNumber5">
    <w:name w:val="List Number 5"/>
    <w:basedOn w:val="Normal"/>
    <w:rsid w:val="00F61235"/>
  </w:style>
  <w:style w:type="paragraph" w:styleId="MacroText">
    <w:name w:val="macro"/>
    <w:link w:val="MacroTextChar"/>
    <w:rsid w:val="00F61235"/>
    <w:pPr>
      <w:tabs>
        <w:tab w:val="left" w:pos="480"/>
        <w:tab w:val="left" w:pos="960"/>
        <w:tab w:val="left" w:pos="1440"/>
        <w:tab w:val="left" w:pos="1920"/>
        <w:tab w:val="left" w:pos="2400"/>
        <w:tab w:val="left" w:pos="2880"/>
        <w:tab w:val="left" w:pos="3360"/>
        <w:tab w:val="left" w:pos="3840"/>
        <w:tab w:val="left" w:pos="4320"/>
      </w:tabs>
      <w:suppressAutoHyphens/>
      <w:spacing w:before="120" w:after="120"/>
    </w:pPr>
    <w:rPr>
      <w:rFonts w:ascii="Courier New" w:hAnsi="Courier New" w:cs="Courier New"/>
    </w:rPr>
  </w:style>
  <w:style w:type="paragraph" w:styleId="MessageHeader">
    <w:name w:val="Message Header"/>
    <w:basedOn w:val="Normal"/>
    <w:link w:val="MessageHeaderChar"/>
    <w:rsid w:val="00F61235"/>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styleId="NormalWeb">
    <w:name w:val="Normal (Web)"/>
    <w:basedOn w:val="Normal"/>
    <w:rsid w:val="00F61235"/>
    <w:rPr>
      <w:szCs w:val="24"/>
    </w:rPr>
  </w:style>
  <w:style w:type="paragraph" w:styleId="NormalIndent">
    <w:name w:val="Normal Indent"/>
    <w:basedOn w:val="Normal"/>
    <w:rsid w:val="00F61235"/>
    <w:pPr>
      <w:ind w:left="720"/>
    </w:pPr>
  </w:style>
  <w:style w:type="paragraph" w:styleId="NoteHeading">
    <w:name w:val="Note Heading"/>
    <w:aliases w:val="Note text"/>
    <w:basedOn w:val="Normal"/>
    <w:next w:val="Normal"/>
    <w:link w:val="NoteHeadingChar"/>
    <w:rsid w:val="00F61235"/>
  </w:style>
  <w:style w:type="paragraph" w:styleId="PlainText">
    <w:name w:val="Plain Text"/>
    <w:basedOn w:val="Normal"/>
    <w:link w:val="PlainTextChar"/>
    <w:rsid w:val="00F61235"/>
    <w:rPr>
      <w:rFonts w:ascii="Courier New" w:hAnsi="Courier New" w:cs="Courier New"/>
    </w:rPr>
  </w:style>
  <w:style w:type="paragraph" w:styleId="Salutation">
    <w:name w:val="Salutation"/>
    <w:basedOn w:val="Normal"/>
    <w:next w:val="Normal"/>
    <w:link w:val="SalutationChar"/>
    <w:rsid w:val="00F61235"/>
  </w:style>
  <w:style w:type="paragraph" w:styleId="Signature">
    <w:name w:val="Signature"/>
    <w:basedOn w:val="Normal"/>
    <w:link w:val="SignatureChar"/>
    <w:rsid w:val="00F61235"/>
    <w:pPr>
      <w:ind w:left="4320"/>
    </w:pPr>
  </w:style>
  <w:style w:type="paragraph" w:styleId="TableofAuthorities">
    <w:name w:val="table of authorities"/>
    <w:basedOn w:val="Normal"/>
    <w:next w:val="Normal"/>
    <w:rsid w:val="00F61235"/>
    <w:pPr>
      <w:ind w:left="240" w:hanging="240"/>
    </w:pPr>
  </w:style>
  <w:style w:type="paragraph" w:styleId="TOAHeading">
    <w:name w:val="toa heading"/>
    <w:basedOn w:val="Normal"/>
    <w:next w:val="Normal"/>
    <w:rsid w:val="00F61235"/>
    <w:rPr>
      <w:rFonts w:ascii="Arial" w:hAnsi="Arial" w:cs="Arial"/>
      <w:b/>
      <w:bCs/>
      <w:szCs w:val="24"/>
    </w:rPr>
  </w:style>
  <w:style w:type="paragraph" w:customStyle="1" w:styleId="Table">
    <w:name w:val="Table"/>
    <w:basedOn w:val="Normal"/>
    <w:rsid w:val="00F61235"/>
    <w:pPr>
      <w:spacing w:before="40"/>
      <w:jc w:val="center"/>
    </w:pPr>
    <w:rPr>
      <w:rFonts w:ascii="Arial" w:hAnsi="Arial"/>
      <w:sz w:val="22"/>
    </w:rPr>
  </w:style>
  <w:style w:type="paragraph" w:customStyle="1" w:styleId="TableHeader">
    <w:name w:val="Table Header"/>
    <w:basedOn w:val="Table"/>
    <w:rsid w:val="00F61235"/>
    <w:pPr>
      <w:spacing w:before="240" w:after="60"/>
    </w:pPr>
    <w:rPr>
      <w:b/>
      <w:sz w:val="20"/>
    </w:rPr>
  </w:style>
  <w:style w:type="paragraph" w:customStyle="1" w:styleId="bullet2">
    <w:name w:val="bullet 2"/>
    <w:rsid w:val="00F61235"/>
    <w:pPr>
      <w:keepLines/>
      <w:tabs>
        <w:tab w:val="left" w:pos="2016"/>
      </w:tabs>
      <w:suppressAutoHyphens/>
      <w:overflowPunct w:val="0"/>
      <w:autoSpaceDE w:val="0"/>
      <w:spacing w:line="240" w:lineRule="exact"/>
      <w:ind w:left="2016" w:hanging="576"/>
      <w:textAlignment w:val="baseline"/>
    </w:pPr>
    <w:rPr>
      <w:sz w:val="24"/>
    </w:rPr>
  </w:style>
  <w:style w:type="paragraph" w:styleId="CommentSubject">
    <w:name w:val="annotation subject"/>
    <w:basedOn w:val="CommentText"/>
    <w:next w:val="CommentText"/>
    <w:link w:val="CommentSubjectChar1"/>
    <w:rsid w:val="00F61235"/>
    <w:rPr>
      <w:b/>
      <w:bCs/>
    </w:rPr>
  </w:style>
  <w:style w:type="paragraph" w:styleId="BalloonText">
    <w:name w:val="Balloon Text"/>
    <w:basedOn w:val="Normal"/>
    <w:link w:val="BalloonTextChar1"/>
    <w:rsid w:val="00F61235"/>
    <w:rPr>
      <w:rFonts w:ascii="Lucida Grande" w:hAnsi="Lucida Grande"/>
      <w:sz w:val="18"/>
      <w:szCs w:val="18"/>
    </w:rPr>
  </w:style>
  <w:style w:type="paragraph" w:customStyle="1" w:styleId="TableContents">
    <w:name w:val="Table Contents"/>
    <w:basedOn w:val="Normal"/>
    <w:rsid w:val="00F61235"/>
    <w:pPr>
      <w:suppressLineNumbers/>
    </w:pPr>
  </w:style>
  <w:style w:type="paragraph" w:customStyle="1" w:styleId="TableHeading">
    <w:name w:val="Table Heading"/>
    <w:basedOn w:val="TableContents"/>
    <w:rsid w:val="00F61235"/>
    <w:pPr>
      <w:spacing w:before="240"/>
      <w:jc w:val="center"/>
    </w:pPr>
    <w:rPr>
      <w:rFonts w:ascii="Arial" w:hAnsi="Arial" w:cs="Arial"/>
      <w:b/>
      <w:bCs/>
    </w:rPr>
  </w:style>
  <w:style w:type="paragraph" w:customStyle="1" w:styleId="Contents10">
    <w:name w:val="Contents 10"/>
    <w:basedOn w:val="Index"/>
    <w:rsid w:val="00F61235"/>
    <w:pPr>
      <w:tabs>
        <w:tab w:val="right" w:leader="dot" w:pos="9972"/>
      </w:tabs>
      <w:ind w:left="2547"/>
    </w:pPr>
  </w:style>
  <w:style w:type="paragraph" w:styleId="TOC4">
    <w:name w:val="toc 4"/>
    <w:basedOn w:val="Normal"/>
    <w:next w:val="Normal"/>
    <w:autoRedefine/>
    <w:uiPriority w:val="39"/>
    <w:rsid w:val="000D0BA9"/>
    <w:pPr>
      <w:tabs>
        <w:tab w:val="left" w:pos="1620"/>
        <w:tab w:val="right" w:leader="dot" w:pos="9350"/>
      </w:tabs>
      <w:spacing w:after="60"/>
      <w:ind w:left="720"/>
    </w:pPr>
    <w:rPr>
      <w:noProof/>
    </w:rPr>
  </w:style>
  <w:style w:type="paragraph" w:styleId="TOC5">
    <w:name w:val="toc 5"/>
    <w:basedOn w:val="Normal"/>
    <w:next w:val="Normal"/>
    <w:autoRedefine/>
    <w:uiPriority w:val="39"/>
    <w:rsid w:val="000D0BA9"/>
    <w:pPr>
      <w:tabs>
        <w:tab w:val="left" w:pos="1920"/>
        <w:tab w:val="right" w:leader="dot" w:pos="9350"/>
      </w:tabs>
      <w:spacing w:after="60"/>
      <w:ind w:left="965"/>
    </w:pPr>
    <w:rPr>
      <w:szCs w:val="24"/>
    </w:rPr>
  </w:style>
  <w:style w:type="paragraph" w:styleId="TOC6">
    <w:name w:val="toc 6"/>
    <w:basedOn w:val="Normal"/>
    <w:next w:val="Normal"/>
    <w:autoRedefine/>
    <w:uiPriority w:val="39"/>
    <w:rsid w:val="00F61235"/>
    <w:pPr>
      <w:ind w:left="1200"/>
    </w:pPr>
    <w:rPr>
      <w:szCs w:val="24"/>
    </w:rPr>
  </w:style>
  <w:style w:type="paragraph" w:styleId="TOC7">
    <w:name w:val="toc 7"/>
    <w:basedOn w:val="Normal"/>
    <w:next w:val="Normal"/>
    <w:autoRedefine/>
    <w:uiPriority w:val="39"/>
    <w:rsid w:val="000D0BA9"/>
    <w:pPr>
      <w:spacing w:after="60"/>
      <w:ind w:left="1440"/>
    </w:pPr>
    <w:rPr>
      <w:szCs w:val="24"/>
    </w:rPr>
  </w:style>
  <w:style w:type="paragraph" w:styleId="TOC8">
    <w:name w:val="toc 8"/>
    <w:basedOn w:val="Normal"/>
    <w:next w:val="Normal"/>
    <w:autoRedefine/>
    <w:uiPriority w:val="39"/>
    <w:rsid w:val="000D0BA9"/>
    <w:pPr>
      <w:spacing w:after="60"/>
      <w:ind w:left="1685"/>
    </w:pPr>
    <w:rPr>
      <w:szCs w:val="24"/>
    </w:rPr>
  </w:style>
  <w:style w:type="paragraph" w:styleId="TOC9">
    <w:name w:val="toc 9"/>
    <w:basedOn w:val="Normal"/>
    <w:next w:val="Normal"/>
    <w:autoRedefine/>
    <w:uiPriority w:val="39"/>
    <w:rsid w:val="000D0BA9"/>
    <w:pPr>
      <w:spacing w:after="60"/>
      <w:ind w:left="1915"/>
    </w:pPr>
    <w:rPr>
      <w:szCs w:val="24"/>
    </w:rPr>
  </w:style>
  <w:style w:type="paragraph" w:styleId="TOC1">
    <w:name w:val="toc 1"/>
    <w:basedOn w:val="Normal"/>
    <w:next w:val="Normal"/>
    <w:autoRedefine/>
    <w:uiPriority w:val="39"/>
    <w:unhideWhenUsed/>
    <w:qFormat/>
    <w:rsid w:val="00292EE7"/>
    <w:pPr>
      <w:tabs>
        <w:tab w:val="left" w:pos="360"/>
        <w:tab w:val="right" w:leader="dot" w:pos="9350"/>
      </w:tabs>
      <w:spacing w:after="100"/>
    </w:pPr>
  </w:style>
  <w:style w:type="paragraph" w:styleId="TOC2">
    <w:name w:val="toc 2"/>
    <w:basedOn w:val="Normal"/>
    <w:next w:val="Normal"/>
    <w:autoRedefine/>
    <w:uiPriority w:val="39"/>
    <w:rsid w:val="00871FAC"/>
    <w:pPr>
      <w:tabs>
        <w:tab w:val="left" w:pos="1530"/>
        <w:tab w:val="right" w:leader="dot" w:pos="9350"/>
      </w:tabs>
      <w:spacing w:after="60"/>
      <w:ind w:left="792" w:hanging="432"/>
    </w:pPr>
    <w:rPr>
      <w:noProof/>
    </w:rPr>
  </w:style>
  <w:style w:type="paragraph" w:styleId="TOC3">
    <w:name w:val="toc 3"/>
    <w:basedOn w:val="Normal"/>
    <w:next w:val="Normal"/>
    <w:autoRedefine/>
    <w:uiPriority w:val="39"/>
    <w:rsid w:val="000D0BA9"/>
    <w:pPr>
      <w:tabs>
        <w:tab w:val="left" w:pos="1440"/>
        <w:tab w:val="right" w:leader="dot" w:pos="9350"/>
      </w:tabs>
      <w:spacing w:after="60"/>
      <w:ind w:left="1627" w:hanging="907"/>
    </w:pPr>
    <w:rPr>
      <w:noProof/>
    </w:rPr>
  </w:style>
  <w:style w:type="paragraph" w:customStyle="1" w:styleId="CoverTitle">
    <w:name w:val="Cover Title"/>
    <w:basedOn w:val="Subtitle"/>
    <w:link w:val="CoverTitleChar"/>
    <w:rsid w:val="00EF5587"/>
    <w:pPr>
      <w:jc w:val="center"/>
    </w:pPr>
    <w:rPr>
      <w:sz w:val="36"/>
      <w:szCs w:val="36"/>
    </w:rPr>
  </w:style>
  <w:style w:type="paragraph" w:customStyle="1" w:styleId="TableCellHead">
    <w:name w:val="Table Cell Head"/>
    <w:basedOn w:val="Normal"/>
    <w:rsid w:val="00500B8F"/>
    <w:pPr>
      <w:spacing w:before="60"/>
    </w:pPr>
    <w:rPr>
      <w:rFonts w:ascii="Arial" w:hAnsi="Arial"/>
      <w:b/>
    </w:rPr>
  </w:style>
  <w:style w:type="paragraph" w:customStyle="1" w:styleId="TableCellText">
    <w:name w:val="Table Cell Text"/>
    <w:basedOn w:val="Normal"/>
    <w:rsid w:val="00500B8F"/>
    <w:pPr>
      <w:spacing w:before="60"/>
    </w:pPr>
  </w:style>
  <w:style w:type="paragraph" w:customStyle="1" w:styleId="CoverFooter">
    <w:name w:val="Cover Footer"/>
    <w:basedOn w:val="Normal"/>
    <w:qFormat/>
    <w:rsid w:val="00F61235"/>
  </w:style>
  <w:style w:type="paragraph" w:customStyle="1" w:styleId="Figure">
    <w:name w:val="Figure"/>
    <w:basedOn w:val="Header"/>
    <w:qFormat/>
    <w:rsid w:val="00F61235"/>
    <w:pPr>
      <w:jc w:val="center"/>
    </w:pPr>
  </w:style>
  <w:style w:type="table" w:styleId="TableGrid">
    <w:name w:val="Table Grid"/>
    <w:basedOn w:val="TableNormal"/>
    <w:rsid w:val="00F612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Header">
    <w:name w:val="Note Header"/>
    <w:basedOn w:val="Normal"/>
    <w:next w:val="NoteText"/>
    <w:qFormat/>
    <w:rsid w:val="00705FB7"/>
    <w:pPr>
      <w:keepLines/>
      <w:pBdr>
        <w:top w:val="single" w:sz="4" w:space="6" w:color="auto"/>
      </w:pBdr>
      <w:spacing w:before="60" w:after="60"/>
      <w:ind w:left="1440" w:right="1440"/>
      <w:jc w:val="center"/>
    </w:pPr>
    <w:rPr>
      <w:rFonts w:cs="Arial"/>
      <w:b/>
      <w:caps/>
    </w:rPr>
  </w:style>
  <w:style w:type="character" w:customStyle="1" w:styleId="FooterChar">
    <w:name w:val="Footer Char"/>
    <w:link w:val="Footer"/>
    <w:uiPriority w:val="99"/>
    <w:rsid w:val="00F61235"/>
    <w:rPr>
      <w:rFonts w:ascii="Calibri" w:hAnsi="Calibri"/>
      <w:lang w:eastAsia="ar-SA"/>
    </w:rPr>
  </w:style>
  <w:style w:type="paragraph" w:styleId="TOCHeading">
    <w:name w:val="TOC Heading"/>
    <w:basedOn w:val="Normal"/>
    <w:next w:val="Normal"/>
    <w:uiPriority w:val="39"/>
    <w:unhideWhenUsed/>
    <w:qFormat/>
    <w:rsid w:val="00F61235"/>
    <w:pPr>
      <w:keepLines/>
      <w:spacing w:before="480" w:line="276" w:lineRule="auto"/>
    </w:pPr>
    <w:rPr>
      <w:rFonts w:ascii="Cambria" w:eastAsia="MS Gothic" w:hAnsi="Cambria"/>
      <w:bCs/>
      <w:caps/>
      <w:color w:val="365F91"/>
      <w:szCs w:val="28"/>
      <w:lang w:eastAsia="ja-JP"/>
    </w:rPr>
  </w:style>
  <w:style w:type="paragraph" w:customStyle="1" w:styleId="FigureTitle">
    <w:name w:val="Figure Title"/>
    <w:basedOn w:val="Normal"/>
    <w:rsid w:val="00F61235"/>
    <w:pPr>
      <w:spacing w:before="60" w:after="240"/>
    </w:pPr>
    <w:rPr>
      <w:b/>
    </w:rPr>
  </w:style>
  <w:style w:type="paragraph" w:customStyle="1" w:styleId="NoteText">
    <w:name w:val="Note Text"/>
    <w:basedOn w:val="Normal"/>
    <w:qFormat/>
    <w:rsid w:val="00410D57"/>
    <w:pPr>
      <w:keepLines/>
      <w:pBdr>
        <w:bottom w:val="single" w:sz="4" w:space="6" w:color="auto"/>
      </w:pBdr>
      <w:spacing w:before="60"/>
      <w:ind w:left="1440" w:right="1440"/>
    </w:pPr>
  </w:style>
  <w:style w:type="character" w:customStyle="1" w:styleId="HeaderChar">
    <w:name w:val="Header Char"/>
    <w:aliases w:val="Cover Header Char"/>
    <w:link w:val="Header"/>
    <w:rsid w:val="00F61235"/>
    <w:rPr>
      <w:rFonts w:ascii="Calibri" w:hAnsi="Calibri"/>
      <w:lang w:eastAsia="ar-SA"/>
    </w:rPr>
  </w:style>
  <w:style w:type="paragraph" w:customStyle="1" w:styleId="NonTOC">
    <w:name w:val="Non TOC"/>
    <w:basedOn w:val="Normal"/>
    <w:rsid w:val="0092138B"/>
    <w:rPr>
      <w:caps/>
      <w:kern w:val="24"/>
    </w:rPr>
  </w:style>
  <w:style w:type="character" w:customStyle="1" w:styleId="TextChar">
    <w:name w:val="Text Char"/>
    <w:link w:val="Text"/>
    <w:rsid w:val="00D5693C"/>
    <w:rPr>
      <w:rFonts w:ascii="Calibri" w:hAnsi="Calibri"/>
      <w:lang w:eastAsia="ar-SA"/>
    </w:rPr>
  </w:style>
  <w:style w:type="paragraph" w:customStyle="1" w:styleId="paraChar">
    <w:name w:val="para Char"/>
    <w:rsid w:val="00F61235"/>
    <w:pPr>
      <w:tabs>
        <w:tab w:val="left" w:pos="720"/>
        <w:tab w:val="left" w:pos="2160"/>
        <w:tab w:val="left" w:pos="3600"/>
        <w:tab w:val="left" w:pos="5040"/>
      </w:tabs>
      <w:spacing w:before="89" w:line="255" w:lineRule="atLeast"/>
      <w:ind w:left="720"/>
    </w:pPr>
    <w:rPr>
      <w:snapToGrid w:val="0"/>
      <w:sz w:val="22"/>
    </w:rPr>
  </w:style>
  <w:style w:type="character" w:customStyle="1" w:styleId="Heading2Char">
    <w:name w:val="Heading 2 Char"/>
    <w:rsid w:val="007614E0"/>
    <w:rPr>
      <w:rFonts w:ascii="Arial" w:hAnsi="Arial" w:cs="Arial"/>
      <w:b/>
      <w:noProof/>
      <w:sz w:val="24"/>
      <w:szCs w:val="24"/>
      <w:lang w:eastAsia="ar-SA"/>
    </w:rPr>
  </w:style>
  <w:style w:type="character" w:customStyle="1" w:styleId="Heading3Char">
    <w:name w:val="Heading 3 Char"/>
    <w:link w:val="Heading3"/>
    <w:rsid w:val="0088531C"/>
    <w:rPr>
      <w:rFonts w:ascii="Arial" w:hAnsi="Arial" w:cs="Arial"/>
      <w:b/>
      <w:noProof/>
    </w:rPr>
  </w:style>
  <w:style w:type="character" w:customStyle="1" w:styleId="Heading4Char">
    <w:name w:val="Heading 4 Char"/>
    <w:link w:val="Heading4"/>
    <w:rsid w:val="0088531C"/>
    <w:rPr>
      <w:rFonts w:ascii="Arial" w:hAnsi="Arial" w:cs="Arial"/>
      <w:b/>
    </w:rPr>
  </w:style>
  <w:style w:type="character" w:customStyle="1" w:styleId="Heading6Char">
    <w:name w:val="Heading 6 Char"/>
    <w:link w:val="Heading6"/>
    <w:rsid w:val="00FE0E1C"/>
    <w:rPr>
      <w:rFonts w:ascii="Arial" w:hAnsi="Arial" w:cs="Arial"/>
      <w:b/>
    </w:rPr>
  </w:style>
  <w:style w:type="paragraph" w:customStyle="1" w:styleId="TableFooterNote">
    <w:name w:val="Table Footer Note"/>
    <w:basedOn w:val="TableContents"/>
    <w:qFormat/>
    <w:rsid w:val="00E635B7"/>
  </w:style>
  <w:style w:type="paragraph" w:customStyle="1" w:styleId="indent1">
    <w:name w:val="indent 1"/>
    <w:rsid w:val="0017667D"/>
    <w:pPr>
      <w:keepNext/>
      <w:keepLines/>
      <w:spacing w:line="200" w:lineRule="exact"/>
      <w:ind w:left="720"/>
    </w:pPr>
  </w:style>
  <w:style w:type="paragraph" w:customStyle="1" w:styleId="xl24">
    <w:name w:val="xl24"/>
    <w:basedOn w:val="Normal"/>
    <w:rsid w:val="0017667D"/>
    <w:pPr>
      <w:spacing w:before="100" w:beforeAutospacing="1" w:after="100" w:afterAutospacing="1"/>
    </w:pPr>
    <w:rPr>
      <w:rFonts w:eastAsia="Times"/>
    </w:rPr>
  </w:style>
  <w:style w:type="paragraph" w:customStyle="1" w:styleId="xl25">
    <w:name w:val="xl25"/>
    <w:basedOn w:val="Normal"/>
    <w:rsid w:val="0017667D"/>
    <w:pPr>
      <w:spacing w:before="100" w:beforeAutospacing="1" w:after="100" w:afterAutospacing="1"/>
    </w:pPr>
    <w:rPr>
      <w:rFonts w:eastAsia="Times"/>
      <w:sz w:val="18"/>
    </w:rPr>
  </w:style>
  <w:style w:type="paragraph" w:customStyle="1" w:styleId="paraCharChar">
    <w:name w:val="para Char Char"/>
    <w:link w:val="paraCharCharChar"/>
    <w:rsid w:val="0017667D"/>
    <w:pPr>
      <w:tabs>
        <w:tab w:val="left" w:pos="720"/>
        <w:tab w:val="left" w:pos="2160"/>
        <w:tab w:val="left" w:pos="3600"/>
        <w:tab w:val="left" w:pos="5040"/>
      </w:tabs>
      <w:spacing w:before="89" w:line="255" w:lineRule="atLeast"/>
      <w:ind w:left="720"/>
    </w:pPr>
    <w:rPr>
      <w:snapToGrid w:val="0"/>
      <w:sz w:val="22"/>
    </w:rPr>
  </w:style>
  <w:style w:type="character" w:customStyle="1" w:styleId="paraCharCharChar">
    <w:name w:val="para Char Char Char"/>
    <w:link w:val="paraCharChar"/>
    <w:rsid w:val="0017667D"/>
    <w:rPr>
      <w:snapToGrid w:val="0"/>
      <w:sz w:val="22"/>
    </w:rPr>
  </w:style>
  <w:style w:type="character" w:customStyle="1" w:styleId="paraCharCharCharChar">
    <w:name w:val="para Char Char Char Char"/>
    <w:rsid w:val="0017667D"/>
    <w:rPr>
      <w:color w:val="000000"/>
      <w:sz w:val="24"/>
      <w:lang w:val="en-US" w:eastAsia="en-US" w:bidi="ar-SA"/>
    </w:rPr>
  </w:style>
  <w:style w:type="paragraph" w:customStyle="1" w:styleId="para">
    <w:name w:val="para"/>
    <w:basedOn w:val="Normal"/>
    <w:rsid w:val="0017667D"/>
    <w:rPr>
      <w:color w:val="000000"/>
      <w:sz w:val="24"/>
    </w:rPr>
  </w:style>
  <w:style w:type="character" w:styleId="FootnoteReference">
    <w:name w:val="footnote reference"/>
    <w:semiHidden/>
    <w:rsid w:val="0017667D"/>
    <w:rPr>
      <w:vertAlign w:val="superscript"/>
    </w:rPr>
  </w:style>
  <w:style w:type="paragraph" w:customStyle="1" w:styleId="table0">
    <w:name w:val="table"/>
    <w:basedOn w:val="Normal"/>
    <w:rsid w:val="0017667D"/>
    <w:pPr>
      <w:spacing w:before="40" w:after="40"/>
    </w:pPr>
    <w:rPr>
      <w:rFonts w:ascii="Times" w:hAnsi="Times"/>
      <w:sz w:val="24"/>
    </w:rPr>
  </w:style>
  <w:style w:type="paragraph" w:customStyle="1" w:styleId="figurehead">
    <w:name w:val="figure head"/>
    <w:basedOn w:val="Normal"/>
    <w:rsid w:val="0017667D"/>
    <w:pPr>
      <w:spacing w:before="360" w:after="240"/>
      <w:jc w:val="center"/>
    </w:pPr>
    <w:rPr>
      <w:rFonts w:ascii="Helvetica" w:hAnsi="Helvetica"/>
      <w:sz w:val="18"/>
    </w:rPr>
  </w:style>
  <w:style w:type="paragraph" w:customStyle="1" w:styleId="Paragraph">
    <w:name w:val="Paragraph"/>
    <w:basedOn w:val="Normal"/>
    <w:rsid w:val="0017667D"/>
    <w:pPr>
      <w:ind w:left="720"/>
    </w:pPr>
    <w:rPr>
      <w:rFonts w:ascii="Arial" w:hAnsi="Arial" w:cs="Arial"/>
      <w:lang w:eastAsia="zh-CN"/>
    </w:rPr>
  </w:style>
  <w:style w:type="paragraph" w:customStyle="1" w:styleId="listlevel1">
    <w:name w:val="list level 1"/>
    <w:basedOn w:val="Normal"/>
    <w:rsid w:val="0017667D"/>
    <w:pPr>
      <w:keepLines/>
      <w:spacing w:before="80" w:line="360" w:lineRule="atLeast"/>
      <w:ind w:left="1080" w:hanging="360"/>
    </w:pPr>
    <w:rPr>
      <w:sz w:val="24"/>
      <w:lang w:val="en-CA"/>
    </w:rPr>
  </w:style>
  <w:style w:type="paragraph" w:customStyle="1" w:styleId="Normal11pt">
    <w:name w:val="Normal + 11 pt"/>
    <w:aliases w:val="C head,Normal + 11 pt Char Char Char"/>
    <w:next w:val="Normal"/>
    <w:link w:val="Normal11ptChar"/>
    <w:rsid w:val="0017667D"/>
    <w:pPr>
      <w:keepNext/>
      <w:tabs>
        <w:tab w:val="left" w:pos="720"/>
        <w:tab w:val="left" w:pos="1620"/>
      </w:tabs>
      <w:ind w:left="720"/>
    </w:pPr>
    <w:rPr>
      <w:rFonts w:ascii="Helvetica" w:hAnsi="Helvetica" w:cs="Helvetica"/>
      <w:b/>
      <w:bCs/>
      <w:noProof/>
      <w:sz w:val="24"/>
      <w:szCs w:val="24"/>
    </w:rPr>
  </w:style>
  <w:style w:type="character" w:customStyle="1" w:styleId="Normal11ptChar">
    <w:name w:val="Normal + 11 pt Char"/>
    <w:aliases w:val="C head Char,Normal + 11 pt Char Char Char Char"/>
    <w:link w:val="Normal11pt"/>
    <w:rsid w:val="0017667D"/>
    <w:rPr>
      <w:rFonts w:ascii="Helvetica" w:hAnsi="Helvetica" w:cs="Helvetica"/>
      <w:b/>
      <w:bCs/>
      <w:noProof/>
      <w:sz w:val="24"/>
      <w:szCs w:val="24"/>
    </w:rPr>
  </w:style>
  <w:style w:type="paragraph" w:customStyle="1" w:styleId="BHead">
    <w:name w:val="B Head"/>
    <w:basedOn w:val="Normal"/>
    <w:next w:val="Normal"/>
    <w:rsid w:val="0017667D"/>
    <w:pPr>
      <w:keepNext/>
      <w:tabs>
        <w:tab w:val="left" w:pos="720"/>
        <w:tab w:val="left" w:pos="1080"/>
        <w:tab w:val="left" w:pos="1440"/>
        <w:tab w:val="left" w:pos="1800"/>
      </w:tabs>
      <w:spacing w:before="240"/>
    </w:pPr>
    <w:rPr>
      <w:rFonts w:ascii="Helvetica" w:hAnsi="Helvetica"/>
      <w:b/>
      <w:sz w:val="24"/>
    </w:rPr>
  </w:style>
  <w:style w:type="paragraph" w:customStyle="1" w:styleId="CHead">
    <w:name w:val="C Head"/>
    <w:basedOn w:val="Normal"/>
    <w:next w:val="Normal"/>
    <w:rsid w:val="0017667D"/>
    <w:pPr>
      <w:keepNext/>
      <w:tabs>
        <w:tab w:val="left" w:pos="1620"/>
      </w:tabs>
      <w:spacing w:before="240"/>
      <w:ind w:left="1800" w:hanging="1080"/>
    </w:pPr>
    <w:rPr>
      <w:rFonts w:ascii="Helvetica" w:hAnsi="Helvetica"/>
      <w:b/>
      <w:sz w:val="24"/>
    </w:rPr>
  </w:style>
  <w:style w:type="paragraph" w:customStyle="1" w:styleId="AHead">
    <w:name w:val="A Head"/>
    <w:basedOn w:val="Normal"/>
    <w:next w:val="Normal"/>
    <w:rsid w:val="0017667D"/>
    <w:pPr>
      <w:keepNext/>
      <w:spacing w:before="240"/>
    </w:pPr>
    <w:rPr>
      <w:rFonts w:ascii="Helvetica" w:hAnsi="Helvetica"/>
      <w:b/>
      <w:caps/>
      <w:sz w:val="24"/>
    </w:rPr>
  </w:style>
  <w:style w:type="paragraph" w:customStyle="1" w:styleId="tablehead">
    <w:name w:val="table head"/>
    <w:basedOn w:val="Normal"/>
    <w:rsid w:val="0017667D"/>
    <w:pPr>
      <w:keepNext/>
      <w:spacing w:before="360" w:after="240"/>
      <w:jc w:val="center"/>
    </w:pPr>
    <w:rPr>
      <w:rFonts w:ascii="Helvetica" w:hAnsi="Helvetica"/>
      <w:sz w:val="18"/>
    </w:rPr>
  </w:style>
  <w:style w:type="paragraph" w:customStyle="1" w:styleId="list1">
    <w:name w:val="list 1"/>
    <w:basedOn w:val="List"/>
    <w:rsid w:val="0017667D"/>
    <w:pPr>
      <w:tabs>
        <w:tab w:val="left" w:pos="1440"/>
      </w:tabs>
      <w:ind w:left="1620" w:hanging="900"/>
    </w:pPr>
    <w:rPr>
      <w:rFonts w:ascii="Times" w:hAnsi="Times"/>
      <w:sz w:val="24"/>
    </w:rPr>
  </w:style>
  <w:style w:type="paragraph" w:customStyle="1" w:styleId="OnlineDiagnostic">
    <w:name w:val="Online Diagnostic"/>
    <w:basedOn w:val="paraChar"/>
    <w:qFormat/>
    <w:rsid w:val="00537D90"/>
    <w:pPr>
      <w:shd w:val="clear" w:color="auto" w:fill="F2F2F2"/>
      <w:tabs>
        <w:tab w:val="clear" w:pos="720"/>
        <w:tab w:val="clear" w:pos="2160"/>
        <w:tab w:val="clear" w:pos="3600"/>
        <w:tab w:val="clear" w:pos="5040"/>
      </w:tabs>
      <w:spacing w:before="60" w:after="60" w:line="240" w:lineRule="auto"/>
      <w:ind w:left="0"/>
    </w:pPr>
    <w:rPr>
      <w:rFonts w:ascii="Arial" w:hAnsi="Arial" w:cs="Arial"/>
      <w:sz w:val="20"/>
    </w:rPr>
  </w:style>
  <w:style w:type="paragraph" w:customStyle="1" w:styleId="Specs">
    <w:name w:val="Specs"/>
    <w:autoRedefine/>
    <w:rsid w:val="0017667D"/>
    <w:pPr>
      <w:tabs>
        <w:tab w:val="left" w:pos="4680"/>
      </w:tabs>
      <w:ind w:left="4680" w:hanging="3960"/>
    </w:pPr>
    <w:rPr>
      <w:rFonts w:ascii="Arial" w:hAnsi="Arial"/>
      <w:snapToGrid w:val="0"/>
      <w:sz w:val="22"/>
    </w:rPr>
  </w:style>
  <w:style w:type="paragraph" w:customStyle="1" w:styleId="TableCell">
    <w:name w:val="Table_Cell"/>
    <w:autoRedefine/>
    <w:rsid w:val="00D5625D"/>
    <w:pPr>
      <w:tabs>
        <w:tab w:val="left" w:pos="720"/>
      </w:tabs>
      <w:spacing w:before="60" w:after="60"/>
    </w:pPr>
    <w:rPr>
      <w:rFonts w:ascii="Arial" w:hAnsi="Arial" w:cs="Arial"/>
      <w:kern w:val="32"/>
    </w:rPr>
  </w:style>
  <w:style w:type="paragraph" w:customStyle="1" w:styleId="Normal12pt">
    <w:name w:val="Normal + 12 pt"/>
    <w:aliases w:val="Bfigure"/>
    <w:basedOn w:val="Normal"/>
    <w:rsid w:val="0017667D"/>
    <w:pPr>
      <w:jc w:val="center"/>
    </w:pPr>
    <w:rPr>
      <w:b/>
      <w:bCs/>
      <w:sz w:val="24"/>
      <w:szCs w:val="24"/>
      <w:lang w:eastAsia="zh-CN"/>
    </w:rPr>
  </w:style>
  <w:style w:type="character" w:customStyle="1" w:styleId="CharChar4">
    <w:name w:val="Char Char4"/>
    <w:rsid w:val="0017667D"/>
    <w:rPr>
      <w:rFonts w:ascii="Arial" w:hAnsi="Arial" w:cs="Arial"/>
      <w:b/>
      <w:bCs/>
      <w:i/>
      <w:iCs/>
      <w:sz w:val="24"/>
      <w:szCs w:val="24"/>
      <w:lang w:eastAsia="zh-CN"/>
    </w:rPr>
  </w:style>
  <w:style w:type="character" w:customStyle="1" w:styleId="CharChar1">
    <w:name w:val="Char Char1"/>
    <w:rsid w:val="0017667D"/>
    <w:rPr>
      <w:rFonts w:ascii="Arial" w:hAnsi="Arial"/>
      <w:b/>
      <w:sz w:val="26"/>
      <w:szCs w:val="26"/>
      <w:lang w:val="en-US" w:eastAsia="zh-CN" w:bidi="ar-SA"/>
    </w:rPr>
  </w:style>
  <w:style w:type="character" w:customStyle="1" w:styleId="CharChar">
    <w:name w:val="Char Char"/>
    <w:rsid w:val="0017667D"/>
    <w:rPr>
      <w:b/>
      <w:bCs/>
      <w:color w:val="000000"/>
      <w:sz w:val="22"/>
      <w:szCs w:val="22"/>
      <w:lang w:val="en-US" w:eastAsia="en-US" w:bidi="ar-SA"/>
    </w:rPr>
  </w:style>
  <w:style w:type="character" w:customStyle="1" w:styleId="CharChar2">
    <w:name w:val="Char Char2"/>
    <w:rsid w:val="0017667D"/>
    <w:rPr>
      <w:rFonts w:ascii="Arial" w:hAnsi="Arial"/>
      <w:b/>
      <w:sz w:val="26"/>
      <w:szCs w:val="26"/>
      <w:lang w:val="en-US" w:eastAsia="zh-CN" w:bidi="ar-SA"/>
    </w:rPr>
  </w:style>
  <w:style w:type="character" w:customStyle="1" w:styleId="ListContinue3Char">
    <w:name w:val="List Continue 3 Char"/>
    <w:link w:val="ListContinue3"/>
    <w:rsid w:val="0017667D"/>
    <w:rPr>
      <w:rFonts w:ascii="Calibri" w:hAnsi="Calibri"/>
      <w:lang w:eastAsia="ar-SA"/>
    </w:rPr>
  </w:style>
  <w:style w:type="character" w:customStyle="1" w:styleId="Heading5Char">
    <w:name w:val="Heading 5 Char"/>
    <w:link w:val="Heading5"/>
    <w:rsid w:val="00295AC2"/>
    <w:rPr>
      <w:rFonts w:ascii="Arial" w:hAnsi="Arial" w:cs="Arial"/>
      <w:b/>
    </w:rPr>
  </w:style>
  <w:style w:type="character" w:customStyle="1" w:styleId="Heading1Char">
    <w:name w:val="Heading 1 Char"/>
    <w:rsid w:val="00E82EE6"/>
    <w:rPr>
      <w:rFonts w:ascii="Arial" w:hAnsi="Arial" w:cs="Arial"/>
      <w:b/>
      <w:caps/>
      <w:noProof/>
      <w:kern w:val="1"/>
      <w:sz w:val="28"/>
      <w:lang w:eastAsia="ar-SA"/>
    </w:rPr>
  </w:style>
  <w:style w:type="character" w:customStyle="1" w:styleId="TitleChar">
    <w:name w:val="Title Char"/>
    <w:link w:val="Title"/>
    <w:rsid w:val="003D5C7D"/>
    <w:rPr>
      <w:rFonts w:ascii="Calibri" w:eastAsia="Times" w:hAnsi="Calibri"/>
      <w:b/>
      <w:color w:val="0000FF"/>
      <w:sz w:val="36"/>
      <w:lang w:eastAsia="ar-SA"/>
    </w:rPr>
  </w:style>
  <w:style w:type="character" w:customStyle="1" w:styleId="st1">
    <w:name w:val="st1"/>
    <w:rsid w:val="00830D96"/>
  </w:style>
  <w:style w:type="paragraph" w:customStyle="1" w:styleId="figure0">
    <w:name w:val="figure"/>
    <w:basedOn w:val="Normal"/>
    <w:rsid w:val="00250A49"/>
    <w:pPr>
      <w:keepNext/>
      <w:spacing w:before="360"/>
      <w:ind w:left="-720" w:right="-720"/>
      <w:jc w:val="center"/>
    </w:pPr>
    <w:rPr>
      <w:rFonts w:ascii="Times" w:hAnsi="Times"/>
      <w:sz w:val="24"/>
    </w:rPr>
  </w:style>
  <w:style w:type="character" w:styleId="Emphasis">
    <w:name w:val="Emphasis"/>
    <w:qFormat/>
    <w:rsid w:val="004C0532"/>
    <w:rPr>
      <w:i/>
      <w:iCs/>
    </w:rPr>
  </w:style>
  <w:style w:type="paragraph" w:styleId="Revision">
    <w:name w:val="Revision"/>
    <w:hidden/>
    <w:uiPriority w:val="99"/>
    <w:rsid w:val="004C0532"/>
    <w:rPr>
      <w:sz w:val="24"/>
    </w:rPr>
  </w:style>
  <w:style w:type="paragraph" w:styleId="ListParagraph">
    <w:name w:val="List Paragraph"/>
    <w:basedOn w:val="Normal"/>
    <w:uiPriority w:val="72"/>
    <w:qFormat/>
    <w:rsid w:val="00544EFC"/>
    <w:pPr>
      <w:numPr>
        <w:numId w:val="119"/>
      </w:numPr>
    </w:pPr>
  </w:style>
  <w:style w:type="paragraph" w:customStyle="1" w:styleId="CoverTitle1">
    <w:name w:val="Cover Title 1"/>
    <w:basedOn w:val="Subtitle"/>
    <w:link w:val="CoverTitle1Char"/>
    <w:qFormat/>
    <w:rsid w:val="00F61235"/>
    <w:pPr>
      <w:jc w:val="center"/>
    </w:pPr>
    <w:rPr>
      <w:sz w:val="36"/>
      <w:szCs w:val="36"/>
    </w:rPr>
  </w:style>
  <w:style w:type="paragraph" w:customStyle="1" w:styleId="TableHead1">
    <w:name w:val="Table Head 1"/>
    <w:basedOn w:val="Normal"/>
    <w:link w:val="TableHead1Char"/>
    <w:qFormat/>
    <w:rsid w:val="00BD7C95"/>
    <w:rPr>
      <w:rFonts w:ascii="Arial" w:hAnsi="Arial"/>
      <w:b/>
      <w:color w:val="FFFFFF" w:themeColor="background1"/>
    </w:rPr>
  </w:style>
  <w:style w:type="paragraph" w:customStyle="1" w:styleId="TOCTitle">
    <w:name w:val="TOC Title"/>
    <w:basedOn w:val="Normal"/>
    <w:qFormat/>
    <w:rsid w:val="00F61235"/>
    <w:rPr>
      <w:caps/>
      <w:kern w:val="24"/>
    </w:rPr>
  </w:style>
  <w:style w:type="paragraph" w:customStyle="1" w:styleId="Preface1">
    <w:name w:val="Preface 1"/>
    <w:basedOn w:val="Normal"/>
    <w:next w:val="Normal"/>
    <w:link w:val="Preface1Char"/>
    <w:qFormat/>
    <w:rsid w:val="00F61235"/>
    <w:pPr>
      <w:tabs>
        <w:tab w:val="left" w:pos="432"/>
      </w:tabs>
    </w:pPr>
    <w:rPr>
      <w:bCs/>
      <w:kern w:val="32"/>
      <w:szCs w:val="32"/>
    </w:rPr>
  </w:style>
  <w:style w:type="character" w:customStyle="1" w:styleId="Preface1Char">
    <w:name w:val="Preface 1 Char"/>
    <w:basedOn w:val="DefaultParagraphFont"/>
    <w:link w:val="Preface1"/>
    <w:rsid w:val="00F61235"/>
    <w:rPr>
      <w:rFonts w:ascii="Arial" w:hAnsi="Arial" w:cs="Arial"/>
      <w:b/>
      <w:bCs/>
      <w:caps/>
      <w:kern w:val="32"/>
      <w:sz w:val="24"/>
      <w:szCs w:val="32"/>
    </w:rPr>
  </w:style>
  <w:style w:type="paragraph" w:customStyle="1" w:styleId="Preface2">
    <w:name w:val="Preface 2"/>
    <w:basedOn w:val="Normal"/>
    <w:next w:val="Normal"/>
    <w:link w:val="Preface2Char"/>
    <w:qFormat/>
    <w:rsid w:val="00F61235"/>
    <w:pPr>
      <w:tabs>
        <w:tab w:val="left" w:pos="720"/>
      </w:tabs>
    </w:pPr>
    <w:rPr>
      <w:bCs/>
      <w:iCs/>
      <w:szCs w:val="28"/>
    </w:rPr>
  </w:style>
  <w:style w:type="character" w:customStyle="1" w:styleId="Preface2Char">
    <w:name w:val="Preface 2 Char"/>
    <w:basedOn w:val="DefaultParagraphFont"/>
    <w:link w:val="Preface2"/>
    <w:rsid w:val="00F61235"/>
    <w:rPr>
      <w:rFonts w:ascii="Arial" w:hAnsi="Arial" w:cs="Arial"/>
      <w:b/>
      <w:bCs/>
      <w:iCs/>
      <w:szCs w:val="28"/>
    </w:rPr>
  </w:style>
  <w:style w:type="paragraph" w:customStyle="1" w:styleId="CoverTitle2">
    <w:name w:val="Cover Title 2"/>
    <w:basedOn w:val="CoverTitle1"/>
    <w:link w:val="CoverTitle2Char"/>
    <w:qFormat/>
    <w:rsid w:val="00F61235"/>
    <w:rPr>
      <w:sz w:val="44"/>
      <w:szCs w:val="44"/>
    </w:rPr>
  </w:style>
  <w:style w:type="paragraph" w:customStyle="1" w:styleId="NumRevDate">
    <w:name w:val="NumRevDate"/>
    <w:basedOn w:val="Normal"/>
    <w:link w:val="NumRevDateChar"/>
    <w:qFormat/>
    <w:rsid w:val="00F61235"/>
    <w:pPr>
      <w:tabs>
        <w:tab w:val="left" w:pos="0"/>
        <w:tab w:val="right" w:pos="7380"/>
        <w:tab w:val="left" w:pos="7560"/>
        <w:tab w:val="right" w:pos="9360"/>
      </w:tabs>
    </w:pPr>
  </w:style>
  <w:style w:type="character" w:customStyle="1" w:styleId="SubtitleChar">
    <w:name w:val="Subtitle Char"/>
    <w:basedOn w:val="DefaultParagraphFont"/>
    <w:link w:val="Subtitle"/>
    <w:rsid w:val="00F61235"/>
    <w:rPr>
      <w:rFonts w:ascii="Arial" w:hAnsi="Arial" w:cs="Arial"/>
      <w:b/>
      <w:sz w:val="24"/>
      <w:szCs w:val="24"/>
      <w:lang w:eastAsia="ar-SA"/>
    </w:rPr>
  </w:style>
  <w:style w:type="character" w:customStyle="1" w:styleId="CoverTitle1Char">
    <w:name w:val="Cover Title 1 Char"/>
    <w:basedOn w:val="SubtitleChar"/>
    <w:link w:val="CoverTitle1"/>
    <w:rsid w:val="00F61235"/>
    <w:rPr>
      <w:rFonts w:ascii="Arial" w:hAnsi="Arial" w:cs="Arial"/>
      <w:b/>
      <w:sz w:val="36"/>
      <w:szCs w:val="36"/>
      <w:lang w:eastAsia="ar-SA"/>
    </w:rPr>
  </w:style>
  <w:style w:type="character" w:customStyle="1" w:styleId="CoverTitle2Char">
    <w:name w:val="Cover Title 2 Char"/>
    <w:basedOn w:val="CoverTitle1Char"/>
    <w:link w:val="CoverTitle2"/>
    <w:rsid w:val="00F61235"/>
    <w:rPr>
      <w:rFonts w:ascii="Arial" w:hAnsi="Arial" w:cs="Arial"/>
      <w:b/>
      <w:sz w:val="44"/>
      <w:szCs w:val="44"/>
      <w:lang w:eastAsia="ar-SA"/>
    </w:rPr>
  </w:style>
  <w:style w:type="paragraph" w:customStyle="1" w:styleId="TableHead2">
    <w:name w:val="Table Head 2"/>
    <w:basedOn w:val="TableHead1"/>
    <w:link w:val="TableHead2Char"/>
    <w:qFormat/>
    <w:rsid w:val="00F61235"/>
    <w:rPr>
      <w:sz w:val="18"/>
    </w:rPr>
  </w:style>
  <w:style w:type="character" w:customStyle="1" w:styleId="NumRevDateChar">
    <w:name w:val="NumRevDate Char"/>
    <w:basedOn w:val="DefaultParagraphFont"/>
    <w:link w:val="NumRevDate"/>
    <w:rsid w:val="00F61235"/>
    <w:rPr>
      <w:rFonts w:asciiTheme="minorHAnsi" w:hAnsiTheme="minorHAnsi"/>
      <w:lang w:eastAsia="ar-SA"/>
    </w:rPr>
  </w:style>
  <w:style w:type="paragraph" w:customStyle="1" w:styleId="TableFootnotes">
    <w:name w:val="Table Footnotes"/>
    <w:basedOn w:val="Normal"/>
    <w:link w:val="TableFootnotesChar"/>
    <w:qFormat/>
    <w:rsid w:val="00F61235"/>
    <w:rPr>
      <w:sz w:val="18"/>
    </w:rPr>
  </w:style>
  <w:style w:type="character" w:customStyle="1" w:styleId="TableHead1Char">
    <w:name w:val="Table Head 1 Char"/>
    <w:basedOn w:val="DefaultParagraphFont"/>
    <w:link w:val="TableHead1"/>
    <w:rsid w:val="00BD7C95"/>
    <w:rPr>
      <w:rFonts w:ascii="Arial" w:hAnsi="Arial"/>
      <w:b/>
      <w:color w:val="FFFFFF" w:themeColor="background1"/>
    </w:rPr>
  </w:style>
  <w:style w:type="character" w:customStyle="1" w:styleId="TableHead2Char">
    <w:name w:val="Table Head 2 Char"/>
    <w:basedOn w:val="TableHead1Char"/>
    <w:link w:val="TableHead2"/>
    <w:rsid w:val="00F61235"/>
    <w:rPr>
      <w:rFonts w:ascii="Arial" w:hAnsi="Arial"/>
      <w:b/>
      <w:color w:val="FFFFFF" w:themeColor="background1"/>
      <w:sz w:val="18"/>
      <w:lang w:eastAsia="ar-SA"/>
    </w:rPr>
  </w:style>
  <w:style w:type="character" w:customStyle="1" w:styleId="TableTextChar">
    <w:name w:val="Table Text Char"/>
    <w:basedOn w:val="DefaultParagraphFont"/>
    <w:rsid w:val="002720D0"/>
    <w:rPr>
      <w:rFonts w:asciiTheme="minorHAnsi" w:hAnsiTheme="minorHAnsi"/>
    </w:rPr>
  </w:style>
  <w:style w:type="character" w:customStyle="1" w:styleId="TableFootnotesChar">
    <w:name w:val="Table Footnotes Char"/>
    <w:basedOn w:val="TableTextChar"/>
    <w:link w:val="TableFootnotes"/>
    <w:rsid w:val="00F61235"/>
    <w:rPr>
      <w:rFonts w:ascii="Calibri" w:hAnsi="Calibri"/>
      <w:sz w:val="18"/>
      <w:lang w:eastAsia="ar-SA"/>
    </w:rPr>
  </w:style>
  <w:style w:type="paragraph" w:customStyle="1" w:styleId="Headertext">
    <w:name w:val="Header text"/>
    <w:basedOn w:val="CoverTitle"/>
    <w:link w:val="HeadertextChar"/>
    <w:rsid w:val="00F61235"/>
    <w:pPr>
      <w:tabs>
        <w:tab w:val="left" w:pos="5202"/>
        <w:tab w:val="right" w:pos="9360"/>
      </w:tabs>
      <w:jc w:val="left"/>
    </w:pPr>
    <w:rPr>
      <w:rFonts w:asciiTheme="minorHAnsi" w:hAnsiTheme="minorHAnsi" w:cs="Times New Roman"/>
      <w:b w:val="0"/>
      <w:sz w:val="20"/>
      <w:szCs w:val="20"/>
    </w:rPr>
  </w:style>
  <w:style w:type="character" w:customStyle="1" w:styleId="CoverTitleChar">
    <w:name w:val="Cover Title Char"/>
    <w:basedOn w:val="SubtitleChar"/>
    <w:link w:val="CoverTitle"/>
    <w:rsid w:val="00F61235"/>
    <w:rPr>
      <w:rFonts w:ascii="Arial" w:hAnsi="Arial" w:cs="Arial"/>
      <w:b/>
      <w:sz w:val="36"/>
      <w:szCs w:val="36"/>
      <w:lang w:eastAsia="ar-SA"/>
    </w:rPr>
  </w:style>
  <w:style w:type="character" w:customStyle="1" w:styleId="HeadertextChar">
    <w:name w:val="Header text Char"/>
    <w:basedOn w:val="CoverTitleChar"/>
    <w:link w:val="Headertext"/>
    <w:rsid w:val="00F61235"/>
    <w:rPr>
      <w:rFonts w:asciiTheme="minorHAnsi" w:hAnsiTheme="minorHAnsi" w:cs="Arial"/>
      <w:b w:val="0"/>
      <w:sz w:val="36"/>
      <w:szCs w:val="36"/>
      <w:lang w:eastAsia="ar-SA"/>
    </w:rPr>
  </w:style>
  <w:style w:type="paragraph" w:customStyle="1" w:styleId="LOF">
    <w:name w:val="LOF"/>
    <w:basedOn w:val="TableofFigures"/>
    <w:link w:val="LOFChar"/>
    <w:qFormat/>
    <w:rsid w:val="000D0BA9"/>
  </w:style>
  <w:style w:type="character" w:customStyle="1" w:styleId="TableofFiguresChar">
    <w:name w:val="Table of Figures Char"/>
    <w:basedOn w:val="DefaultParagraphFont"/>
    <w:link w:val="TableofFigures"/>
    <w:uiPriority w:val="99"/>
    <w:rsid w:val="000D0BA9"/>
    <w:rPr>
      <w:rFonts w:ascii="Calibri" w:hAnsi="Calibri"/>
      <w:noProof/>
      <w:lang w:eastAsia="ar-SA"/>
    </w:rPr>
  </w:style>
  <w:style w:type="character" w:customStyle="1" w:styleId="LOFChar">
    <w:name w:val="LOF Char"/>
    <w:basedOn w:val="TableofFiguresChar"/>
    <w:link w:val="LOF"/>
    <w:rsid w:val="000D0BA9"/>
    <w:rPr>
      <w:rFonts w:ascii="Calibri" w:hAnsi="Calibri"/>
      <w:noProof/>
      <w:lang w:eastAsia="ar-SA"/>
    </w:rPr>
  </w:style>
  <w:style w:type="character" w:styleId="HTMLCode">
    <w:name w:val="HTML Code"/>
    <w:basedOn w:val="DefaultParagraphFont"/>
    <w:uiPriority w:val="99"/>
    <w:semiHidden/>
    <w:unhideWhenUsed/>
    <w:rsid w:val="001350DF"/>
    <w:rPr>
      <w:rFonts w:ascii="Courier New" w:eastAsia="Times New Roman" w:hAnsi="Courier New" w:cs="Courier New"/>
      <w:sz w:val="20"/>
      <w:szCs w:val="20"/>
    </w:rPr>
  </w:style>
  <w:style w:type="character" w:customStyle="1" w:styleId="mw-headline">
    <w:name w:val="mw-headline"/>
    <w:basedOn w:val="DefaultParagraphFont"/>
    <w:rsid w:val="001350DF"/>
  </w:style>
  <w:style w:type="character" w:customStyle="1" w:styleId="Heading7Char">
    <w:name w:val="Heading 7 Char"/>
    <w:basedOn w:val="DefaultParagraphFont"/>
    <w:link w:val="Heading7"/>
    <w:rsid w:val="00D10DEC"/>
    <w:rPr>
      <w:rFonts w:ascii="Arial" w:hAnsi="Arial"/>
      <w:b/>
      <w:caps/>
      <w:sz w:val="28"/>
    </w:rPr>
  </w:style>
  <w:style w:type="character" w:customStyle="1" w:styleId="Heading8Char">
    <w:name w:val="Heading 8 Char"/>
    <w:basedOn w:val="DefaultParagraphFont"/>
    <w:rsid w:val="00D10DEC"/>
    <w:rPr>
      <w:rFonts w:ascii="Arial" w:hAnsi="Arial"/>
      <w:b/>
      <w:sz w:val="24"/>
      <w:lang w:eastAsia="ar-SA"/>
    </w:rPr>
  </w:style>
  <w:style w:type="character" w:customStyle="1" w:styleId="Heading9Char">
    <w:name w:val="Heading 9 Char"/>
    <w:basedOn w:val="DefaultParagraphFont"/>
    <w:link w:val="Heading9"/>
    <w:rsid w:val="00E376A0"/>
    <w:rPr>
      <w:rFonts w:ascii="Arial" w:hAnsi="Arial"/>
      <w:b/>
    </w:rPr>
  </w:style>
  <w:style w:type="character" w:customStyle="1" w:styleId="BodyTextChar">
    <w:name w:val="Body Text Char"/>
    <w:basedOn w:val="DefaultParagraphFont"/>
    <w:link w:val="BodyText"/>
    <w:rsid w:val="00E376A0"/>
    <w:rPr>
      <w:rFonts w:ascii="Times" w:hAnsi="Times"/>
      <w:strike/>
      <w:color w:val="FF0000"/>
      <w:lang w:eastAsia="ar-SA"/>
    </w:rPr>
  </w:style>
  <w:style w:type="character" w:customStyle="1" w:styleId="BodyTextIndentChar">
    <w:name w:val="Body Text Indent Char"/>
    <w:basedOn w:val="DefaultParagraphFont"/>
    <w:link w:val="BodyTextIndent"/>
    <w:rsid w:val="00E376A0"/>
    <w:rPr>
      <w:rFonts w:ascii="Calibri" w:hAnsi="Calibri"/>
      <w:lang w:eastAsia="ar-SA"/>
    </w:rPr>
  </w:style>
  <w:style w:type="character" w:customStyle="1" w:styleId="BodyText2Char">
    <w:name w:val="Body Text 2 Char"/>
    <w:basedOn w:val="DefaultParagraphFont"/>
    <w:link w:val="BodyText2"/>
    <w:rsid w:val="00E376A0"/>
    <w:rPr>
      <w:rFonts w:ascii="Calibri" w:hAnsi="Calibri"/>
      <w:color w:val="000000"/>
      <w:szCs w:val="24"/>
      <w:lang w:eastAsia="ar-SA"/>
    </w:rPr>
  </w:style>
  <w:style w:type="character" w:customStyle="1" w:styleId="BodyText3Char">
    <w:name w:val="Body Text 3 Char"/>
    <w:basedOn w:val="DefaultParagraphFont"/>
    <w:link w:val="BodyText3"/>
    <w:rsid w:val="00E376A0"/>
    <w:rPr>
      <w:rFonts w:ascii="Calibri" w:hAnsi="Calibri"/>
      <w:color w:val="000000"/>
      <w:szCs w:val="24"/>
      <w:lang w:eastAsia="ar-SA"/>
    </w:rPr>
  </w:style>
  <w:style w:type="character" w:customStyle="1" w:styleId="BodyTextFirstIndentChar">
    <w:name w:val="Body Text First Indent Char"/>
    <w:basedOn w:val="BodyTextChar"/>
    <w:link w:val="BodyTextFirstIndent"/>
    <w:rsid w:val="00E376A0"/>
    <w:rPr>
      <w:rFonts w:ascii="Times" w:hAnsi="Times"/>
      <w:strike w:val="0"/>
      <w:color w:val="FF0000"/>
      <w:lang w:eastAsia="ar-SA"/>
    </w:rPr>
  </w:style>
  <w:style w:type="character" w:customStyle="1" w:styleId="BodyTextFirstIndent2Char">
    <w:name w:val="Body Text First Indent 2 Char"/>
    <w:basedOn w:val="BodyTextIndentChar"/>
    <w:link w:val="BodyTextFirstIndent2"/>
    <w:rsid w:val="00E376A0"/>
    <w:rPr>
      <w:rFonts w:ascii="Calibri" w:hAnsi="Calibri"/>
      <w:lang w:eastAsia="ar-SA"/>
    </w:rPr>
  </w:style>
  <w:style w:type="character" w:customStyle="1" w:styleId="BodyTextIndent2Char">
    <w:name w:val="Body Text Indent 2 Char"/>
    <w:basedOn w:val="DefaultParagraphFont"/>
    <w:link w:val="BodyTextIndent2"/>
    <w:rsid w:val="00E376A0"/>
    <w:rPr>
      <w:rFonts w:ascii="Calibri" w:hAnsi="Calibri"/>
      <w:lang w:eastAsia="ar-SA"/>
    </w:rPr>
  </w:style>
  <w:style w:type="character" w:customStyle="1" w:styleId="BodyTextIndent3Char">
    <w:name w:val="Body Text Indent 3 Char"/>
    <w:basedOn w:val="DefaultParagraphFont"/>
    <w:link w:val="BodyTextIndent3"/>
    <w:rsid w:val="00E376A0"/>
    <w:rPr>
      <w:rFonts w:ascii="Calibri" w:hAnsi="Calibri"/>
      <w:sz w:val="16"/>
      <w:szCs w:val="16"/>
      <w:lang w:eastAsia="ar-SA"/>
    </w:rPr>
  </w:style>
  <w:style w:type="character" w:customStyle="1" w:styleId="ClosingChar">
    <w:name w:val="Closing Char"/>
    <w:basedOn w:val="DefaultParagraphFont"/>
    <w:link w:val="Closing"/>
    <w:rsid w:val="00E376A0"/>
    <w:rPr>
      <w:rFonts w:ascii="Calibri" w:hAnsi="Calibri"/>
      <w:lang w:eastAsia="ar-SA"/>
    </w:rPr>
  </w:style>
  <w:style w:type="character" w:customStyle="1" w:styleId="CommentTextChar1">
    <w:name w:val="Comment Text Char1"/>
    <w:basedOn w:val="DefaultParagraphFont"/>
    <w:link w:val="CommentText"/>
    <w:rsid w:val="00E376A0"/>
    <w:rPr>
      <w:rFonts w:ascii="Calibri" w:hAnsi="Calibri"/>
      <w:lang w:eastAsia="ar-SA"/>
    </w:rPr>
  </w:style>
  <w:style w:type="character" w:customStyle="1" w:styleId="DateChar">
    <w:name w:val="Date Char"/>
    <w:basedOn w:val="DefaultParagraphFont"/>
    <w:link w:val="Date"/>
    <w:rsid w:val="00E376A0"/>
    <w:rPr>
      <w:rFonts w:ascii="Calibri" w:hAnsi="Calibri"/>
      <w:lang w:eastAsia="ar-SA"/>
    </w:rPr>
  </w:style>
  <w:style w:type="character" w:customStyle="1" w:styleId="DocumentMapChar">
    <w:name w:val="Document Map Char"/>
    <w:basedOn w:val="DefaultParagraphFont"/>
    <w:link w:val="DocumentMap"/>
    <w:rsid w:val="00E376A0"/>
    <w:rPr>
      <w:rFonts w:ascii="Tahoma" w:hAnsi="Tahoma" w:cs="Tahoma"/>
      <w:shd w:val="clear" w:color="auto" w:fill="000080"/>
      <w:lang w:eastAsia="ar-SA"/>
    </w:rPr>
  </w:style>
  <w:style w:type="character" w:customStyle="1" w:styleId="E-mailSignatureChar">
    <w:name w:val="E-mail Signature Char"/>
    <w:basedOn w:val="DefaultParagraphFont"/>
    <w:link w:val="E-mailSignature"/>
    <w:rsid w:val="00E376A0"/>
    <w:rPr>
      <w:rFonts w:ascii="Calibri" w:hAnsi="Calibri"/>
      <w:lang w:eastAsia="ar-SA"/>
    </w:rPr>
  </w:style>
  <w:style w:type="character" w:customStyle="1" w:styleId="EndnoteTextChar">
    <w:name w:val="Endnote Text Char"/>
    <w:basedOn w:val="DefaultParagraphFont"/>
    <w:link w:val="EndnoteText"/>
    <w:rsid w:val="00E376A0"/>
    <w:rPr>
      <w:rFonts w:ascii="Calibri" w:hAnsi="Calibri"/>
      <w:lang w:eastAsia="ar-SA"/>
    </w:rPr>
  </w:style>
  <w:style w:type="character" w:customStyle="1" w:styleId="FootnoteTextChar">
    <w:name w:val="Footnote Text Char"/>
    <w:basedOn w:val="DefaultParagraphFont"/>
    <w:link w:val="FootnoteText"/>
    <w:rsid w:val="00E376A0"/>
    <w:rPr>
      <w:rFonts w:ascii="Calibri" w:hAnsi="Calibri"/>
      <w:lang w:eastAsia="ar-SA"/>
    </w:rPr>
  </w:style>
  <w:style w:type="character" w:customStyle="1" w:styleId="HTMLAddressChar">
    <w:name w:val="HTML Address Char"/>
    <w:basedOn w:val="DefaultParagraphFont"/>
    <w:link w:val="HTMLAddress"/>
    <w:rsid w:val="00E376A0"/>
    <w:rPr>
      <w:rFonts w:ascii="Calibri" w:hAnsi="Calibri"/>
      <w:i/>
      <w:iCs/>
      <w:lang w:eastAsia="ar-SA"/>
    </w:rPr>
  </w:style>
  <w:style w:type="character" w:customStyle="1" w:styleId="HTMLPreformattedChar">
    <w:name w:val="HTML Preformatted Char"/>
    <w:basedOn w:val="DefaultParagraphFont"/>
    <w:link w:val="HTMLPreformatted"/>
    <w:rsid w:val="00E376A0"/>
    <w:rPr>
      <w:rFonts w:ascii="Courier New" w:hAnsi="Courier New" w:cs="Courier New"/>
      <w:lang w:eastAsia="ar-SA"/>
    </w:rPr>
  </w:style>
  <w:style w:type="character" w:customStyle="1" w:styleId="MacroTextChar">
    <w:name w:val="Macro Text Char"/>
    <w:basedOn w:val="DefaultParagraphFont"/>
    <w:link w:val="MacroText"/>
    <w:rsid w:val="00E376A0"/>
    <w:rPr>
      <w:rFonts w:ascii="Courier New" w:hAnsi="Courier New" w:cs="Courier New"/>
    </w:rPr>
  </w:style>
  <w:style w:type="character" w:customStyle="1" w:styleId="MessageHeaderChar">
    <w:name w:val="Message Header Char"/>
    <w:basedOn w:val="DefaultParagraphFont"/>
    <w:link w:val="MessageHeader"/>
    <w:rsid w:val="00E376A0"/>
    <w:rPr>
      <w:rFonts w:ascii="Arial" w:hAnsi="Arial" w:cs="Arial"/>
      <w:szCs w:val="24"/>
      <w:shd w:val="clear" w:color="auto" w:fill="CCCCCC"/>
      <w:lang w:eastAsia="ar-SA"/>
    </w:rPr>
  </w:style>
  <w:style w:type="character" w:customStyle="1" w:styleId="NoteHeadingChar">
    <w:name w:val="Note Heading Char"/>
    <w:aliases w:val="Note text Char"/>
    <w:basedOn w:val="DefaultParagraphFont"/>
    <w:link w:val="NoteHeading"/>
    <w:rsid w:val="00E376A0"/>
    <w:rPr>
      <w:rFonts w:ascii="Calibri" w:hAnsi="Calibri"/>
      <w:lang w:eastAsia="ar-SA"/>
    </w:rPr>
  </w:style>
  <w:style w:type="character" w:customStyle="1" w:styleId="PlainTextChar">
    <w:name w:val="Plain Text Char"/>
    <w:basedOn w:val="DefaultParagraphFont"/>
    <w:link w:val="PlainText"/>
    <w:rsid w:val="00E376A0"/>
    <w:rPr>
      <w:rFonts w:ascii="Courier New" w:hAnsi="Courier New" w:cs="Courier New"/>
      <w:lang w:eastAsia="ar-SA"/>
    </w:rPr>
  </w:style>
  <w:style w:type="character" w:customStyle="1" w:styleId="SalutationChar">
    <w:name w:val="Salutation Char"/>
    <w:basedOn w:val="DefaultParagraphFont"/>
    <w:link w:val="Salutation"/>
    <w:rsid w:val="00E376A0"/>
    <w:rPr>
      <w:rFonts w:ascii="Calibri" w:hAnsi="Calibri"/>
      <w:lang w:eastAsia="ar-SA"/>
    </w:rPr>
  </w:style>
  <w:style w:type="character" w:customStyle="1" w:styleId="SignatureChar">
    <w:name w:val="Signature Char"/>
    <w:basedOn w:val="DefaultParagraphFont"/>
    <w:link w:val="Signature"/>
    <w:rsid w:val="00E376A0"/>
    <w:rPr>
      <w:rFonts w:ascii="Calibri" w:hAnsi="Calibri"/>
      <w:lang w:eastAsia="ar-SA"/>
    </w:rPr>
  </w:style>
  <w:style w:type="character" w:customStyle="1" w:styleId="CommentSubjectChar1">
    <w:name w:val="Comment Subject Char1"/>
    <w:basedOn w:val="CommentTextChar1"/>
    <w:link w:val="CommentSubject"/>
    <w:rsid w:val="00E376A0"/>
    <w:rPr>
      <w:rFonts w:ascii="Calibri" w:hAnsi="Calibri"/>
      <w:b/>
      <w:bCs/>
      <w:lang w:eastAsia="ar-SA"/>
    </w:rPr>
  </w:style>
  <w:style w:type="character" w:customStyle="1" w:styleId="BalloonTextChar1">
    <w:name w:val="Balloon Text Char1"/>
    <w:basedOn w:val="DefaultParagraphFont"/>
    <w:link w:val="BalloonText"/>
    <w:rsid w:val="00E376A0"/>
    <w:rPr>
      <w:rFonts w:ascii="Lucida Grande" w:hAnsi="Lucida Grande"/>
      <w:sz w:val="18"/>
      <w:szCs w:val="18"/>
      <w:lang w:eastAsia="ar-SA"/>
    </w:rPr>
  </w:style>
  <w:style w:type="character" w:customStyle="1" w:styleId="Heading1Char1">
    <w:name w:val="Heading 1 Char1"/>
    <w:basedOn w:val="DefaultParagraphFont"/>
    <w:rsid w:val="00A77586"/>
    <w:rPr>
      <w:rFonts w:ascii="Arial" w:hAnsi="Arial"/>
      <w:b/>
      <w:sz w:val="24"/>
      <w:lang w:eastAsia="ar-SA"/>
    </w:rPr>
  </w:style>
  <w:style w:type="character" w:customStyle="1" w:styleId="Heading2Char1">
    <w:name w:val="Heading 2 Char1"/>
    <w:basedOn w:val="DefaultParagraphFont"/>
    <w:rsid w:val="00A77586"/>
    <w:rPr>
      <w:rFonts w:ascii="Arial" w:eastAsiaTheme="majorEastAsia" w:hAnsi="Arial" w:cs="Arial"/>
      <w:b/>
      <w:bCs/>
      <w:lang w:eastAsia="ar-SA"/>
    </w:rPr>
  </w:style>
  <w:style w:type="character" w:customStyle="1" w:styleId="Heading1Char2">
    <w:name w:val="Heading 1 Char2"/>
    <w:basedOn w:val="DefaultParagraphFont"/>
    <w:rsid w:val="008724C1"/>
    <w:rPr>
      <w:rFonts w:ascii="Arial" w:eastAsiaTheme="majorEastAsia" w:hAnsi="Arial" w:cs="Arial"/>
      <w:b/>
      <w:bCs/>
      <w:sz w:val="24"/>
      <w:szCs w:val="24"/>
    </w:rPr>
  </w:style>
  <w:style w:type="character" w:customStyle="1" w:styleId="Heading2Char2">
    <w:name w:val="Heading 2 Char2"/>
    <w:basedOn w:val="DefaultParagraphFont"/>
    <w:rsid w:val="00AF3D1C"/>
    <w:rPr>
      <w:rFonts w:ascii="Arial" w:eastAsiaTheme="majorEastAsia" w:hAnsi="Arial" w:cs="Arial"/>
      <w:b/>
      <w:bCs/>
    </w:rPr>
  </w:style>
  <w:style w:type="character" w:customStyle="1" w:styleId="Heading2Char3">
    <w:name w:val="Heading 2 Char3"/>
    <w:basedOn w:val="DefaultParagraphFont"/>
    <w:link w:val="Heading2"/>
    <w:rsid w:val="00155C6D"/>
    <w:rPr>
      <w:rFonts w:ascii="Arial" w:eastAsiaTheme="majorEastAsia" w:hAnsi="Arial" w:cs="Arial"/>
      <w:b/>
      <w:bCs/>
    </w:rPr>
  </w:style>
  <w:style w:type="character" w:customStyle="1" w:styleId="Heading1Char3">
    <w:name w:val="Heading 1 Char3"/>
    <w:basedOn w:val="DefaultParagraphFont"/>
    <w:rsid w:val="000B375A"/>
    <w:rPr>
      <w:rFonts w:ascii="Arial" w:eastAsiaTheme="majorEastAsia" w:hAnsi="Arial" w:cs="Arial"/>
      <w:b/>
      <w:bCs/>
      <w:sz w:val="24"/>
      <w:szCs w:val="24"/>
    </w:rPr>
  </w:style>
  <w:style w:type="character" w:customStyle="1" w:styleId="Heading8Char1">
    <w:name w:val="Heading 8 Char1"/>
    <w:basedOn w:val="DefaultParagraphFont"/>
    <w:link w:val="Heading8"/>
    <w:rsid w:val="000143BD"/>
    <w:rPr>
      <w:rFonts w:asciiTheme="majorHAnsi" w:eastAsiaTheme="majorEastAsia" w:hAnsiTheme="majorHAnsi" w:cstheme="majorBidi"/>
      <w:color w:val="404040" w:themeColor="text1" w:themeTint="BF"/>
    </w:rPr>
  </w:style>
  <w:style w:type="character" w:customStyle="1" w:styleId="Heading1Char4">
    <w:name w:val="Heading 1 Char4"/>
    <w:basedOn w:val="DefaultParagraphFont"/>
    <w:link w:val="Heading1"/>
    <w:rsid w:val="00155C6D"/>
    <w:rPr>
      <w:rFonts w:ascii="Arial" w:eastAsiaTheme="majorEastAsia"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358235">
      <w:bodyDiv w:val="1"/>
      <w:marLeft w:val="0"/>
      <w:marRight w:val="0"/>
      <w:marTop w:val="0"/>
      <w:marBottom w:val="0"/>
      <w:divBdr>
        <w:top w:val="none" w:sz="0" w:space="0" w:color="auto"/>
        <w:left w:val="none" w:sz="0" w:space="0" w:color="auto"/>
        <w:bottom w:val="none" w:sz="0" w:space="0" w:color="auto"/>
        <w:right w:val="none" w:sz="0" w:space="0" w:color="auto"/>
      </w:divBdr>
      <w:divsChild>
        <w:div w:id="1767536102">
          <w:marLeft w:val="0"/>
          <w:marRight w:val="0"/>
          <w:marTop w:val="0"/>
          <w:marBottom w:val="300"/>
          <w:divBdr>
            <w:top w:val="none" w:sz="0" w:space="0" w:color="auto"/>
            <w:left w:val="none" w:sz="0" w:space="0" w:color="auto"/>
            <w:bottom w:val="none" w:sz="0" w:space="0" w:color="auto"/>
            <w:right w:val="none" w:sz="0" w:space="0" w:color="auto"/>
          </w:divBdr>
          <w:divsChild>
            <w:div w:id="931428496">
              <w:marLeft w:val="0"/>
              <w:marRight w:val="0"/>
              <w:marTop w:val="0"/>
              <w:marBottom w:val="0"/>
              <w:divBdr>
                <w:top w:val="none" w:sz="0" w:space="0" w:color="auto"/>
                <w:left w:val="none" w:sz="0" w:space="0" w:color="auto"/>
                <w:bottom w:val="none" w:sz="0" w:space="0" w:color="auto"/>
                <w:right w:val="none" w:sz="0" w:space="0" w:color="auto"/>
              </w:divBdr>
            </w:div>
            <w:div w:id="1112674554">
              <w:marLeft w:val="0"/>
              <w:marRight w:val="0"/>
              <w:marTop w:val="0"/>
              <w:marBottom w:val="0"/>
              <w:divBdr>
                <w:top w:val="none" w:sz="0" w:space="0" w:color="auto"/>
                <w:left w:val="none" w:sz="0" w:space="0" w:color="auto"/>
                <w:bottom w:val="none" w:sz="0" w:space="0" w:color="auto"/>
                <w:right w:val="none" w:sz="0" w:space="0" w:color="auto"/>
              </w:divBdr>
              <w:divsChild>
                <w:div w:id="2021851701">
                  <w:marLeft w:val="0"/>
                  <w:marRight w:val="0"/>
                  <w:marTop w:val="0"/>
                  <w:marBottom w:val="0"/>
                  <w:divBdr>
                    <w:top w:val="none" w:sz="0" w:space="0" w:color="auto"/>
                    <w:left w:val="none" w:sz="0" w:space="0" w:color="auto"/>
                    <w:bottom w:val="none" w:sz="0" w:space="0" w:color="auto"/>
                    <w:right w:val="none" w:sz="0" w:space="0" w:color="auto"/>
                  </w:divBdr>
                </w:div>
              </w:divsChild>
            </w:div>
            <w:div w:id="13989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4044">
      <w:bodyDiv w:val="1"/>
      <w:marLeft w:val="0"/>
      <w:marRight w:val="0"/>
      <w:marTop w:val="0"/>
      <w:marBottom w:val="0"/>
      <w:divBdr>
        <w:top w:val="none" w:sz="0" w:space="0" w:color="auto"/>
        <w:left w:val="none" w:sz="0" w:space="0" w:color="auto"/>
        <w:bottom w:val="none" w:sz="0" w:space="0" w:color="auto"/>
        <w:right w:val="none" w:sz="0" w:space="0" w:color="auto"/>
      </w:divBdr>
      <w:divsChild>
        <w:div w:id="610014841">
          <w:marLeft w:val="0"/>
          <w:marRight w:val="0"/>
          <w:marTop w:val="0"/>
          <w:marBottom w:val="0"/>
          <w:divBdr>
            <w:top w:val="none" w:sz="0" w:space="0" w:color="auto"/>
            <w:left w:val="none" w:sz="0" w:space="0" w:color="auto"/>
            <w:bottom w:val="none" w:sz="0" w:space="0" w:color="auto"/>
            <w:right w:val="none" w:sz="0" w:space="0" w:color="auto"/>
          </w:divBdr>
        </w:div>
        <w:div w:id="593055502">
          <w:marLeft w:val="0"/>
          <w:marRight w:val="0"/>
          <w:marTop w:val="0"/>
          <w:marBottom w:val="0"/>
          <w:divBdr>
            <w:top w:val="none" w:sz="0" w:space="0" w:color="auto"/>
            <w:left w:val="none" w:sz="0" w:space="0" w:color="auto"/>
            <w:bottom w:val="none" w:sz="0" w:space="0" w:color="auto"/>
            <w:right w:val="none" w:sz="0" w:space="0" w:color="auto"/>
          </w:divBdr>
          <w:divsChild>
            <w:div w:id="86076404">
              <w:marLeft w:val="0"/>
              <w:marRight w:val="0"/>
              <w:marTop w:val="0"/>
              <w:marBottom w:val="0"/>
              <w:divBdr>
                <w:top w:val="none" w:sz="0" w:space="0" w:color="auto"/>
                <w:left w:val="none" w:sz="0" w:space="0" w:color="auto"/>
                <w:bottom w:val="none" w:sz="0" w:space="0" w:color="auto"/>
                <w:right w:val="none" w:sz="0" w:space="0" w:color="auto"/>
              </w:divBdr>
              <w:divsChild>
                <w:div w:id="678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79875">
          <w:marLeft w:val="0"/>
          <w:marRight w:val="0"/>
          <w:marTop w:val="0"/>
          <w:marBottom w:val="0"/>
          <w:divBdr>
            <w:top w:val="none" w:sz="0" w:space="0" w:color="auto"/>
            <w:left w:val="none" w:sz="0" w:space="0" w:color="auto"/>
            <w:bottom w:val="none" w:sz="0" w:space="0" w:color="auto"/>
            <w:right w:val="none" w:sz="0" w:space="0" w:color="auto"/>
          </w:divBdr>
          <w:divsChild>
            <w:div w:id="872764325">
              <w:marLeft w:val="0"/>
              <w:marRight w:val="0"/>
              <w:marTop w:val="0"/>
              <w:marBottom w:val="0"/>
              <w:divBdr>
                <w:top w:val="none" w:sz="0" w:space="0" w:color="auto"/>
                <w:left w:val="none" w:sz="0" w:space="0" w:color="auto"/>
                <w:bottom w:val="none" w:sz="0" w:space="0" w:color="auto"/>
                <w:right w:val="none" w:sz="0" w:space="0" w:color="auto"/>
              </w:divBdr>
              <w:divsChild>
                <w:div w:id="2062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94894">
          <w:marLeft w:val="0"/>
          <w:marRight w:val="0"/>
          <w:marTop w:val="0"/>
          <w:marBottom w:val="0"/>
          <w:divBdr>
            <w:top w:val="none" w:sz="0" w:space="0" w:color="auto"/>
            <w:left w:val="none" w:sz="0" w:space="0" w:color="auto"/>
            <w:bottom w:val="none" w:sz="0" w:space="0" w:color="auto"/>
            <w:right w:val="none" w:sz="0" w:space="0" w:color="auto"/>
          </w:divBdr>
          <w:divsChild>
            <w:div w:id="1827042771">
              <w:marLeft w:val="0"/>
              <w:marRight w:val="0"/>
              <w:marTop w:val="0"/>
              <w:marBottom w:val="0"/>
              <w:divBdr>
                <w:top w:val="none" w:sz="0" w:space="0" w:color="auto"/>
                <w:left w:val="none" w:sz="0" w:space="0" w:color="auto"/>
                <w:bottom w:val="none" w:sz="0" w:space="0" w:color="auto"/>
                <w:right w:val="none" w:sz="0" w:space="0" w:color="auto"/>
              </w:divBdr>
              <w:divsChild>
                <w:div w:id="4095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0111">
          <w:marLeft w:val="0"/>
          <w:marRight w:val="0"/>
          <w:marTop w:val="0"/>
          <w:marBottom w:val="0"/>
          <w:divBdr>
            <w:top w:val="none" w:sz="0" w:space="0" w:color="auto"/>
            <w:left w:val="none" w:sz="0" w:space="0" w:color="auto"/>
            <w:bottom w:val="none" w:sz="0" w:space="0" w:color="auto"/>
            <w:right w:val="none" w:sz="0" w:space="0" w:color="auto"/>
          </w:divBdr>
          <w:divsChild>
            <w:div w:id="1003044626">
              <w:marLeft w:val="0"/>
              <w:marRight w:val="0"/>
              <w:marTop w:val="0"/>
              <w:marBottom w:val="0"/>
              <w:divBdr>
                <w:top w:val="none" w:sz="0" w:space="0" w:color="auto"/>
                <w:left w:val="none" w:sz="0" w:space="0" w:color="auto"/>
                <w:bottom w:val="none" w:sz="0" w:space="0" w:color="auto"/>
                <w:right w:val="none" w:sz="0" w:space="0" w:color="auto"/>
              </w:divBdr>
              <w:divsChild>
                <w:div w:id="118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9738">
      <w:bodyDiv w:val="1"/>
      <w:marLeft w:val="0"/>
      <w:marRight w:val="0"/>
      <w:marTop w:val="0"/>
      <w:marBottom w:val="0"/>
      <w:divBdr>
        <w:top w:val="none" w:sz="0" w:space="0" w:color="auto"/>
        <w:left w:val="none" w:sz="0" w:space="0" w:color="auto"/>
        <w:bottom w:val="none" w:sz="0" w:space="0" w:color="auto"/>
        <w:right w:val="none" w:sz="0" w:space="0" w:color="auto"/>
      </w:divBdr>
      <w:divsChild>
        <w:div w:id="1916695352">
          <w:marLeft w:val="0"/>
          <w:marRight w:val="0"/>
          <w:marTop w:val="0"/>
          <w:marBottom w:val="0"/>
          <w:divBdr>
            <w:top w:val="none" w:sz="0" w:space="0" w:color="auto"/>
            <w:left w:val="none" w:sz="0" w:space="0" w:color="auto"/>
            <w:bottom w:val="none" w:sz="0" w:space="0" w:color="auto"/>
            <w:right w:val="none" w:sz="0" w:space="0" w:color="auto"/>
          </w:divBdr>
          <w:divsChild>
            <w:div w:id="318655723">
              <w:marLeft w:val="0"/>
              <w:marRight w:val="0"/>
              <w:marTop w:val="0"/>
              <w:marBottom w:val="0"/>
              <w:divBdr>
                <w:top w:val="none" w:sz="0" w:space="0" w:color="auto"/>
                <w:left w:val="none" w:sz="0" w:space="0" w:color="auto"/>
                <w:bottom w:val="none" w:sz="0" w:space="0" w:color="auto"/>
                <w:right w:val="none" w:sz="0" w:space="0" w:color="auto"/>
              </w:divBdr>
              <w:divsChild>
                <w:div w:id="14350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8221">
          <w:marLeft w:val="0"/>
          <w:marRight w:val="0"/>
          <w:marTop w:val="0"/>
          <w:marBottom w:val="0"/>
          <w:divBdr>
            <w:top w:val="none" w:sz="0" w:space="0" w:color="auto"/>
            <w:left w:val="none" w:sz="0" w:space="0" w:color="auto"/>
            <w:bottom w:val="none" w:sz="0" w:space="0" w:color="auto"/>
            <w:right w:val="none" w:sz="0" w:space="0" w:color="auto"/>
          </w:divBdr>
          <w:divsChild>
            <w:div w:id="847984801">
              <w:marLeft w:val="0"/>
              <w:marRight w:val="0"/>
              <w:marTop w:val="0"/>
              <w:marBottom w:val="0"/>
              <w:divBdr>
                <w:top w:val="none" w:sz="0" w:space="0" w:color="auto"/>
                <w:left w:val="none" w:sz="0" w:space="0" w:color="auto"/>
                <w:bottom w:val="none" w:sz="0" w:space="0" w:color="auto"/>
                <w:right w:val="none" w:sz="0" w:space="0" w:color="auto"/>
              </w:divBdr>
              <w:divsChild>
                <w:div w:id="11327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yperlink" Target="http://aerowiki/aerodiags/index.php/File:Status_page_2.JPG" TargetMode="External"/><Relationship Id="rId84" Type="http://schemas.openxmlformats.org/officeDocument/2006/relationships/image" Target="media/image43.emf"/><Relationship Id="rId89" Type="http://schemas.openxmlformats.org/officeDocument/2006/relationships/image" Target="media/image4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aerowiki/aerodiags/index.php/File:Command_Prompt_Window.JPG" TargetMode="External"/><Relationship Id="rId107" Type="http://schemas.openxmlformats.org/officeDocument/2006/relationships/image" Target="media/image63.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hyperlink" Target="http://aerowiki/aerodiags/index.php/File:Ping_command_and_response.JPG" TargetMode="External"/><Relationship Id="rId37" Type="http://schemas.openxmlformats.org/officeDocument/2006/relationships/header" Target="header2.xml"/><Relationship Id="rId40" Type="http://schemas.openxmlformats.org/officeDocument/2006/relationships/image" Target="media/image21.jpg"/><Relationship Id="rId45" Type="http://schemas.openxmlformats.org/officeDocument/2006/relationships/image" Target="media/image23.png"/><Relationship Id="rId53" Type="http://schemas.openxmlformats.org/officeDocument/2006/relationships/image" Target="media/image26.jpeg"/><Relationship Id="rId58" Type="http://schemas.microsoft.com/office/2007/relationships/hdphoto" Target="media/hdphoto10.wdp"/><Relationship Id="rId66" Type="http://schemas.openxmlformats.org/officeDocument/2006/relationships/image" Target="media/image34.jpeg"/><Relationship Id="rId74" Type="http://schemas.microsoft.com/office/2007/relationships/hdphoto" Target="media/hdphoto16.wdp"/><Relationship Id="rId79" Type="http://schemas.openxmlformats.org/officeDocument/2006/relationships/image" Target="media/image40.emf"/><Relationship Id="rId87" Type="http://schemas.openxmlformats.org/officeDocument/2006/relationships/image" Target="media/image46.png"/><Relationship Id="rId102" Type="http://schemas.microsoft.com/office/2007/relationships/hdphoto" Target="media/hdphoto20.wdp"/><Relationship Id="rId110"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2.jpeg"/><Relationship Id="rId90" Type="http://schemas.openxmlformats.org/officeDocument/2006/relationships/image" Target="media/image49.jpeg"/><Relationship Id="rId95" Type="http://schemas.openxmlformats.org/officeDocument/2006/relationships/image" Target="media/image54.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jpeg"/><Relationship Id="rId35" Type="http://schemas.microsoft.com/office/2007/relationships/hdphoto" Target="media/hdphoto4.wdp"/><Relationship Id="rId43" Type="http://schemas.microsoft.com/office/2007/relationships/hdphoto" Target="media/hdphoto5.wdp"/><Relationship Id="rId48" Type="http://schemas.microsoft.com/office/2007/relationships/hdphoto" Target="media/hdphoto7.wdp"/><Relationship Id="rId56" Type="http://schemas.microsoft.com/office/2007/relationships/hdphoto" Target="media/hdphoto9.wdp"/><Relationship Id="rId64" Type="http://schemas.openxmlformats.org/officeDocument/2006/relationships/image" Target="media/image33.jpeg"/><Relationship Id="rId69" Type="http://schemas.openxmlformats.org/officeDocument/2006/relationships/image" Target="media/image35.jpeg"/><Relationship Id="rId77" Type="http://schemas.openxmlformats.org/officeDocument/2006/relationships/image" Target="media/image38.emf"/><Relationship Id="rId100" Type="http://schemas.microsoft.com/office/2007/relationships/hdphoto" Target="media/hdphoto19.wdp"/><Relationship Id="rId105" Type="http://schemas.openxmlformats.org/officeDocument/2006/relationships/image" Target="media/image61.png"/><Relationship Id="rId113" Type="http://schemas.openxmlformats.org/officeDocument/2006/relationships/theme" Target="theme/theme1.xml"/><Relationship Id="rId8" Type="http://schemas.openxmlformats.org/officeDocument/2006/relationships/endnotes" Target="endnotes.xml"/><Relationship Id="rId51" Type="http://schemas.microsoft.com/office/2007/relationships/hdphoto" Target="media/hdphoto8.wdp"/><Relationship Id="rId72" Type="http://schemas.microsoft.com/office/2007/relationships/hdphoto" Target="media/hdphoto15.wdp"/><Relationship Id="rId80" Type="http://schemas.openxmlformats.org/officeDocument/2006/relationships/image" Target="media/image41.jpe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microsoft.com/office/2007/relationships/hdphoto" Target="media/hdphoto2.wdp"/><Relationship Id="rId33" Type="http://schemas.openxmlformats.org/officeDocument/2006/relationships/image" Target="media/image17.jpeg"/><Relationship Id="rId38" Type="http://schemas.openxmlformats.org/officeDocument/2006/relationships/header" Target="header3.xml"/><Relationship Id="rId46" Type="http://schemas.microsoft.com/office/2007/relationships/hdphoto" Target="media/hdphoto6.wdp"/><Relationship Id="rId59" Type="http://schemas.openxmlformats.org/officeDocument/2006/relationships/image" Target="media/image29.png"/><Relationship Id="rId67" Type="http://schemas.microsoft.com/office/2007/relationships/hdphoto" Target="media/hdphoto13.wdp"/><Relationship Id="rId103" Type="http://schemas.openxmlformats.org/officeDocument/2006/relationships/image" Target="media/image59.png"/><Relationship Id="rId108" Type="http://schemas.openxmlformats.org/officeDocument/2006/relationships/image" Target="media/image64.png"/><Relationship Id="rId20" Type="http://schemas.openxmlformats.org/officeDocument/2006/relationships/image" Target="media/image9.jpeg"/><Relationship Id="rId41" Type="http://schemas.openxmlformats.org/officeDocument/2006/relationships/hyperlink" Target="http://aerowiki/aerodiags/index.php/File:System_Installation_page.JPG" TargetMode="External"/><Relationship Id="rId54" Type="http://schemas.openxmlformats.org/officeDocument/2006/relationships/hyperlink" Target="http://aerowiki/aerodiags/index.php/File:Website_home_page.JPG" TargetMode="External"/><Relationship Id="rId62" Type="http://schemas.openxmlformats.org/officeDocument/2006/relationships/image" Target="media/image31.png"/><Relationship Id="rId70" Type="http://schemas.microsoft.com/office/2007/relationships/hdphoto" Target="media/hdphoto14.wdp"/><Relationship Id="rId75" Type="http://schemas.openxmlformats.org/officeDocument/2006/relationships/header" Target="header4.xml"/><Relationship Id="rId83" Type="http://schemas.microsoft.com/office/2007/relationships/hdphoto" Target="media/hdphoto18.wdp"/><Relationship Id="rId88" Type="http://schemas.openxmlformats.org/officeDocument/2006/relationships/image" Target="media/image47.png"/><Relationship Id="rId91" Type="http://schemas.openxmlformats.org/officeDocument/2006/relationships/image" Target="media/image50.jpeg"/><Relationship Id="rId96" Type="http://schemas.openxmlformats.org/officeDocument/2006/relationships/image" Target="media/image55.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aerowiki/aerodiags/index.php/File:Navigation_Data_Display.JPG"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aerowiki/aerodiags/index.php/File:Status_page_1.JPG" TargetMode="External"/><Relationship Id="rId57" Type="http://schemas.openxmlformats.org/officeDocument/2006/relationships/image" Target="media/image28.png"/><Relationship Id="rId106" Type="http://schemas.openxmlformats.org/officeDocument/2006/relationships/image" Target="media/image62.png"/><Relationship Id="rId10" Type="http://schemas.openxmlformats.org/officeDocument/2006/relationships/header" Target="header1.xml"/><Relationship Id="rId31" Type="http://schemas.microsoft.com/office/2007/relationships/hdphoto" Target="media/hdphoto3.wdp"/><Relationship Id="rId44" Type="http://schemas.openxmlformats.org/officeDocument/2006/relationships/hyperlink" Target="http://aerowiki/aerodiags/index.php/File:System_Configuration_page.JPG" TargetMode="External"/><Relationship Id="rId52" Type="http://schemas.openxmlformats.org/officeDocument/2006/relationships/hyperlink" Target="http://aerowiki/aerodiags/index.php/File:Caution.jpg" TargetMode="External"/><Relationship Id="rId60" Type="http://schemas.microsoft.com/office/2007/relationships/hdphoto" Target="media/hdphoto11.wdp"/><Relationship Id="rId65" Type="http://schemas.microsoft.com/office/2007/relationships/hdphoto" Target="media/hdphoto12.wdp"/><Relationship Id="rId73" Type="http://schemas.openxmlformats.org/officeDocument/2006/relationships/image" Target="media/image37.png"/><Relationship Id="rId78" Type="http://schemas.openxmlformats.org/officeDocument/2006/relationships/image" Target="media/image39.emf"/><Relationship Id="rId81" Type="http://schemas.microsoft.com/office/2007/relationships/hdphoto" Target="media/hdphoto17.wdp"/><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g"/><Relationship Id="rId18"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65.png"/><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header" Target="header5.xml"/><Relationship Id="rId97" Type="http://schemas.openxmlformats.org/officeDocument/2006/relationships/image" Target="media/image56.png"/><Relationship Id="rId104"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utchinson\AppData\Roaming\Microsoft\Templates\AeroSat%20General%20Template%20-%20%20draft%20-%20K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28EDA-14A8-4620-A076-ABCC8BBD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AeroSat General Template -  draft - KH.dotx</Template>
  <TotalTime>1</TotalTime>
  <Pages>81</Pages>
  <Words>19057</Words>
  <Characters>108630</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000-130-160 UM USER MANUAL, SATCOM SYSTEM, HR133/HR160 REV 2</vt:lpstr>
    </vt:vector>
  </TitlesOfParts>
  <Company>AeroSat Avionics LLC</Company>
  <LinksUpToDate>false</LinksUpToDate>
  <CharactersWithSpaces>127433</CharactersWithSpaces>
  <SharedDoc>false</SharedDoc>
  <HLinks>
    <vt:vector size="594" baseType="variant">
      <vt:variant>
        <vt:i4>7667716</vt:i4>
      </vt:variant>
      <vt:variant>
        <vt:i4>1308</vt:i4>
      </vt:variant>
      <vt:variant>
        <vt:i4>0</vt:i4>
      </vt:variant>
      <vt:variant>
        <vt:i4>5</vt:i4>
      </vt:variant>
      <vt:variant>
        <vt:lpwstr>http://en.wikipedia.org/wiki/Antenna_boresight</vt:lpwstr>
      </vt:variant>
      <vt:variant>
        <vt:lpwstr/>
      </vt:variant>
      <vt:variant>
        <vt:i4>1507389</vt:i4>
      </vt:variant>
      <vt:variant>
        <vt:i4>590</vt:i4>
      </vt:variant>
      <vt:variant>
        <vt:i4>0</vt:i4>
      </vt:variant>
      <vt:variant>
        <vt:i4>5</vt:i4>
      </vt:variant>
      <vt:variant>
        <vt:lpwstr/>
      </vt:variant>
      <vt:variant>
        <vt:lpwstr>_Toc415646812</vt:lpwstr>
      </vt:variant>
      <vt:variant>
        <vt:i4>1507389</vt:i4>
      </vt:variant>
      <vt:variant>
        <vt:i4>584</vt:i4>
      </vt:variant>
      <vt:variant>
        <vt:i4>0</vt:i4>
      </vt:variant>
      <vt:variant>
        <vt:i4>5</vt:i4>
      </vt:variant>
      <vt:variant>
        <vt:lpwstr/>
      </vt:variant>
      <vt:variant>
        <vt:lpwstr>_Toc415646811</vt:lpwstr>
      </vt:variant>
      <vt:variant>
        <vt:i4>1507389</vt:i4>
      </vt:variant>
      <vt:variant>
        <vt:i4>578</vt:i4>
      </vt:variant>
      <vt:variant>
        <vt:i4>0</vt:i4>
      </vt:variant>
      <vt:variant>
        <vt:i4>5</vt:i4>
      </vt:variant>
      <vt:variant>
        <vt:lpwstr/>
      </vt:variant>
      <vt:variant>
        <vt:lpwstr>_Toc415646810</vt:lpwstr>
      </vt:variant>
      <vt:variant>
        <vt:i4>1441853</vt:i4>
      </vt:variant>
      <vt:variant>
        <vt:i4>572</vt:i4>
      </vt:variant>
      <vt:variant>
        <vt:i4>0</vt:i4>
      </vt:variant>
      <vt:variant>
        <vt:i4>5</vt:i4>
      </vt:variant>
      <vt:variant>
        <vt:lpwstr/>
      </vt:variant>
      <vt:variant>
        <vt:lpwstr>_Toc415646809</vt:lpwstr>
      </vt:variant>
      <vt:variant>
        <vt:i4>1441853</vt:i4>
      </vt:variant>
      <vt:variant>
        <vt:i4>563</vt:i4>
      </vt:variant>
      <vt:variant>
        <vt:i4>0</vt:i4>
      </vt:variant>
      <vt:variant>
        <vt:i4>5</vt:i4>
      </vt:variant>
      <vt:variant>
        <vt:lpwstr/>
      </vt:variant>
      <vt:variant>
        <vt:lpwstr>_Toc415646808</vt:lpwstr>
      </vt:variant>
      <vt:variant>
        <vt:i4>1441853</vt:i4>
      </vt:variant>
      <vt:variant>
        <vt:i4>557</vt:i4>
      </vt:variant>
      <vt:variant>
        <vt:i4>0</vt:i4>
      </vt:variant>
      <vt:variant>
        <vt:i4>5</vt:i4>
      </vt:variant>
      <vt:variant>
        <vt:lpwstr/>
      </vt:variant>
      <vt:variant>
        <vt:lpwstr>_Toc415646807</vt:lpwstr>
      </vt:variant>
      <vt:variant>
        <vt:i4>1441853</vt:i4>
      </vt:variant>
      <vt:variant>
        <vt:i4>551</vt:i4>
      </vt:variant>
      <vt:variant>
        <vt:i4>0</vt:i4>
      </vt:variant>
      <vt:variant>
        <vt:i4>5</vt:i4>
      </vt:variant>
      <vt:variant>
        <vt:lpwstr/>
      </vt:variant>
      <vt:variant>
        <vt:lpwstr>_Toc415646806</vt:lpwstr>
      </vt:variant>
      <vt:variant>
        <vt:i4>1441853</vt:i4>
      </vt:variant>
      <vt:variant>
        <vt:i4>545</vt:i4>
      </vt:variant>
      <vt:variant>
        <vt:i4>0</vt:i4>
      </vt:variant>
      <vt:variant>
        <vt:i4>5</vt:i4>
      </vt:variant>
      <vt:variant>
        <vt:lpwstr/>
      </vt:variant>
      <vt:variant>
        <vt:lpwstr>_Toc415646805</vt:lpwstr>
      </vt:variant>
      <vt:variant>
        <vt:i4>1441853</vt:i4>
      </vt:variant>
      <vt:variant>
        <vt:i4>536</vt:i4>
      </vt:variant>
      <vt:variant>
        <vt:i4>0</vt:i4>
      </vt:variant>
      <vt:variant>
        <vt:i4>5</vt:i4>
      </vt:variant>
      <vt:variant>
        <vt:lpwstr/>
      </vt:variant>
      <vt:variant>
        <vt:lpwstr>_Toc415646804</vt:lpwstr>
      </vt:variant>
      <vt:variant>
        <vt:i4>1441853</vt:i4>
      </vt:variant>
      <vt:variant>
        <vt:i4>530</vt:i4>
      </vt:variant>
      <vt:variant>
        <vt:i4>0</vt:i4>
      </vt:variant>
      <vt:variant>
        <vt:i4>5</vt:i4>
      </vt:variant>
      <vt:variant>
        <vt:lpwstr/>
      </vt:variant>
      <vt:variant>
        <vt:lpwstr>_Toc415646803</vt:lpwstr>
      </vt:variant>
      <vt:variant>
        <vt:i4>1441853</vt:i4>
      </vt:variant>
      <vt:variant>
        <vt:i4>524</vt:i4>
      </vt:variant>
      <vt:variant>
        <vt:i4>0</vt:i4>
      </vt:variant>
      <vt:variant>
        <vt:i4>5</vt:i4>
      </vt:variant>
      <vt:variant>
        <vt:lpwstr/>
      </vt:variant>
      <vt:variant>
        <vt:lpwstr>_Toc415646802</vt:lpwstr>
      </vt:variant>
      <vt:variant>
        <vt:i4>1441853</vt:i4>
      </vt:variant>
      <vt:variant>
        <vt:i4>518</vt:i4>
      </vt:variant>
      <vt:variant>
        <vt:i4>0</vt:i4>
      </vt:variant>
      <vt:variant>
        <vt:i4>5</vt:i4>
      </vt:variant>
      <vt:variant>
        <vt:lpwstr/>
      </vt:variant>
      <vt:variant>
        <vt:lpwstr>_Toc415646801</vt:lpwstr>
      </vt:variant>
      <vt:variant>
        <vt:i4>1441853</vt:i4>
      </vt:variant>
      <vt:variant>
        <vt:i4>512</vt:i4>
      </vt:variant>
      <vt:variant>
        <vt:i4>0</vt:i4>
      </vt:variant>
      <vt:variant>
        <vt:i4>5</vt:i4>
      </vt:variant>
      <vt:variant>
        <vt:lpwstr/>
      </vt:variant>
      <vt:variant>
        <vt:lpwstr>_Toc415646800</vt:lpwstr>
      </vt:variant>
      <vt:variant>
        <vt:i4>2031666</vt:i4>
      </vt:variant>
      <vt:variant>
        <vt:i4>506</vt:i4>
      </vt:variant>
      <vt:variant>
        <vt:i4>0</vt:i4>
      </vt:variant>
      <vt:variant>
        <vt:i4>5</vt:i4>
      </vt:variant>
      <vt:variant>
        <vt:lpwstr/>
      </vt:variant>
      <vt:variant>
        <vt:lpwstr>_Toc415646799</vt:lpwstr>
      </vt:variant>
      <vt:variant>
        <vt:i4>2031666</vt:i4>
      </vt:variant>
      <vt:variant>
        <vt:i4>500</vt:i4>
      </vt:variant>
      <vt:variant>
        <vt:i4>0</vt:i4>
      </vt:variant>
      <vt:variant>
        <vt:i4>5</vt:i4>
      </vt:variant>
      <vt:variant>
        <vt:lpwstr/>
      </vt:variant>
      <vt:variant>
        <vt:lpwstr>_Toc415646798</vt:lpwstr>
      </vt:variant>
      <vt:variant>
        <vt:i4>2031666</vt:i4>
      </vt:variant>
      <vt:variant>
        <vt:i4>494</vt:i4>
      </vt:variant>
      <vt:variant>
        <vt:i4>0</vt:i4>
      </vt:variant>
      <vt:variant>
        <vt:i4>5</vt:i4>
      </vt:variant>
      <vt:variant>
        <vt:lpwstr/>
      </vt:variant>
      <vt:variant>
        <vt:lpwstr>_Toc415646797</vt:lpwstr>
      </vt:variant>
      <vt:variant>
        <vt:i4>2031666</vt:i4>
      </vt:variant>
      <vt:variant>
        <vt:i4>488</vt:i4>
      </vt:variant>
      <vt:variant>
        <vt:i4>0</vt:i4>
      </vt:variant>
      <vt:variant>
        <vt:i4>5</vt:i4>
      </vt:variant>
      <vt:variant>
        <vt:lpwstr/>
      </vt:variant>
      <vt:variant>
        <vt:lpwstr>_Toc415646796</vt:lpwstr>
      </vt:variant>
      <vt:variant>
        <vt:i4>2031666</vt:i4>
      </vt:variant>
      <vt:variant>
        <vt:i4>482</vt:i4>
      </vt:variant>
      <vt:variant>
        <vt:i4>0</vt:i4>
      </vt:variant>
      <vt:variant>
        <vt:i4>5</vt:i4>
      </vt:variant>
      <vt:variant>
        <vt:lpwstr/>
      </vt:variant>
      <vt:variant>
        <vt:lpwstr>_Toc415646795</vt:lpwstr>
      </vt:variant>
      <vt:variant>
        <vt:i4>2031666</vt:i4>
      </vt:variant>
      <vt:variant>
        <vt:i4>476</vt:i4>
      </vt:variant>
      <vt:variant>
        <vt:i4>0</vt:i4>
      </vt:variant>
      <vt:variant>
        <vt:i4>5</vt:i4>
      </vt:variant>
      <vt:variant>
        <vt:lpwstr/>
      </vt:variant>
      <vt:variant>
        <vt:lpwstr>_Toc415646794</vt:lpwstr>
      </vt:variant>
      <vt:variant>
        <vt:i4>2031666</vt:i4>
      </vt:variant>
      <vt:variant>
        <vt:i4>470</vt:i4>
      </vt:variant>
      <vt:variant>
        <vt:i4>0</vt:i4>
      </vt:variant>
      <vt:variant>
        <vt:i4>5</vt:i4>
      </vt:variant>
      <vt:variant>
        <vt:lpwstr/>
      </vt:variant>
      <vt:variant>
        <vt:lpwstr>_Toc415646793</vt:lpwstr>
      </vt:variant>
      <vt:variant>
        <vt:i4>2031666</vt:i4>
      </vt:variant>
      <vt:variant>
        <vt:i4>464</vt:i4>
      </vt:variant>
      <vt:variant>
        <vt:i4>0</vt:i4>
      </vt:variant>
      <vt:variant>
        <vt:i4>5</vt:i4>
      </vt:variant>
      <vt:variant>
        <vt:lpwstr/>
      </vt:variant>
      <vt:variant>
        <vt:lpwstr>_Toc415646792</vt:lpwstr>
      </vt:variant>
      <vt:variant>
        <vt:i4>2031666</vt:i4>
      </vt:variant>
      <vt:variant>
        <vt:i4>458</vt:i4>
      </vt:variant>
      <vt:variant>
        <vt:i4>0</vt:i4>
      </vt:variant>
      <vt:variant>
        <vt:i4>5</vt:i4>
      </vt:variant>
      <vt:variant>
        <vt:lpwstr/>
      </vt:variant>
      <vt:variant>
        <vt:lpwstr>_Toc415646791</vt:lpwstr>
      </vt:variant>
      <vt:variant>
        <vt:i4>2031666</vt:i4>
      </vt:variant>
      <vt:variant>
        <vt:i4>452</vt:i4>
      </vt:variant>
      <vt:variant>
        <vt:i4>0</vt:i4>
      </vt:variant>
      <vt:variant>
        <vt:i4>5</vt:i4>
      </vt:variant>
      <vt:variant>
        <vt:lpwstr/>
      </vt:variant>
      <vt:variant>
        <vt:lpwstr>_Toc415646790</vt:lpwstr>
      </vt:variant>
      <vt:variant>
        <vt:i4>1966130</vt:i4>
      </vt:variant>
      <vt:variant>
        <vt:i4>446</vt:i4>
      </vt:variant>
      <vt:variant>
        <vt:i4>0</vt:i4>
      </vt:variant>
      <vt:variant>
        <vt:i4>5</vt:i4>
      </vt:variant>
      <vt:variant>
        <vt:lpwstr/>
      </vt:variant>
      <vt:variant>
        <vt:lpwstr>_Toc415646789</vt:lpwstr>
      </vt:variant>
      <vt:variant>
        <vt:i4>1966130</vt:i4>
      </vt:variant>
      <vt:variant>
        <vt:i4>440</vt:i4>
      </vt:variant>
      <vt:variant>
        <vt:i4>0</vt:i4>
      </vt:variant>
      <vt:variant>
        <vt:i4>5</vt:i4>
      </vt:variant>
      <vt:variant>
        <vt:lpwstr/>
      </vt:variant>
      <vt:variant>
        <vt:lpwstr>_Toc415646788</vt:lpwstr>
      </vt:variant>
      <vt:variant>
        <vt:i4>1966130</vt:i4>
      </vt:variant>
      <vt:variant>
        <vt:i4>434</vt:i4>
      </vt:variant>
      <vt:variant>
        <vt:i4>0</vt:i4>
      </vt:variant>
      <vt:variant>
        <vt:i4>5</vt:i4>
      </vt:variant>
      <vt:variant>
        <vt:lpwstr/>
      </vt:variant>
      <vt:variant>
        <vt:lpwstr>_Toc415646787</vt:lpwstr>
      </vt:variant>
      <vt:variant>
        <vt:i4>1966130</vt:i4>
      </vt:variant>
      <vt:variant>
        <vt:i4>428</vt:i4>
      </vt:variant>
      <vt:variant>
        <vt:i4>0</vt:i4>
      </vt:variant>
      <vt:variant>
        <vt:i4>5</vt:i4>
      </vt:variant>
      <vt:variant>
        <vt:lpwstr/>
      </vt:variant>
      <vt:variant>
        <vt:lpwstr>_Toc415646786</vt:lpwstr>
      </vt:variant>
      <vt:variant>
        <vt:i4>1966130</vt:i4>
      </vt:variant>
      <vt:variant>
        <vt:i4>422</vt:i4>
      </vt:variant>
      <vt:variant>
        <vt:i4>0</vt:i4>
      </vt:variant>
      <vt:variant>
        <vt:i4>5</vt:i4>
      </vt:variant>
      <vt:variant>
        <vt:lpwstr/>
      </vt:variant>
      <vt:variant>
        <vt:lpwstr>_Toc415646785</vt:lpwstr>
      </vt:variant>
      <vt:variant>
        <vt:i4>1966130</vt:i4>
      </vt:variant>
      <vt:variant>
        <vt:i4>416</vt:i4>
      </vt:variant>
      <vt:variant>
        <vt:i4>0</vt:i4>
      </vt:variant>
      <vt:variant>
        <vt:i4>5</vt:i4>
      </vt:variant>
      <vt:variant>
        <vt:lpwstr/>
      </vt:variant>
      <vt:variant>
        <vt:lpwstr>_Toc415646784</vt:lpwstr>
      </vt:variant>
      <vt:variant>
        <vt:i4>1966130</vt:i4>
      </vt:variant>
      <vt:variant>
        <vt:i4>410</vt:i4>
      </vt:variant>
      <vt:variant>
        <vt:i4>0</vt:i4>
      </vt:variant>
      <vt:variant>
        <vt:i4>5</vt:i4>
      </vt:variant>
      <vt:variant>
        <vt:lpwstr/>
      </vt:variant>
      <vt:variant>
        <vt:lpwstr>_Toc415646783</vt:lpwstr>
      </vt:variant>
      <vt:variant>
        <vt:i4>1966130</vt:i4>
      </vt:variant>
      <vt:variant>
        <vt:i4>404</vt:i4>
      </vt:variant>
      <vt:variant>
        <vt:i4>0</vt:i4>
      </vt:variant>
      <vt:variant>
        <vt:i4>5</vt:i4>
      </vt:variant>
      <vt:variant>
        <vt:lpwstr/>
      </vt:variant>
      <vt:variant>
        <vt:lpwstr>_Toc415646782</vt:lpwstr>
      </vt:variant>
      <vt:variant>
        <vt:i4>1966130</vt:i4>
      </vt:variant>
      <vt:variant>
        <vt:i4>398</vt:i4>
      </vt:variant>
      <vt:variant>
        <vt:i4>0</vt:i4>
      </vt:variant>
      <vt:variant>
        <vt:i4>5</vt:i4>
      </vt:variant>
      <vt:variant>
        <vt:lpwstr/>
      </vt:variant>
      <vt:variant>
        <vt:lpwstr>_Toc415646781</vt:lpwstr>
      </vt:variant>
      <vt:variant>
        <vt:i4>1966130</vt:i4>
      </vt:variant>
      <vt:variant>
        <vt:i4>392</vt:i4>
      </vt:variant>
      <vt:variant>
        <vt:i4>0</vt:i4>
      </vt:variant>
      <vt:variant>
        <vt:i4>5</vt:i4>
      </vt:variant>
      <vt:variant>
        <vt:lpwstr/>
      </vt:variant>
      <vt:variant>
        <vt:lpwstr>_Toc415646780</vt:lpwstr>
      </vt:variant>
      <vt:variant>
        <vt:i4>1114162</vt:i4>
      </vt:variant>
      <vt:variant>
        <vt:i4>386</vt:i4>
      </vt:variant>
      <vt:variant>
        <vt:i4>0</vt:i4>
      </vt:variant>
      <vt:variant>
        <vt:i4>5</vt:i4>
      </vt:variant>
      <vt:variant>
        <vt:lpwstr/>
      </vt:variant>
      <vt:variant>
        <vt:lpwstr>_Toc415646779</vt:lpwstr>
      </vt:variant>
      <vt:variant>
        <vt:i4>1114162</vt:i4>
      </vt:variant>
      <vt:variant>
        <vt:i4>380</vt:i4>
      </vt:variant>
      <vt:variant>
        <vt:i4>0</vt:i4>
      </vt:variant>
      <vt:variant>
        <vt:i4>5</vt:i4>
      </vt:variant>
      <vt:variant>
        <vt:lpwstr/>
      </vt:variant>
      <vt:variant>
        <vt:lpwstr>_Toc415646778</vt:lpwstr>
      </vt:variant>
      <vt:variant>
        <vt:i4>1114162</vt:i4>
      </vt:variant>
      <vt:variant>
        <vt:i4>374</vt:i4>
      </vt:variant>
      <vt:variant>
        <vt:i4>0</vt:i4>
      </vt:variant>
      <vt:variant>
        <vt:i4>5</vt:i4>
      </vt:variant>
      <vt:variant>
        <vt:lpwstr/>
      </vt:variant>
      <vt:variant>
        <vt:lpwstr>_Toc415646777</vt:lpwstr>
      </vt:variant>
      <vt:variant>
        <vt:i4>1114162</vt:i4>
      </vt:variant>
      <vt:variant>
        <vt:i4>368</vt:i4>
      </vt:variant>
      <vt:variant>
        <vt:i4>0</vt:i4>
      </vt:variant>
      <vt:variant>
        <vt:i4>5</vt:i4>
      </vt:variant>
      <vt:variant>
        <vt:lpwstr/>
      </vt:variant>
      <vt:variant>
        <vt:lpwstr>_Toc415646776</vt:lpwstr>
      </vt:variant>
      <vt:variant>
        <vt:i4>1114162</vt:i4>
      </vt:variant>
      <vt:variant>
        <vt:i4>362</vt:i4>
      </vt:variant>
      <vt:variant>
        <vt:i4>0</vt:i4>
      </vt:variant>
      <vt:variant>
        <vt:i4>5</vt:i4>
      </vt:variant>
      <vt:variant>
        <vt:lpwstr/>
      </vt:variant>
      <vt:variant>
        <vt:lpwstr>_Toc415646775</vt:lpwstr>
      </vt:variant>
      <vt:variant>
        <vt:i4>1114162</vt:i4>
      </vt:variant>
      <vt:variant>
        <vt:i4>356</vt:i4>
      </vt:variant>
      <vt:variant>
        <vt:i4>0</vt:i4>
      </vt:variant>
      <vt:variant>
        <vt:i4>5</vt:i4>
      </vt:variant>
      <vt:variant>
        <vt:lpwstr/>
      </vt:variant>
      <vt:variant>
        <vt:lpwstr>_Toc415646774</vt:lpwstr>
      </vt:variant>
      <vt:variant>
        <vt:i4>1114162</vt:i4>
      </vt:variant>
      <vt:variant>
        <vt:i4>350</vt:i4>
      </vt:variant>
      <vt:variant>
        <vt:i4>0</vt:i4>
      </vt:variant>
      <vt:variant>
        <vt:i4>5</vt:i4>
      </vt:variant>
      <vt:variant>
        <vt:lpwstr/>
      </vt:variant>
      <vt:variant>
        <vt:lpwstr>_Toc415646773</vt:lpwstr>
      </vt:variant>
      <vt:variant>
        <vt:i4>1114162</vt:i4>
      </vt:variant>
      <vt:variant>
        <vt:i4>344</vt:i4>
      </vt:variant>
      <vt:variant>
        <vt:i4>0</vt:i4>
      </vt:variant>
      <vt:variant>
        <vt:i4>5</vt:i4>
      </vt:variant>
      <vt:variant>
        <vt:lpwstr/>
      </vt:variant>
      <vt:variant>
        <vt:lpwstr>_Toc415646772</vt:lpwstr>
      </vt:variant>
      <vt:variant>
        <vt:i4>1114162</vt:i4>
      </vt:variant>
      <vt:variant>
        <vt:i4>338</vt:i4>
      </vt:variant>
      <vt:variant>
        <vt:i4>0</vt:i4>
      </vt:variant>
      <vt:variant>
        <vt:i4>5</vt:i4>
      </vt:variant>
      <vt:variant>
        <vt:lpwstr/>
      </vt:variant>
      <vt:variant>
        <vt:lpwstr>_Toc415646771</vt:lpwstr>
      </vt:variant>
      <vt:variant>
        <vt:i4>1114162</vt:i4>
      </vt:variant>
      <vt:variant>
        <vt:i4>332</vt:i4>
      </vt:variant>
      <vt:variant>
        <vt:i4>0</vt:i4>
      </vt:variant>
      <vt:variant>
        <vt:i4>5</vt:i4>
      </vt:variant>
      <vt:variant>
        <vt:lpwstr/>
      </vt:variant>
      <vt:variant>
        <vt:lpwstr>_Toc415646770</vt:lpwstr>
      </vt:variant>
      <vt:variant>
        <vt:i4>1048626</vt:i4>
      </vt:variant>
      <vt:variant>
        <vt:i4>326</vt:i4>
      </vt:variant>
      <vt:variant>
        <vt:i4>0</vt:i4>
      </vt:variant>
      <vt:variant>
        <vt:i4>5</vt:i4>
      </vt:variant>
      <vt:variant>
        <vt:lpwstr/>
      </vt:variant>
      <vt:variant>
        <vt:lpwstr>_Toc415646769</vt:lpwstr>
      </vt:variant>
      <vt:variant>
        <vt:i4>1048626</vt:i4>
      </vt:variant>
      <vt:variant>
        <vt:i4>320</vt:i4>
      </vt:variant>
      <vt:variant>
        <vt:i4>0</vt:i4>
      </vt:variant>
      <vt:variant>
        <vt:i4>5</vt:i4>
      </vt:variant>
      <vt:variant>
        <vt:lpwstr/>
      </vt:variant>
      <vt:variant>
        <vt:lpwstr>_Toc415646768</vt:lpwstr>
      </vt:variant>
      <vt:variant>
        <vt:i4>1048626</vt:i4>
      </vt:variant>
      <vt:variant>
        <vt:i4>314</vt:i4>
      </vt:variant>
      <vt:variant>
        <vt:i4>0</vt:i4>
      </vt:variant>
      <vt:variant>
        <vt:i4>5</vt:i4>
      </vt:variant>
      <vt:variant>
        <vt:lpwstr/>
      </vt:variant>
      <vt:variant>
        <vt:lpwstr>_Toc415646767</vt:lpwstr>
      </vt:variant>
      <vt:variant>
        <vt:i4>1048626</vt:i4>
      </vt:variant>
      <vt:variant>
        <vt:i4>308</vt:i4>
      </vt:variant>
      <vt:variant>
        <vt:i4>0</vt:i4>
      </vt:variant>
      <vt:variant>
        <vt:i4>5</vt:i4>
      </vt:variant>
      <vt:variant>
        <vt:lpwstr/>
      </vt:variant>
      <vt:variant>
        <vt:lpwstr>_Toc415646766</vt:lpwstr>
      </vt:variant>
      <vt:variant>
        <vt:i4>1048626</vt:i4>
      </vt:variant>
      <vt:variant>
        <vt:i4>302</vt:i4>
      </vt:variant>
      <vt:variant>
        <vt:i4>0</vt:i4>
      </vt:variant>
      <vt:variant>
        <vt:i4>5</vt:i4>
      </vt:variant>
      <vt:variant>
        <vt:lpwstr/>
      </vt:variant>
      <vt:variant>
        <vt:lpwstr>_Toc415646765</vt:lpwstr>
      </vt:variant>
      <vt:variant>
        <vt:i4>1048626</vt:i4>
      </vt:variant>
      <vt:variant>
        <vt:i4>296</vt:i4>
      </vt:variant>
      <vt:variant>
        <vt:i4>0</vt:i4>
      </vt:variant>
      <vt:variant>
        <vt:i4>5</vt:i4>
      </vt:variant>
      <vt:variant>
        <vt:lpwstr/>
      </vt:variant>
      <vt:variant>
        <vt:lpwstr>_Toc415646764</vt:lpwstr>
      </vt:variant>
      <vt:variant>
        <vt:i4>1048626</vt:i4>
      </vt:variant>
      <vt:variant>
        <vt:i4>290</vt:i4>
      </vt:variant>
      <vt:variant>
        <vt:i4>0</vt:i4>
      </vt:variant>
      <vt:variant>
        <vt:i4>5</vt:i4>
      </vt:variant>
      <vt:variant>
        <vt:lpwstr/>
      </vt:variant>
      <vt:variant>
        <vt:lpwstr>_Toc415646763</vt:lpwstr>
      </vt:variant>
      <vt:variant>
        <vt:i4>1048626</vt:i4>
      </vt:variant>
      <vt:variant>
        <vt:i4>284</vt:i4>
      </vt:variant>
      <vt:variant>
        <vt:i4>0</vt:i4>
      </vt:variant>
      <vt:variant>
        <vt:i4>5</vt:i4>
      </vt:variant>
      <vt:variant>
        <vt:lpwstr/>
      </vt:variant>
      <vt:variant>
        <vt:lpwstr>_Toc415646762</vt:lpwstr>
      </vt:variant>
      <vt:variant>
        <vt:i4>1048626</vt:i4>
      </vt:variant>
      <vt:variant>
        <vt:i4>278</vt:i4>
      </vt:variant>
      <vt:variant>
        <vt:i4>0</vt:i4>
      </vt:variant>
      <vt:variant>
        <vt:i4>5</vt:i4>
      </vt:variant>
      <vt:variant>
        <vt:lpwstr/>
      </vt:variant>
      <vt:variant>
        <vt:lpwstr>_Toc415646761</vt:lpwstr>
      </vt:variant>
      <vt:variant>
        <vt:i4>1048626</vt:i4>
      </vt:variant>
      <vt:variant>
        <vt:i4>272</vt:i4>
      </vt:variant>
      <vt:variant>
        <vt:i4>0</vt:i4>
      </vt:variant>
      <vt:variant>
        <vt:i4>5</vt:i4>
      </vt:variant>
      <vt:variant>
        <vt:lpwstr/>
      </vt:variant>
      <vt:variant>
        <vt:lpwstr>_Toc415646760</vt:lpwstr>
      </vt:variant>
      <vt:variant>
        <vt:i4>1245234</vt:i4>
      </vt:variant>
      <vt:variant>
        <vt:i4>266</vt:i4>
      </vt:variant>
      <vt:variant>
        <vt:i4>0</vt:i4>
      </vt:variant>
      <vt:variant>
        <vt:i4>5</vt:i4>
      </vt:variant>
      <vt:variant>
        <vt:lpwstr/>
      </vt:variant>
      <vt:variant>
        <vt:lpwstr>_Toc415646759</vt:lpwstr>
      </vt:variant>
      <vt:variant>
        <vt:i4>1245234</vt:i4>
      </vt:variant>
      <vt:variant>
        <vt:i4>260</vt:i4>
      </vt:variant>
      <vt:variant>
        <vt:i4>0</vt:i4>
      </vt:variant>
      <vt:variant>
        <vt:i4>5</vt:i4>
      </vt:variant>
      <vt:variant>
        <vt:lpwstr/>
      </vt:variant>
      <vt:variant>
        <vt:lpwstr>_Toc415646758</vt:lpwstr>
      </vt:variant>
      <vt:variant>
        <vt:i4>1245234</vt:i4>
      </vt:variant>
      <vt:variant>
        <vt:i4>254</vt:i4>
      </vt:variant>
      <vt:variant>
        <vt:i4>0</vt:i4>
      </vt:variant>
      <vt:variant>
        <vt:i4>5</vt:i4>
      </vt:variant>
      <vt:variant>
        <vt:lpwstr/>
      </vt:variant>
      <vt:variant>
        <vt:lpwstr>_Toc415646757</vt:lpwstr>
      </vt:variant>
      <vt:variant>
        <vt:i4>1245234</vt:i4>
      </vt:variant>
      <vt:variant>
        <vt:i4>248</vt:i4>
      </vt:variant>
      <vt:variant>
        <vt:i4>0</vt:i4>
      </vt:variant>
      <vt:variant>
        <vt:i4>5</vt:i4>
      </vt:variant>
      <vt:variant>
        <vt:lpwstr/>
      </vt:variant>
      <vt:variant>
        <vt:lpwstr>_Toc415646756</vt:lpwstr>
      </vt:variant>
      <vt:variant>
        <vt:i4>1245234</vt:i4>
      </vt:variant>
      <vt:variant>
        <vt:i4>242</vt:i4>
      </vt:variant>
      <vt:variant>
        <vt:i4>0</vt:i4>
      </vt:variant>
      <vt:variant>
        <vt:i4>5</vt:i4>
      </vt:variant>
      <vt:variant>
        <vt:lpwstr/>
      </vt:variant>
      <vt:variant>
        <vt:lpwstr>_Toc415646755</vt:lpwstr>
      </vt:variant>
      <vt:variant>
        <vt:i4>1245234</vt:i4>
      </vt:variant>
      <vt:variant>
        <vt:i4>236</vt:i4>
      </vt:variant>
      <vt:variant>
        <vt:i4>0</vt:i4>
      </vt:variant>
      <vt:variant>
        <vt:i4>5</vt:i4>
      </vt:variant>
      <vt:variant>
        <vt:lpwstr/>
      </vt:variant>
      <vt:variant>
        <vt:lpwstr>_Toc415646754</vt:lpwstr>
      </vt:variant>
      <vt:variant>
        <vt:i4>1245234</vt:i4>
      </vt:variant>
      <vt:variant>
        <vt:i4>230</vt:i4>
      </vt:variant>
      <vt:variant>
        <vt:i4>0</vt:i4>
      </vt:variant>
      <vt:variant>
        <vt:i4>5</vt:i4>
      </vt:variant>
      <vt:variant>
        <vt:lpwstr/>
      </vt:variant>
      <vt:variant>
        <vt:lpwstr>_Toc415646753</vt:lpwstr>
      </vt:variant>
      <vt:variant>
        <vt:i4>1245234</vt:i4>
      </vt:variant>
      <vt:variant>
        <vt:i4>224</vt:i4>
      </vt:variant>
      <vt:variant>
        <vt:i4>0</vt:i4>
      </vt:variant>
      <vt:variant>
        <vt:i4>5</vt:i4>
      </vt:variant>
      <vt:variant>
        <vt:lpwstr/>
      </vt:variant>
      <vt:variant>
        <vt:lpwstr>_Toc415646752</vt:lpwstr>
      </vt:variant>
      <vt:variant>
        <vt:i4>1245234</vt:i4>
      </vt:variant>
      <vt:variant>
        <vt:i4>218</vt:i4>
      </vt:variant>
      <vt:variant>
        <vt:i4>0</vt:i4>
      </vt:variant>
      <vt:variant>
        <vt:i4>5</vt:i4>
      </vt:variant>
      <vt:variant>
        <vt:lpwstr/>
      </vt:variant>
      <vt:variant>
        <vt:lpwstr>_Toc415646751</vt:lpwstr>
      </vt:variant>
      <vt:variant>
        <vt:i4>1245234</vt:i4>
      </vt:variant>
      <vt:variant>
        <vt:i4>212</vt:i4>
      </vt:variant>
      <vt:variant>
        <vt:i4>0</vt:i4>
      </vt:variant>
      <vt:variant>
        <vt:i4>5</vt:i4>
      </vt:variant>
      <vt:variant>
        <vt:lpwstr/>
      </vt:variant>
      <vt:variant>
        <vt:lpwstr>_Toc415646750</vt:lpwstr>
      </vt:variant>
      <vt:variant>
        <vt:i4>1179698</vt:i4>
      </vt:variant>
      <vt:variant>
        <vt:i4>206</vt:i4>
      </vt:variant>
      <vt:variant>
        <vt:i4>0</vt:i4>
      </vt:variant>
      <vt:variant>
        <vt:i4>5</vt:i4>
      </vt:variant>
      <vt:variant>
        <vt:lpwstr/>
      </vt:variant>
      <vt:variant>
        <vt:lpwstr>_Toc415646749</vt:lpwstr>
      </vt:variant>
      <vt:variant>
        <vt:i4>1179698</vt:i4>
      </vt:variant>
      <vt:variant>
        <vt:i4>200</vt:i4>
      </vt:variant>
      <vt:variant>
        <vt:i4>0</vt:i4>
      </vt:variant>
      <vt:variant>
        <vt:i4>5</vt:i4>
      </vt:variant>
      <vt:variant>
        <vt:lpwstr/>
      </vt:variant>
      <vt:variant>
        <vt:lpwstr>_Toc415646748</vt:lpwstr>
      </vt:variant>
      <vt:variant>
        <vt:i4>1179698</vt:i4>
      </vt:variant>
      <vt:variant>
        <vt:i4>194</vt:i4>
      </vt:variant>
      <vt:variant>
        <vt:i4>0</vt:i4>
      </vt:variant>
      <vt:variant>
        <vt:i4>5</vt:i4>
      </vt:variant>
      <vt:variant>
        <vt:lpwstr/>
      </vt:variant>
      <vt:variant>
        <vt:lpwstr>_Toc415646747</vt:lpwstr>
      </vt:variant>
      <vt:variant>
        <vt:i4>1179698</vt:i4>
      </vt:variant>
      <vt:variant>
        <vt:i4>188</vt:i4>
      </vt:variant>
      <vt:variant>
        <vt:i4>0</vt:i4>
      </vt:variant>
      <vt:variant>
        <vt:i4>5</vt:i4>
      </vt:variant>
      <vt:variant>
        <vt:lpwstr/>
      </vt:variant>
      <vt:variant>
        <vt:lpwstr>_Toc415646746</vt:lpwstr>
      </vt:variant>
      <vt:variant>
        <vt:i4>1179698</vt:i4>
      </vt:variant>
      <vt:variant>
        <vt:i4>182</vt:i4>
      </vt:variant>
      <vt:variant>
        <vt:i4>0</vt:i4>
      </vt:variant>
      <vt:variant>
        <vt:i4>5</vt:i4>
      </vt:variant>
      <vt:variant>
        <vt:lpwstr/>
      </vt:variant>
      <vt:variant>
        <vt:lpwstr>_Toc415646745</vt:lpwstr>
      </vt:variant>
      <vt:variant>
        <vt:i4>1179698</vt:i4>
      </vt:variant>
      <vt:variant>
        <vt:i4>176</vt:i4>
      </vt:variant>
      <vt:variant>
        <vt:i4>0</vt:i4>
      </vt:variant>
      <vt:variant>
        <vt:i4>5</vt:i4>
      </vt:variant>
      <vt:variant>
        <vt:lpwstr/>
      </vt:variant>
      <vt:variant>
        <vt:lpwstr>_Toc415646744</vt:lpwstr>
      </vt:variant>
      <vt:variant>
        <vt:i4>1179698</vt:i4>
      </vt:variant>
      <vt:variant>
        <vt:i4>170</vt:i4>
      </vt:variant>
      <vt:variant>
        <vt:i4>0</vt:i4>
      </vt:variant>
      <vt:variant>
        <vt:i4>5</vt:i4>
      </vt:variant>
      <vt:variant>
        <vt:lpwstr/>
      </vt:variant>
      <vt:variant>
        <vt:lpwstr>_Toc415646743</vt:lpwstr>
      </vt:variant>
      <vt:variant>
        <vt:i4>1179698</vt:i4>
      </vt:variant>
      <vt:variant>
        <vt:i4>164</vt:i4>
      </vt:variant>
      <vt:variant>
        <vt:i4>0</vt:i4>
      </vt:variant>
      <vt:variant>
        <vt:i4>5</vt:i4>
      </vt:variant>
      <vt:variant>
        <vt:lpwstr/>
      </vt:variant>
      <vt:variant>
        <vt:lpwstr>_Toc415646742</vt:lpwstr>
      </vt:variant>
      <vt:variant>
        <vt:i4>1179698</vt:i4>
      </vt:variant>
      <vt:variant>
        <vt:i4>158</vt:i4>
      </vt:variant>
      <vt:variant>
        <vt:i4>0</vt:i4>
      </vt:variant>
      <vt:variant>
        <vt:i4>5</vt:i4>
      </vt:variant>
      <vt:variant>
        <vt:lpwstr/>
      </vt:variant>
      <vt:variant>
        <vt:lpwstr>_Toc415646741</vt:lpwstr>
      </vt:variant>
      <vt:variant>
        <vt:i4>1179698</vt:i4>
      </vt:variant>
      <vt:variant>
        <vt:i4>152</vt:i4>
      </vt:variant>
      <vt:variant>
        <vt:i4>0</vt:i4>
      </vt:variant>
      <vt:variant>
        <vt:i4>5</vt:i4>
      </vt:variant>
      <vt:variant>
        <vt:lpwstr/>
      </vt:variant>
      <vt:variant>
        <vt:lpwstr>_Toc415646740</vt:lpwstr>
      </vt:variant>
      <vt:variant>
        <vt:i4>1376306</vt:i4>
      </vt:variant>
      <vt:variant>
        <vt:i4>146</vt:i4>
      </vt:variant>
      <vt:variant>
        <vt:i4>0</vt:i4>
      </vt:variant>
      <vt:variant>
        <vt:i4>5</vt:i4>
      </vt:variant>
      <vt:variant>
        <vt:lpwstr/>
      </vt:variant>
      <vt:variant>
        <vt:lpwstr>_Toc415646739</vt:lpwstr>
      </vt:variant>
      <vt:variant>
        <vt:i4>1376306</vt:i4>
      </vt:variant>
      <vt:variant>
        <vt:i4>140</vt:i4>
      </vt:variant>
      <vt:variant>
        <vt:i4>0</vt:i4>
      </vt:variant>
      <vt:variant>
        <vt:i4>5</vt:i4>
      </vt:variant>
      <vt:variant>
        <vt:lpwstr/>
      </vt:variant>
      <vt:variant>
        <vt:lpwstr>_Toc415646738</vt:lpwstr>
      </vt:variant>
      <vt:variant>
        <vt:i4>1376306</vt:i4>
      </vt:variant>
      <vt:variant>
        <vt:i4>134</vt:i4>
      </vt:variant>
      <vt:variant>
        <vt:i4>0</vt:i4>
      </vt:variant>
      <vt:variant>
        <vt:i4>5</vt:i4>
      </vt:variant>
      <vt:variant>
        <vt:lpwstr/>
      </vt:variant>
      <vt:variant>
        <vt:lpwstr>_Toc415646737</vt:lpwstr>
      </vt:variant>
      <vt:variant>
        <vt:i4>1376306</vt:i4>
      </vt:variant>
      <vt:variant>
        <vt:i4>128</vt:i4>
      </vt:variant>
      <vt:variant>
        <vt:i4>0</vt:i4>
      </vt:variant>
      <vt:variant>
        <vt:i4>5</vt:i4>
      </vt:variant>
      <vt:variant>
        <vt:lpwstr/>
      </vt:variant>
      <vt:variant>
        <vt:lpwstr>_Toc415646736</vt:lpwstr>
      </vt:variant>
      <vt:variant>
        <vt:i4>1376306</vt:i4>
      </vt:variant>
      <vt:variant>
        <vt:i4>122</vt:i4>
      </vt:variant>
      <vt:variant>
        <vt:i4>0</vt:i4>
      </vt:variant>
      <vt:variant>
        <vt:i4>5</vt:i4>
      </vt:variant>
      <vt:variant>
        <vt:lpwstr/>
      </vt:variant>
      <vt:variant>
        <vt:lpwstr>_Toc415646735</vt:lpwstr>
      </vt:variant>
      <vt:variant>
        <vt:i4>1376306</vt:i4>
      </vt:variant>
      <vt:variant>
        <vt:i4>116</vt:i4>
      </vt:variant>
      <vt:variant>
        <vt:i4>0</vt:i4>
      </vt:variant>
      <vt:variant>
        <vt:i4>5</vt:i4>
      </vt:variant>
      <vt:variant>
        <vt:lpwstr/>
      </vt:variant>
      <vt:variant>
        <vt:lpwstr>_Toc415646734</vt:lpwstr>
      </vt:variant>
      <vt:variant>
        <vt:i4>1376306</vt:i4>
      </vt:variant>
      <vt:variant>
        <vt:i4>110</vt:i4>
      </vt:variant>
      <vt:variant>
        <vt:i4>0</vt:i4>
      </vt:variant>
      <vt:variant>
        <vt:i4>5</vt:i4>
      </vt:variant>
      <vt:variant>
        <vt:lpwstr/>
      </vt:variant>
      <vt:variant>
        <vt:lpwstr>_Toc415646733</vt:lpwstr>
      </vt:variant>
      <vt:variant>
        <vt:i4>1376306</vt:i4>
      </vt:variant>
      <vt:variant>
        <vt:i4>104</vt:i4>
      </vt:variant>
      <vt:variant>
        <vt:i4>0</vt:i4>
      </vt:variant>
      <vt:variant>
        <vt:i4>5</vt:i4>
      </vt:variant>
      <vt:variant>
        <vt:lpwstr/>
      </vt:variant>
      <vt:variant>
        <vt:lpwstr>_Toc415646732</vt:lpwstr>
      </vt:variant>
      <vt:variant>
        <vt:i4>1376306</vt:i4>
      </vt:variant>
      <vt:variant>
        <vt:i4>98</vt:i4>
      </vt:variant>
      <vt:variant>
        <vt:i4>0</vt:i4>
      </vt:variant>
      <vt:variant>
        <vt:i4>5</vt:i4>
      </vt:variant>
      <vt:variant>
        <vt:lpwstr/>
      </vt:variant>
      <vt:variant>
        <vt:lpwstr>_Toc415646731</vt:lpwstr>
      </vt:variant>
      <vt:variant>
        <vt:i4>1376306</vt:i4>
      </vt:variant>
      <vt:variant>
        <vt:i4>92</vt:i4>
      </vt:variant>
      <vt:variant>
        <vt:i4>0</vt:i4>
      </vt:variant>
      <vt:variant>
        <vt:i4>5</vt:i4>
      </vt:variant>
      <vt:variant>
        <vt:lpwstr/>
      </vt:variant>
      <vt:variant>
        <vt:lpwstr>_Toc415646730</vt:lpwstr>
      </vt:variant>
      <vt:variant>
        <vt:i4>1310770</vt:i4>
      </vt:variant>
      <vt:variant>
        <vt:i4>86</vt:i4>
      </vt:variant>
      <vt:variant>
        <vt:i4>0</vt:i4>
      </vt:variant>
      <vt:variant>
        <vt:i4>5</vt:i4>
      </vt:variant>
      <vt:variant>
        <vt:lpwstr/>
      </vt:variant>
      <vt:variant>
        <vt:lpwstr>_Toc415646729</vt:lpwstr>
      </vt:variant>
      <vt:variant>
        <vt:i4>1310770</vt:i4>
      </vt:variant>
      <vt:variant>
        <vt:i4>80</vt:i4>
      </vt:variant>
      <vt:variant>
        <vt:i4>0</vt:i4>
      </vt:variant>
      <vt:variant>
        <vt:i4>5</vt:i4>
      </vt:variant>
      <vt:variant>
        <vt:lpwstr/>
      </vt:variant>
      <vt:variant>
        <vt:lpwstr>_Toc415646728</vt:lpwstr>
      </vt:variant>
      <vt:variant>
        <vt:i4>1310770</vt:i4>
      </vt:variant>
      <vt:variant>
        <vt:i4>74</vt:i4>
      </vt:variant>
      <vt:variant>
        <vt:i4>0</vt:i4>
      </vt:variant>
      <vt:variant>
        <vt:i4>5</vt:i4>
      </vt:variant>
      <vt:variant>
        <vt:lpwstr/>
      </vt:variant>
      <vt:variant>
        <vt:lpwstr>_Toc415646727</vt:lpwstr>
      </vt:variant>
      <vt:variant>
        <vt:i4>1310770</vt:i4>
      </vt:variant>
      <vt:variant>
        <vt:i4>68</vt:i4>
      </vt:variant>
      <vt:variant>
        <vt:i4>0</vt:i4>
      </vt:variant>
      <vt:variant>
        <vt:i4>5</vt:i4>
      </vt:variant>
      <vt:variant>
        <vt:lpwstr/>
      </vt:variant>
      <vt:variant>
        <vt:lpwstr>_Toc415646726</vt:lpwstr>
      </vt:variant>
      <vt:variant>
        <vt:i4>1310770</vt:i4>
      </vt:variant>
      <vt:variant>
        <vt:i4>62</vt:i4>
      </vt:variant>
      <vt:variant>
        <vt:i4>0</vt:i4>
      </vt:variant>
      <vt:variant>
        <vt:i4>5</vt:i4>
      </vt:variant>
      <vt:variant>
        <vt:lpwstr/>
      </vt:variant>
      <vt:variant>
        <vt:lpwstr>_Toc415646725</vt:lpwstr>
      </vt:variant>
      <vt:variant>
        <vt:i4>1310770</vt:i4>
      </vt:variant>
      <vt:variant>
        <vt:i4>56</vt:i4>
      </vt:variant>
      <vt:variant>
        <vt:i4>0</vt:i4>
      </vt:variant>
      <vt:variant>
        <vt:i4>5</vt:i4>
      </vt:variant>
      <vt:variant>
        <vt:lpwstr/>
      </vt:variant>
      <vt:variant>
        <vt:lpwstr>_Toc415646724</vt:lpwstr>
      </vt:variant>
      <vt:variant>
        <vt:i4>1310770</vt:i4>
      </vt:variant>
      <vt:variant>
        <vt:i4>50</vt:i4>
      </vt:variant>
      <vt:variant>
        <vt:i4>0</vt:i4>
      </vt:variant>
      <vt:variant>
        <vt:i4>5</vt:i4>
      </vt:variant>
      <vt:variant>
        <vt:lpwstr/>
      </vt:variant>
      <vt:variant>
        <vt:lpwstr>_Toc415646723</vt:lpwstr>
      </vt:variant>
      <vt:variant>
        <vt:i4>1310770</vt:i4>
      </vt:variant>
      <vt:variant>
        <vt:i4>44</vt:i4>
      </vt:variant>
      <vt:variant>
        <vt:i4>0</vt:i4>
      </vt:variant>
      <vt:variant>
        <vt:i4>5</vt:i4>
      </vt:variant>
      <vt:variant>
        <vt:lpwstr/>
      </vt:variant>
      <vt:variant>
        <vt:lpwstr>_Toc415646722</vt:lpwstr>
      </vt:variant>
      <vt:variant>
        <vt:i4>1310770</vt:i4>
      </vt:variant>
      <vt:variant>
        <vt:i4>38</vt:i4>
      </vt:variant>
      <vt:variant>
        <vt:i4>0</vt:i4>
      </vt:variant>
      <vt:variant>
        <vt:i4>5</vt:i4>
      </vt:variant>
      <vt:variant>
        <vt:lpwstr/>
      </vt:variant>
      <vt:variant>
        <vt:lpwstr>_Toc415646721</vt:lpwstr>
      </vt:variant>
      <vt:variant>
        <vt:i4>1310770</vt:i4>
      </vt:variant>
      <vt:variant>
        <vt:i4>32</vt:i4>
      </vt:variant>
      <vt:variant>
        <vt:i4>0</vt:i4>
      </vt:variant>
      <vt:variant>
        <vt:i4>5</vt:i4>
      </vt:variant>
      <vt:variant>
        <vt:lpwstr/>
      </vt:variant>
      <vt:variant>
        <vt:lpwstr>_Toc415646720</vt:lpwstr>
      </vt:variant>
      <vt:variant>
        <vt:i4>1507378</vt:i4>
      </vt:variant>
      <vt:variant>
        <vt:i4>26</vt:i4>
      </vt:variant>
      <vt:variant>
        <vt:i4>0</vt:i4>
      </vt:variant>
      <vt:variant>
        <vt:i4>5</vt:i4>
      </vt:variant>
      <vt:variant>
        <vt:lpwstr/>
      </vt:variant>
      <vt:variant>
        <vt:lpwstr>_Toc415646719</vt:lpwstr>
      </vt:variant>
      <vt:variant>
        <vt:i4>1507378</vt:i4>
      </vt:variant>
      <vt:variant>
        <vt:i4>20</vt:i4>
      </vt:variant>
      <vt:variant>
        <vt:i4>0</vt:i4>
      </vt:variant>
      <vt:variant>
        <vt:i4>5</vt:i4>
      </vt:variant>
      <vt:variant>
        <vt:lpwstr/>
      </vt:variant>
      <vt:variant>
        <vt:lpwstr>_Toc415646718</vt:lpwstr>
      </vt:variant>
      <vt:variant>
        <vt:i4>1507378</vt:i4>
      </vt:variant>
      <vt:variant>
        <vt:i4>14</vt:i4>
      </vt:variant>
      <vt:variant>
        <vt:i4>0</vt:i4>
      </vt:variant>
      <vt:variant>
        <vt:i4>5</vt:i4>
      </vt:variant>
      <vt:variant>
        <vt:lpwstr/>
      </vt:variant>
      <vt:variant>
        <vt:lpwstr>_Toc415646717</vt:lpwstr>
      </vt:variant>
      <vt:variant>
        <vt:i4>1507378</vt:i4>
      </vt:variant>
      <vt:variant>
        <vt:i4>8</vt:i4>
      </vt:variant>
      <vt:variant>
        <vt:i4>0</vt:i4>
      </vt:variant>
      <vt:variant>
        <vt:i4>5</vt:i4>
      </vt:variant>
      <vt:variant>
        <vt:lpwstr/>
      </vt:variant>
      <vt:variant>
        <vt:lpwstr>_Toc415646716</vt:lpwstr>
      </vt:variant>
      <vt:variant>
        <vt:i4>1507378</vt:i4>
      </vt:variant>
      <vt:variant>
        <vt:i4>2</vt:i4>
      </vt:variant>
      <vt:variant>
        <vt:i4>0</vt:i4>
      </vt:variant>
      <vt:variant>
        <vt:i4>5</vt:i4>
      </vt:variant>
      <vt:variant>
        <vt:lpwstr/>
      </vt:variant>
      <vt:variant>
        <vt:lpwstr>_Toc415646715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000-130-160 UM USER MANUAL, SATCOM SYSTEM, HR133/HR160 REV 2</dc:title>
  <dc:creator>Adam Laflamme;Lizz Smullen</dc:creator>
  <cp:lastModifiedBy>Smullen, Lizz</cp:lastModifiedBy>
  <cp:revision>2</cp:revision>
  <cp:lastPrinted>2016-02-11T14:16:00Z</cp:lastPrinted>
  <dcterms:created xsi:type="dcterms:W3CDTF">2016-02-12T15:19:00Z</dcterms:created>
  <dcterms:modified xsi:type="dcterms:W3CDTF">2016-02-12T15:19:00Z</dcterms:modified>
</cp:coreProperties>
</file>